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40C172" w14:textId="77777777" w:rsidR="00DC0F38" w:rsidRPr="00C677DE" w:rsidRDefault="00DC0F38" w:rsidP="00DC0F38">
      <w:pPr>
        <w:ind w:left="720" w:hanging="720"/>
      </w:pPr>
      <w:r w:rsidRPr="00C677DE">
        <w:t>Outline</w:t>
      </w:r>
    </w:p>
    <w:p w14:paraId="1A4A0297" w14:textId="77777777" w:rsidR="00A9747B" w:rsidRPr="00C677DE" w:rsidRDefault="00DC0F38" w:rsidP="00DC0F38">
      <w:pPr>
        <w:pStyle w:val="ListParagraph"/>
        <w:numPr>
          <w:ilvl w:val="0"/>
          <w:numId w:val="2"/>
        </w:numPr>
        <w:rPr>
          <w:rFonts w:asciiTheme="majorBidi" w:hAnsiTheme="majorBidi" w:cstheme="majorBidi"/>
          <w:b/>
          <w:bCs/>
          <w:lang w:val="en-US"/>
        </w:rPr>
      </w:pPr>
      <w:r w:rsidRPr="00C677DE">
        <w:rPr>
          <w:rFonts w:asciiTheme="majorBidi" w:hAnsiTheme="majorBidi" w:cstheme="majorBidi"/>
          <w:b/>
          <w:bCs/>
          <w:lang w:val="en-US"/>
        </w:rPr>
        <w:t>Background</w:t>
      </w:r>
    </w:p>
    <w:p w14:paraId="24521BF8" w14:textId="44078CCC" w:rsidR="00DC0F38" w:rsidRPr="00C677DE" w:rsidDel="00A84D95" w:rsidRDefault="00DC0F38" w:rsidP="00DC0F38">
      <w:pPr>
        <w:pStyle w:val="ListParagraph"/>
        <w:numPr>
          <w:ilvl w:val="0"/>
          <w:numId w:val="2"/>
        </w:numPr>
        <w:rPr>
          <w:del w:id="1" w:author="Luis Gerardo Gonzalez Morales" w:date="2019-02-14T05:57:00Z"/>
          <w:rFonts w:asciiTheme="majorBidi" w:hAnsiTheme="majorBidi" w:cstheme="majorBidi"/>
          <w:b/>
          <w:bCs/>
          <w:lang w:val="en-US"/>
        </w:rPr>
      </w:pPr>
      <w:del w:id="2" w:author="Luis Gerardo Gonzalez Morales" w:date="2019-02-14T05:57:00Z">
        <w:r w:rsidRPr="00C677DE" w:rsidDel="00A84D95">
          <w:rPr>
            <w:rFonts w:asciiTheme="majorBidi" w:hAnsiTheme="majorBidi" w:cstheme="majorBidi"/>
            <w:b/>
            <w:bCs/>
            <w:lang w:val="en-US"/>
          </w:rPr>
          <w:delText xml:space="preserve">The 2018 </w:delText>
        </w:r>
        <w:r w:rsidR="00BE04BA" w:rsidDel="00A84D95">
          <w:rPr>
            <w:rFonts w:asciiTheme="majorBidi" w:hAnsiTheme="majorBidi" w:cstheme="majorBidi"/>
            <w:b/>
            <w:bCs/>
            <w:lang w:val="en-US"/>
          </w:rPr>
          <w:delText>questionnaire:</w:delText>
        </w:r>
        <w:r w:rsidRPr="00C677DE" w:rsidDel="00A84D95">
          <w:rPr>
            <w:rFonts w:asciiTheme="majorBidi" w:hAnsiTheme="majorBidi" w:cstheme="majorBidi"/>
            <w:b/>
            <w:bCs/>
            <w:lang w:val="en-US"/>
          </w:rPr>
          <w:delText xml:space="preserve"> overview</w:delText>
        </w:r>
      </w:del>
    </w:p>
    <w:p w14:paraId="7D07CD03" w14:textId="7B7C6A0A" w:rsidR="00DC0F38" w:rsidRPr="005A3DB3" w:rsidRDefault="00BE04BA" w:rsidP="00DC0F38">
      <w:pPr>
        <w:pStyle w:val="ListParagraph"/>
        <w:numPr>
          <w:ilvl w:val="0"/>
          <w:numId w:val="2"/>
        </w:numPr>
        <w:rPr>
          <w:rFonts w:asciiTheme="majorBidi" w:hAnsiTheme="majorBidi" w:cstheme="majorBidi"/>
          <w:b/>
          <w:bCs/>
          <w:highlight w:val="yellow"/>
          <w:lang w:val="en-US"/>
        </w:rPr>
      </w:pPr>
      <w:r w:rsidRPr="005A3DB3">
        <w:rPr>
          <w:rFonts w:asciiTheme="majorBidi" w:hAnsiTheme="majorBidi" w:cstheme="majorBidi"/>
          <w:b/>
          <w:bCs/>
          <w:highlight w:val="yellow"/>
          <w:lang w:val="en-US"/>
        </w:rPr>
        <w:t>Questionnaire</w:t>
      </w:r>
      <w:ins w:id="3" w:author="Luis Gerardo Gonzalez Morales" w:date="2019-02-14T05:58:00Z">
        <w:r w:rsidR="00A84D95">
          <w:rPr>
            <w:rFonts w:asciiTheme="majorBidi" w:hAnsiTheme="majorBidi" w:cstheme="majorBidi"/>
            <w:b/>
            <w:bCs/>
            <w:highlight w:val="yellow"/>
            <w:lang w:val="en-US"/>
          </w:rPr>
          <w:t xml:space="preserve"> main</w:t>
        </w:r>
      </w:ins>
      <w:r w:rsidR="00DC0F38" w:rsidRPr="005A3DB3">
        <w:rPr>
          <w:rFonts w:asciiTheme="majorBidi" w:hAnsiTheme="majorBidi" w:cstheme="majorBidi"/>
          <w:b/>
          <w:bCs/>
          <w:highlight w:val="yellow"/>
          <w:lang w:val="en-US"/>
        </w:rPr>
        <w:t xml:space="preserve"> results</w:t>
      </w:r>
      <w:del w:id="4" w:author="Luis Gerardo Gonzalez Morales" w:date="2019-02-14T05:57:00Z">
        <w:r w:rsidR="00F433C8" w:rsidRPr="005A3DB3" w:rsidDel="00A84D95">
          <w:rPr>
            <w:rFonts w:asciiTheme="majorBidi" w:hAnsiTheme="majorBidi" w:cstheme="majorBidi"/>
            <w:b/>
            <w:bCs/>
            <w:highlight w:val="yellow"/>
            <w:lang w:val="en-US"/>
          </w:rPr>
          <w:delText xml:space="preserve"> (majority of questions)</w:delText>
        </w:r>
      </w:del>
    </w:p>
    <w:p w14:paraId="2F50D6B7" w14:textId="77777777" w:rsidR="00DC0F38" w:rsidRPr="005A3DB3" w:rsidRDefault="00DC0F38" w:rsidP="00DC0F38">
      <w:pPr>
        <w:pStyle w:val="ListParagraph"/>
        <w:numPr>
          <w:ilvl w:val="0"/>
          <w:numId w:val="2"/>
        </w:numPr>
        <w:rPr>
          <w:rFonts w:asciiTheme="majorBidi" w:hAnsiTheme="majorBidi" w:cstheme="majorBidi"/>
          <w:b/>
          <w:bCs/>
          <w:highlight w:val="yellow"/>
          <w:lang w:val="en-US"/>
        </w:rPr>
      </w:pPr>
      <w:r w:rsidRPr="005A3DB3">
        <w:rPr>
          <w:rFonts w:asciiTheme="majorBidi" w:hAnsiTheme="majorBidi" w:cstheme="majorBidi"/>
          <w:b/>
          <w:bCs/>
          <w:highlight w:val="yellow"/>
          <w:lang w:val="en-US"/>
        </w:rPr>
        <w:t>Open Data</w:t>
      </w:r>
    </w:p>
    <w:p w14:paraId="4B49F03D" w14:textId="5405299E" w:rsidR="00DC0F38" w:rsidRPr="00BD57F2" w:rsidRDefault="00DC0F38">
      <w:pPr>
        <w:pStyle w:val="ListParagraph"/>
        <w:numPr>
          <w:ilvl w:val="0"/>
          <w:numId w:val="2"/>
        </w:numPr>
        <w:rPr>
          <w:rFonts w:asciiTheme="majorBidi" w:hAnsiTheme="majorBidi" w:cstheme="majorBidi"/>
          <w:b/>
          <w:bCs/>
          <w:highlight w:val="yellow"/>
          <w:lang w:val="en-US"/>
        </w:rPr>
      </w:pPr>
      <w:r w:rsidRPr="00BD57F2">
        <w:rPr>
          <w:rFonts w:asciiTheme="majorBidi" w:hAnsiTheme="majorBidi" w:cstheme="majorBidi"/>
          <w:b/>
          <w:bCs/>
          <w:highlight w:val="yellow"/>
          <w:lang w:val="en-US"/>
        </w:rPr>
        <w:t>Implementation of the Fundamental Principles: challenges and opportunities</w:t>
      </w:r>
      <w:r w:rsidR="00E57047" w:rsidRPr="00BD57F2">
        <w:rPr>
          <w:rFonts w:asciiTheme="majorBidi" w:hAnsiTheme="majorBidi" w:cstheme="majorBidi"/>
          <w:b/>
          <w:bCs/>
          <w:highlight w:val="yellow"/>
          <w:lang w:val="en-US"/>
        </w:rPr>
        <w:t xml:space="preserve"> </w:t>
      </w:r>
      <w:del w:id="5" w:author="Luis Gerardo Gonzalez Morales" w:date="2019-02-14T05:58:00Z">
        <w:r w:rsidR="00E57047" w:rsidRPr="00BD57F2" w:rsidDel="00A84D95">
          <w:rPr>
            <w:rFonts w:asciiTheme="majorBidi" w:hAnsiTheme="majorBidi" w:cstheme="majorBidi"/>
            <w:b/>
            <w:bCs/>
            <w:highlight w:val="yellow"/>
            <w:lang w:val="en-US"/>
          </w:rPr>
          <w:delText>(Part 11 questions/answers)</w:delText>
        </w:r>
      </w:del>
    </w:p>
    <w:p w14:paraId="6E92321E" w14:textId="77777777" w:rsidR="00DC0F38" w:rsidRPr="005A3DB3" w:rsidRDefault="00DC0F38" w:rsidP="00DC0F38">
      <w:pPr>
        <w:pStyle w:val="ListParagraph"/>
        <w:numPr>
          <w:ilvl w:val="0"/>
          <w:numId w:val="2"/>
        </w:numPr>
        <w:rPr>
          <w:rFonts w:asciiTheme="majorBidi" w:hAnsiTheme="majorBidi" w:cstheme="majorBidi"/>
          <w:b/>
          <w:bCs/>
          <w:highlight w:val="yellow"/>
          <w:lang w:val="en-US"/>
        </w:rPr>
      </w:pPr>
      <w:r w:rsidRPr="005A3DB3">
        <w:rPr>
          <w:rFonts w:asciiTheme="majorBidi" w:hAnsiTheme="majorBidi" w:cstheme="majorBidi"/>
          <w:b/>
          <w:bCs/>
          <w:highlight w:val="yellow"/>
          <w:lang w:val="en-US"/>
        </w:rPr>
        <w:t>Concluding remarks</w:t>
      </w:r>
    </w:p>
    <w:p w14:paraId="5D5E2B48" w14:textId="00AF61A5" w:rsidR="00884D21" w:rsidRPr="00C677DE" w:rsidRDefault="00884D21" w:rsidP="00DC0F38">
      <w:pPr>
        <w:pStyle w:val="ListParagraph"/>
        <w:numPr>
          <w:ilvl w:val="0"/>
          <w:numId w:val="2"/>
        </w:numPr>
        <w:rPr>
          <w:rFonts w:asciiTheme="majorBidi" w:hAnsiTheme="majorBidi" w:cstheme="majorBidi"/>
          <w:b/>
          <w:bCs/>
          <w:lang w:val="en-US"/>
        </w:rPr>
      </w:pPr>
      <w:r>
        <w:rPr>
          <w:rFonts w:asciiTheme="majorBidi" w:hAnsiTheme="majorBidi" w:cstheme="majorBidi"/>
          <w:b/>
          <w:bCs/>
          <w:lang w:val="en-US"/>
        </w:rPr>
        <w:t>Annex with survey results (table format)</w:t>
      </w:r>
    </w:p>
    <w:p w14:paraId="7999A08E" w14:textId="77777777" w:rsidR="00DC0F38" w:rsidRPr="00C677DE" w:rsidRDefault="00DC0F38" w:rsidP="00DC0F38">
      <w:pPr>
        <w:rPr>
          <w:rFonts w:asciiTheme="majorBidi" w:hAnsiTheme="majorBidi" w:cstheme="majorBidi"/>
          <w:b/>
          <w:bCs/>
          <w:lang w:val="en-US"/>
        </w:rPr>
      </w:pPr>
    </w:p>
    <w:p w14:paraId="15B16AF0" w14:textId="77777777" w:rsidR="00DC0F38" w:rsidRPr="00C677DE" w:rsidRDefault="00DC0F38" w:rsidP="00DC0F38">
      <w:pPr>
        <w:pStyle w:val="ListParagraph"/>
        <w:numPr>
          <w:ilvl w:val="0"/>
          <w:numId w:val="4"/>
        </w:numPr>
        <w:rPr>
          <w:rFonts w:asciiTheme="majorBidi" w:hAnsiTheme="majorBidi" w:cstheme="majorBidi"/>
          <w:b/>
          <w:bCs/>
          <w:lang w:val="en-US"/>
        </w:rPr>
      </w:pPr>
      <w:r w:rsidRPr="00C677DE">
        <w:rPr>
          <w:rFonts w:asciiTheme="majorBidi" w:hAnsiTheme="majorBidi" w:cstheme="majorBidi"/>
          <w:b/>
          <w:bCs/>
          <w:lang w:val="en-US"/>
        </w:rPr>
        <w:t>Background</w:t>
      </w:r>
    </w:p>
    <w:p w14:paraId="068807F2" w14:textId="77777777" w:rsidR="00D82744" w:rsidRPr="00B17A3D" w:rsidRDefault="00D82744" w:rsidP="00B17A3D">
      <w:pPr>
        <w:rPr>
          <w:ins w:id="6" w:author="Luis Gerardo Gonzalez Morales" w:date="2019-02-05T15:01:00Z"/>
          <w:rFonts w:asciiTheme="majorBidi" w:hAnsiTheme="majorBidi" w:cstheme="majorBidi"/>
          <w:lang w:val="en-US"/>
        </w:rPr>
      </w:pPr>
      <w:ins w:id="7" w:author="Luis Gerardo Gonzalez Morales" w:date="2019-02-05T15:01:00Z">
        <w:r w:rsidRPr="00B17A3D">
          <w:rPr>
            <w:rFonts w:asciiTheme="majorBidi" w:hAnsiTheme="majorBidi" w:cstheme="majorBidi"/>
            <w:lang w:val="en-US"/>
          </w:rPr>
          <w:t xml:space="preserve">Following a request at the thirty-fourth session of the Statistical Commission, the Statistics Division conducted a first global review of the implementation of the Fundamental Principles of Official Statistics in 2003. The results were reported to the Commission in a report to its thirty-fifth session in 2004, coinciding with the tenth anniversary of the adoption of the Fundamental Principles by the Commission. </w:t>
        </w:r>
      </w:ins>
    </w:p>
    <w:p w14:paraId="2BA57B20" w14:textId="77777777" w:rsidR="00D82744" w:rsidRPr="00B17A3D" w:rsidRDefault="00D82744" w:rsidP="00B17A3D">
      <w:pPr>
        <w:rPr>
          <w:ins w:id="8" w:author="Luis Gerardo Gonzalez Morales" w:date="2019-02-05T15:01:00Z"/>
          <w:rFonts w:asciiTheme="majorBidi" w:hAnsiTheme="majorBidi" w:cstheme="majorBidi"/>
          <w:lang w:val="en-US"/>
        </w:rPr>
      </w:pPr>
      <w:ins w:id="9" w:author="Luis Gerardo Gonzalez Morales" w:date="2019-02-05T15:01:00Z">
        <w:r w:rsidRPr="00B17A3D">
          <w:rPr>
            <w:rFonts w:asciiTheme="majorBidi" w:hAnsiTheme="majorBidi" w:cstheme="majorBidi"/>
            <w:lang w:val="en-US"/>
          </w:rPr>
          <w:t>At its forty-second session, the UN Statistical Commission “agreed that it was desirable to conduct periodic reviews of the implementation of the Fundamental Principles by Member States and asked the United Nations Statistics Division to undertake such a review and report the results to the Commission before 2014” (Decision 41/111). This request was reaffirmed during the forty-third session in 2012 (Decision 43/111).</w:t>
        </w:r>
      </w:ins>
    </w:p>
    <w:p w14:paraId="52603CB2" w14:textId="38330F23" w:rsidR="00DC0F38" w:rsidRPr="00C677DE" w:rsidRDefault="00F079E1" w:rsidP="00F079E1">
      <w:pPr>
        <w:rPr>
          <w:rFonts w:asciiTheme="majorBidi" w:hAnsiTheme="majorBidi" w:cstheme="majorBidi"/>
          <w:lang w:val="en-US"/>
        </w:rPr>
      </w:pPr>
      <w:r w:rsidRPr="00F079E1">
        <w:rPr>
          <w:rFonts w:asciiTheme="majorBidi" w:hAnsiTheme="majorBidi" w:cstheme="majorBidi"/>
          <w:lang w:val="en-US"/>
        </w:rPr>
        <w:t>The United Nations Statistical Commission, at its 48th session in March 2017, requested the Friends of the Chair Group on the Implementation of the Fundamental Principles</w:t>
      </w:r>
      <w:r w:rsidR="00D82744">
        <w:rPr>
          <w:rFonts w:asciiTheme="majorBidi" w:hAnsiTheme="majorBidi" w:cstheme="majorBidi"/>
          <w:lang w:val="en-US"/>
        </w:rPr>
        <w:t xml:space="preserve"> </w:t>
      </w:r>
      <w:ins w:id="10" w:author="Luis Gerardo Gonzalez Morales" w:date="2019-02-05T15:01:00Z">
        <w:r w:rsidR="00D82744">
          <w:rPr>
            <w:rFonts w:asciiTheme="majorBidi" w:hAnsiTheme="majorBidi" w:cstheme="majorBidi"/>
            <w:lang w:val="en-US"/>
          </w:rPr>
          <w:t>of Official Statistics</w:t>
        </w:r>
        <w:r>
          <w:rPr>
            <w:rFonts w:asciiTheme="majorBidi" w:hAnsiTheme="majorBidi" w:cstheme="majorBidi"/>
            <w:lang w:val="en-US"/>
          </w:rPr>
          <w:t xml:space="preserve"> </w:t>
        </w:r>
      </w:ins>
      <w:r w:rsidRPr="00F079E1">
        <w:rPr>
          <w:rFonts w:asciiTheme="majorBidi" w:hAnsiTheme="majorBidi" w:cstheme="majorBidi"/>
          <w:lang w:val="en-US"/>
        </w:rPr>
        <w:t>(FOC-FPOS)</w:t>
      </w:r>
      <w:r w:rsidR="0041474A">
        <w:rPr>
          <w:rStyle w:val="FootnoteReference"/>
          <w:rFonts w:asciiTheme="majorBidi" w:hAnsiTheme="majorBidi" w:cstheme="majorBidi"/>
          <w:lang w:val="en-US"/>
        </w:rPr>
        <w:footnoteReference w:id="2"/>
      </w:r>
      <w:r w:rsidRPr="00F079E1">
        <w:rPr>
          <w:rFonts w:asciiTheme="majorBidi" w:hAnsiTheme="majorBidi" w:cstheme="majorBidi"/>
          <w:lang w:val="en-US"/>
        </w:rPr>
        <w:t xml:space="preserve"> to work on selected dimensions of the implementation of the Fundamental Principles within the context of the preparation for the twenty-fifth anniversary of thei</w:t>
      </w:r>
      <w:r>
        <w:rPr>
          <w:rFonts w:asciiTheme="majorBidi" w:hAnsiTheme="majorBidi" w:cstheme="majorBidi"/>
          <w:lang w:val="en-US"/>
        </w:rPr>
        <w:t xml:space="preserve">r </w:t>
      </w:r>
      <w:r w:rsidRPr="00F079E1">
        <w:rPr>
          <w:rFonts w:asciiTheme="majorBidi" w:hAnsiTheme="majorBidi" w:cstheme="majorBidi"/>
          <w:lang w:val="en-US"/>
        </w:rPr>
        <w:t>adoption, in 2019. Specifically, the Group was mandated to conduct a global review of the implementation of the Fundamental Principles of Official Statistics</w:t>
      </w:r>
      <w:r w:rsidR="004956E9">
        <w:rPr>
          <w:rStyle w:val="FootnoteReference"/>
          <w:rFonts w:asciiTheme="majorBidi" w:hAnsiTheme="majorBidi" w:cstheme="majorBidi"/>
          <w:lang w:val="en-US"/>
        </w:rPr>
        <w:footnoteReference w:id="3"/>
      </w:r>
      <w:r w:rsidRPr="00F079E1">
        <w:rPr>
          <w:rFonts w:asciiTheme="majorBidi" w:hAnsiTheme="majorBidi" w:cstheme="majorBidi"/>
          <w:lang w:val="en-US"/>
        </w:rPr>
        <w:t xml:space="preserve"> and to prepare a</w:t>
      </w:r>
      <w:r>
        <w:rPr>
          <w:rFonts w:asciiTheme="majorBidi" w:hAnsiTheme="majorBidi" w:cstheme="majorBidi"/>
          <w:lang w:val="en-US"/>
        </w:rPr>
        <w:t xml:space="preserve"> </w:t>
      </w:r>
      <w:r w:rsidRPr="00F079E1">
        <w:rPr>
          <w:rFonts w:asciiTheme="majorBidi" w:hAnsiTheme="majorBidi" w:cstheme="majorBidi"/>
          <w:lang w:val="en-US"/>
        </w:rPr>
        <w:t>report to be discussed at the Commission’s 50</w:t>
      </w:r>
      <w:r w:rsidR="004956E9" w:rsidRPr="004956E9">
        <w:rPr>
          <w:rFonts w:asciiTheme="majorBidi" w:hAnsiTheme="majorBidi" w:cstheme="majorBidi"/>
          <w:vertAlign w:val="superscript"/>
          <w:lang w:val="en-US"/>
        </w:rPr>
        <w:t>th</w:t>
      </w:r>
      <w:r w:rsidR="004956E9">
        <w:rPr>
          <w:rFonts w:asciiTheme="majorBidi" w:hAnsiTheme="majorBidi" w:cstheme="majorBidi"/>
          <w:lang w:val="en-US"/>
        </w:rPr>
        <w:t xml:space="preserve"> </w:t>
      </w:r>
      <w:r w:rsidRPr="00F079E1">
        <w:rPr>
          <w:rFonts w:asciiTheme="majorBidi" w:hAnsiTheme="majorBidi" w:cstheme="majorBidi"/>
          <w:lang w:val="en-US"/>
        </w:rPr>
        <w:t>session in March 2019.</w:t>
      </w:r>
      <w:r>
        <w:rPr>
          <w:rFonts w:asciiTheme="majorBidi" w:hAnsiTheme="majorBidi" w:cstheme="majorBidi"/>
          <w:lang w:val="en-US"/>
        </w:rPr>
        <w:t xml:space="preserve"> </w:t>
      </w:r>
    </w:p>
    <w:p w14:paraId="33CE2C23" w14:textId="4A57C06B" w:rsidR="00DC0F38" w:rsidRPr="00C677DE" w:rsidRDefault="00DC0F38" w:rsidP="00DC0F38">
      <w:pPr>
        <w:pStyle w:val="ListParagraph"/>
        <w:numPr>
          <w:ilvl w:val="0"/>
          <w:numId w:val="4"/>
        </w:numPr>
        <w:rPr>
          <w:del w:id="17" w:author="Luis Gerardo Gonzalez Morales" w:date="2019-02-05T15:01:00Z"/>
          <w:rFonts w:asciiTheme="majorBidi" w:hAnsiTheme="majorBidi" w:cstheme="majorBidi"/>
          <w:b/>
          <w:bCs/>
          <w:lang w:val="en-US"/>
        </w:rPr>
      </w:pPr>
      <w:del w:id="18" w:author="Luis Gerardo Gonzalez Morales" w:date="2019-02-05T15:01:00Z">
        <w:r w:rsidRPr="00C677DE">
          <w:rPr>
            <w:rFonts w:asciiTheme="majorBidi" w:hAnsiTheme="majorBidi" w:cstheme="majorBidi"/>
            <w:b/>
            <w:bCs/>
            <w:lang w:val="en-US"/>
          </w:rPr>
          <w:delText>The 2018</w:delText>
        </w:r>
      </w:del>
      <w:del w:id="19" w:author="Luis Gerardo Gonzalez Morales" w:date="2019-02-13T14:31:00Z">
        <w:r w:rsidR="00D82744" w:rsidDel="00E97457">
          <w:rPr>
            <w:rFonts w:asciiTheme="majorBidi" w:hAnsiTheme="majorBidi" w:cstheme="majorBidi"/>
            <w:b/>
            <w:bCs/>
            <w:lang w:val="en-US"/>
          </w:rPr>
          <w:delText xml:space="preserve"> questionnaire</w:delText>
        </w:r>
      </w:del>
      <w:del w:id="20" w:author="Luis Gerardo Gonzalez Morales" w:date="2019-02-05T15:01:00Z">
        <w:r w:rsidRPr="00C677DE">
          <w:rPr>
            <w:rFonts w:asciiTheme="majorBidi" w:hAnsiTheme="majorBidi" w:cstheme="majorBidi"/>
            <w:b/>
            <w:bCs/>
            <w:lang w:val="en-US"/>
          </w:rPr>
          <w:delText>: overview</w:delText>
        </w:r>
      </w:del>
    </w:p>
    <w:p w14:paraId="2A540E06" w14:textId="0A2E2E25" w:rsidR="00F079E1" w:rsidRPr="0041474A" w:rsidRDefault="00F079E1" w:rsidP="00D82744">
      <w:pPr>
        <w:rPr>
          <w:rFonts w:asciiTheme="majorBidi" w:hAnsiTheme="majorBidi" w:cstheme="majorBidi"/>
          <w:lang w:val="en-US"/>
        </w:rPr>
      </w:pPr>
      <w:del w:id="21" w:author="Luis Gerardo Gonzalez Morales" w:date="2019-02-05T15:01:00Z">
        <w:r w:rsidRPr="00F079E1">
          <w:rPr>
            <w:rFonts w:asciiTheme="majorBidi" w:hAnsiTheme="majorBidi" w:cstheme="majorBidi"/>
            <w:lang w:val="en-US"/>
          </w:rPr>
          <w:delText xml:space="preserve">The </w:delText>
        </w:r>
        <w:r>
          <w:rPr>
            <w:rFonts w:asciiTheme="majorBidi" w:hAnsiTheme="majorBidi" w:cstheme="majorBidi"/>
            <w:lang w:val="en-US"/>
          </w:rPr>
          <w:delText xml:space="preserve">2018 </w:delText>
        </w:r>
        <w:r w:rsidRPr="00F079E1">
          <w:rPr>
            <w:rFonts w:asciiTheme="majorBidi" w:hAnsiTheme="majorBidi" w:cstheme="majorBidi"/>
            <w:lang w:val="en-US"/>
          </w:rPr>
          <w:delText>questionnaire was largely based on earlier versions sent to countries by the UN Statistics Division in 2003 and 2012 respectively</w:delText>
        </w:r>
        <w:r w:rsidR="004956E9">
          <w:rPr>
            <w:rStyle w:val="FootnoteReference"/>
            <w:rFonts w:asciiTheme="majorBidi" w:hAnsiTheme="majorBidi" w:cstheme="majorBidi"/>
            <w:lang w:val="en-US"/>
          </w:rPr>
          <w:footnoteReference w:id="4"/>
        </w:r>
        <w:r>
          <w:rPr>
            <w:rFonts w:asciiTheme="majorBidi" w:hAnsiTheme="majorBidi" w:cstheme="majorBidi"/>
            <w:lang w:val="en-US"/>
          </w:rPr>
          <w:delText xml:space="preserve"> </w:delText>
        </w:r>
        <w:r w:rsidRPr="00F079E1">
          <w:rPr>
            <w:rFonts w:asciiTheme="majorBidi" w:hAnsiTheme="majorBidi" w:cstheme="majorBidi"/>
            <w:lang w:val="en-US"/>
          </w:rPr>
          <w:delText>to assess</w:delText>
        </w:r>
      </w:del>
      <w:del w:id="23" w:author="Luis Gerardo Gonzalez Morales" w:date="2019-02-13T14:31:00Z">
        <w:r w:rsidR="00D82744" w:rsidDel="00E97457">
          <w:rPr>
            <w:rFonts w:asciiTheme="majorBidi" w:hAnsiTheme="majorBidi"/>
            <w:b/>
            <w:lang w:val="en-US"/>
            <w:rPrChange w:id="24" w:author="Luis Gerardo Gonzalez Morales" w:date="2019-02-05T15:01:00Z">
              <w:rPr>
                <w:rFonts w:asciiTheme="majorBidi" w:hAnsiTheme="majorBidi"/>
                <w:lang w:val="en-US"/>
              </w:rPr>
            </w:rPrChange>
          </w:rPr>
          <w:delText xml:space="preserve"> the implementation of the Fundamental Principles of Official Statistics</w:delText>
        </w:r>
      </w:del>
      <w:del w:id="25" w:author="Luis Gerardo Gonzalez Morales" w:date="2019-02-05T15:01:00Z">
        <w:r w:rsidRPr="00F079E1">
          <w:rPr>
            <w:rFonts w:asciiTheme="majorBidi" w:hAnsiTheme="majorBidi" w:cstheme="majorBidi"/>
            <w:lang w:val="en-US"/>
          </w:rPr>
          <w:delText>. The new</w:delText>
        </w:r>
      </w:del>
      <w:ins w:id="26" w:author="Luis Gerardo Gonzalez Morales" w:date="2019-02-05T15:01:00Z">
        <w:r w:rsidRPr="00F079E1">
          <w:rPr>
            <w:rFonts w:asciiTheme="majorBidi" w:hAnsiTheme="majorBidi" w:cstheme="majorBidi"/>
            <w:lang w:val="en-US"/>
          </w:rPr>
          <w:t xml:space="preserve">The </w:t>
        </w:r>
        <w:r w:rsidR="00D82744">
          <w:rPr>
            <w:rFonts w:asciiTheme="majorBidi" w:hAnsiTheme="majorBidi" w:cstheme="majorBidi"/>
            <w:lang w:val="en-US"/>
          </w:rPr>
          <w:t xml:space="preserve">present assessment </w:t>
        </w:r>
        <w:r w:rsidR="00D94AE9">
          <w:rPr>
            <w:rFonts w:asciiTheme="majorBidi" w:hAnsiTheme="majorBidi" w:cstheme="majorBidi"/>
            <w:lang w:val="en-US"/>
          </w:rPr>
          <w:t>of</w:t>
        </w:r>
        <w:r w:rsidR="00D94AE9" w:rsidRPr="00F079E1">
          <w:rPr>
            <w:rFonts w:asciiTheme="majorBidi" w:hAnsiTheme="majorBidi" w:cstheme="majorBidi"/>
            <w:lang w:val="en-US"/>
          </w:rPr>
          <w:t xml:space="preserve"> the implementation of the Fundamental Principles of Official Statistics</w:t>
        </w:r>
        <w:r w:rsidR="00D94AE9">
          <w:rPr>
            <w:rFonts w:asciiTheme="majorBidi" w:hAnsiTheme="majorBidi" w:cstheme="majorBidi"/>
            <w:lang w:val="en-US"/>
          </w:rPr>
          <w:t xml:space="preserve"> </w:t>
        </w:r>
        <w:r w:rsidR="00D82744">
          <w:rPr>
            <w:rFonts w:asciiTheme="majorBidi" w:hAnsiTheme="majorBidi" w:cstheme="majorBidi"/>
            <w:lang w:val="en-US"/>
          </w:rPr>
          <w:t>is</w:t>
        </w:r>
        <w:r w:rsidRPr="00F079E1">
          <w:rPr>
            <w:rFonts w:asciiTheme="majorBidi" w:hAnsiTheme="majorBidi" w:cstheme="majorBidi"/>
            <w:lang w:val="en-US"/>
          </w:rPr>
          <w:t xml:space="preserve"> </w:t>
        </w:r>
      </w:ins>
      <w:ins w:id="27" w:author="Luis Gerardo Gonzalez Morales" w:date="2019-02-13T12:23:00Z">
        <w:r w:rsidR="000A6309">
          <w:rPr>
            <w:rFonts w:asciiTheme="majorBidi" w:hAnsiTheme="majorBidi" w:cstheme="majorBidi"/>
            <w:lang w:val="en-US"/>
          </w:rPr>
          <w:t xml:space="preserve">largely </w:t>
        </w:r>
      </w:ins>
      <w:ins w:id="28" w:author="Luis Gerardo Gonzalez Morales" w:date="2019-02-05T15:01:00Z">
        <w:r w:rsidR="00D82744">
          <w:rPr>
            <w:rFonts w:asciiTheme="majorBidi" w:hAnsiTheme="majorBidi" w:cstheme="majorBidi"/>
            <w:lang w:val="en-US"/>
          </w:rPr>
          <w:t>an</w:t>
        </w:r>
      </w:ins>
      <w:r w:rsidR="00D82744">
        <w:rPr>
          <w:rFonts w:asciiTheme="majorBidi" w:hAnsiTheme="majorBidi" w:cstheme="majorBidi"/>
          <w:lang w:val="en-US"/>
        </w:rPr>
        <w:t xml:space="preserve"> updated </w:t>
      </w:r>
      <w:r w:rsidRPr="00F079E1">
        <w:rPr>
          <w:rFonts w:asciiTheme="majorBidi" w:hAnsiTheme="majorBidi" w:cstheme="majorBidi"/>
          <w:lang w:val="en-US"/>
        </w:rPr>
        <w:t>version</w:t>
      </w:r>
      <w:r w:rsidR="00D82744">
        <w:rPr>
          <w:rFonts w:asciiTheme="majorBidi" w:hAnsiTheme="majorBidi" w:cstheme="majorBidi"/>
          <w:lang w:val="en-US"/>
        </w:rPr>
        <w:t xml:space="preserve"> </w:t>
      </w:r>
      <w:del w:id="29" w:author="Luis Gerardo Gonzalez Morales" w:date="2019-02-05T15:01:00Z">
        <w:r w:rsidRPr="00F079E1">
          <w:rPr>
            <w:rFonts w:asciiTheme="majorBidi" w:hAnsiTheme="majorBidi" w:cstheme="majorBidi"/>
            <w:lang w:val="en-US"/>
          </w:rPr>
          <w:delText>of</w:delText>
        </w:r>
      </w:del>
      <w:ins w:id="30" w:author="Luis Gerardo Gonzalez Morales" w:date="2019-02-05T15:01:00Z">
        <w:r w:rsidR="00D82744">
          <w:rPr>
            <w:rFonts w:asciiTheme="majorBidi" w:hAnsiTheme="majorBidi" w:cstheme="majorBidi"/>
            <w:lang w:val="en-US"/>
          </w:rPr>
          <w:t>o</w:t>
        </w:r>
      </w:ins>
      <w:ins w:id="31" w:author="Luis Gerardo Gonzalez Morales" w:date="2019-02-13T12:24:00Z">
        <w:r w:rsidR="000A6309">
          <w:rPr>
            <w:rFonts w:asciiTheme="majorBidi" w:hAnsiTheme="majorBidi" w:cstheme="majorBidi"/>
            <w:lang w:val="en-US"/>
          </w:rPr>
          <w:t>f an earlier</w:t>
        </w:r>
      </w:ins>
      <w:r w:rsidR="00D82744">
        <w:rPr>
          <w:rFonts w:asciiTheme="majorBidi" w:hAnsiTheme="majorBidi" w:cstheme="majorBidi"/>
          <w:lang w:val="en-US"/>
        </w:rPr>
        <w:t xml:space="preserve"> the questionnaire</w:t>
      </w:r>
      <w:ins w:id="32" w:author="Luis Gerardo Gonzalez Morales" w:date="2019-02-05T15:03:00Z">
        <w:r w:rsidR="00B17A3D">
          <w:rPr>
            <w:rFonts w:asciiTheme="majorBidi" w:hAnsiTheme="majorBidi" w:cstheme="majorBidi"/>
            <w:lang w:val="en-US"/>
          </w:rPr>
          <w:t>s</w:t>
        </w:r>
      </w:ins>
      <w:r w:rsidRPr="00F079E1">
        <w:rPr>
          <w:rFonts w:asciiTheme="majorBidi" w:hAnsiTheme="majorBidi" w:cstheme="majorBidi"/>
          <w:lang w:val="en-US"/>
        </w:rPr>
        <w:t xml:space="preserve"> </w:t>
      </w:r>
      <w:del w:id="33" w:author="Luis Gerardo Gonzalez Morales" w:date="2019-02-05T15:01:00Z">
        <w:r w:rsidRPr="00F079E1">
          <w:rPr>
            <w:rFonts w:asciiTheme="majorBidi" w:hAnsiTheme="majorBidi" w:cstheme="majorBidi"/>
            <w:lang w:val="en-US"/>
          </w:rPr>
          <w:delText>was</w:delText>
        </w:r>
      </w:del>
      <w:ins w:id="34" w:author="Luis Gerardo Gonzalez Morales" w:date="2019-02-05T15:01:00Z">
        <w:r w:rsidRPr="00F079E1">
          <w:rPr>
            <w:rFonts w:asciiTheme="majorBidi" w:hAnsiTheme="majorBidi" w:cstheme="majorBidi"/>
            <w:lang w:val="en-US"/>
          </w:rPr>
          <w:t>sent to countries by the UN Statistics Division in 2003 and 2012</w:t>
        </w:r>
        <w:r w:rsidR="00D94AE9">
          <w:rPr>
            <w:rFonts w:asciiTheme="majorBidi" w:hAnsiTheme="majorBidi" w:cstheme="majorBidi"/>
            <w:lang w:val="en-US"/>
          </w:rPr>
          <w:t>.</w:t>
        </w:r>
        <w:r w:rsidR="004956E9">
          <w:rPr>
            <w:rStyle w:val="FootnoteReference"/>
            <w:rFonts w:asciiTheme="majorBidi" w:hAnsiTheme="majorBidi" w:cstheme="majorBidi"/>
            <w:lang w:val="en-US"/>
          </w:rPr>
          <w:footnoteReference w:id="5"/>
        </w:r>
        <w:r w:rsidRPr="00F079E1">
          <w:rPr>
            <w:rFonts w:asciiTheme="majorBidi" w:hAnsiTheme="majorBidi" w:cstheme="majorBidi"/>
            <w:lang w:val="en-US"/>
          </w:rPr>
          <w:t xml:space="preserve"> </w:t>
        </w:r>
        <w:r w:rsidR="00D94AE9">
          <w:rPr>
            <w:rFonts w:asciiTheme="majorBidi" w:hAnsiTheme="majorBidi" w:cstheme="majorBidi"/>
            <w:lang w:val="en-US"/>
          </w:rPr>
          <w:t>It has</w:t>
        </w:r>
        <w:r w:rsidRPr="00F079E1">
          <w:rPr>
            <w:rFonts w:asciiTheme="majorBidi" w:hAnsiTheme="majorBidi" w:cstheme="majorBidi"/>
            <w:lang w:val="en-US"/>
          </w:rPr>
          <w:t xml:space="preserve"> </w:t>
        </w:r>
        <w:r w:rsidR="00D94AE9">
          <w:rPr>
            <w:rFonts w:asciiTheme="majorBidi" w:hAnsiTheme="majorBidi" w:cstheme="majorBidi"/>
            <w:lang w:val="en-US"/>
          </w:rPr>
          <w:t>been</w:t>
        </w:r>
      </w:ins>
      <w:r w:rsidR="00D94AE9" w:rsidRPr="00F079E1">
        <w:rPr>
          <w:rFonts w:asciiTheme="majorBidi" w:hAnsiTheme="majorBidi" w:cstheme="majorBidi"/>
          <w:lang w:val="en-US"/>
        </w:rPr>
        <w:t xml:space="preserve"> </w:t>
      </w:r>
      <w:r w:rsidRPr="00F079E1">
        <w:rPr>
          <w:rFonts w:asciiTheme="majorBidi" w:hAnsiTheme="majorBidi" w:cstheme="majorBidi"/>
          <w:lang w:val="en-US"/>
        </w:rPr>
        <w:t xml:space="preserve">prepared with the contribution of PARIS21, </w:t>
      </w:r>
      <w:del w:id="51" w:author="Luis Gerardo Gonzalez Morales" w:date="2019-02-05T15:01:00Z">
        <w:r w:rsidRPr="00F079E1">
          <w:rPr>
            <w:rFonts w:asciiTheme="majorBidi" w:hAnsiTheme="majorBidi" w:cstheme="majorBidi"/>
            <w:lang w:val="en-US"/>
          </w:rPr>
          <w:delText xml:space="preserve">and </w:delText>
        </w:r>
      </w:del>
      <w:r w:rsidR="00D94AE9">
        <w:rPr>
          <w:rFonts w:asciiTheme="majorBidi" w:hAnsiTheme="majorBidi" w:cstheme="majorBidi"/>
          <w:lang w:val="en-US"/>
        </w:rPr>
        <w:t xml:space="preserve">with the aim </w:t>
      </w:r>
      <w:del w:id="52" w:author="Luis Gerardo Gonzalez Morales" w:date="2019-02-05T15:01:00Z">
        <w:r w:rsidRPr="00F079E1">
          <w:rPr>
            <w:rFonts w:asciiTheme="majorBidi" w:hAnsiTheme="majorBidi" w:cstheme="majorBidi"/>
            <w:lang w:val="en-US"/>
          </w:rPr>
          <w:delText>of modernizing</w:delText>
        </w:r>
      </w:del>
      <w:ins w:id="53" w:author="Luis Gerardo Gonzalez Morales" w:date="2019-02-05T15:01:00Z">
        <w:r w:rsidR="00D94AE9">
          <w:rPr>
            <w:rFonts w:asciiTheme="majorBidi" w:hAnsiTheme="majorBidi" w:cstheme="majorBidi"/>
            <w:lang w:val="en-US"/>
          </w:rPr>
          <w:t xml:space="preserve">to </w:t>
        </w:r>
        <w:r w:rsidR="00D82744" w:rsidRPr="00F079E1">
          <w:rPr>
            <w:rFonts w:asciiTheme="majorBidi" w:hAnsiTheme="majorBidi" w:cstheme="majorBidi"/>
            <w:lang w:val="en-US"/>
          </w:rPr>
          <w:t>moderniz</w:t>
        </w:r>
        <w:r w:rsidR="00D82744">
          <w:rPr>
            <w:rFonts w:asciiTheme="majorBidi" w:hAnsiTheme="majorBidi" w:cstheme="majorBidi"/>
            <w:lang w:val="en-US"/>
          </w:rPr>
          <w:t>e</w:t>
        </w:r>
      </w:ins>
      <w:r w:rsidR="00D82744" w:rsidRPr="00F079E1">
        <w:rPr>
          <w:rFonts w:asciiTheme="majorBidi" w:hAnsiTheme="majorBidi" w:cstheme="majorBidi"/>
          <w:lang w:val="en-US"/>
        </w:rPr>
        <w:t xml:space="preserve"> </w:t>
      </w:r>
      <w:r w:rsidRPr="00F079E1">
        <w:rPr>
          <w:rFonts w:asciiTheme="majorBidi" w:hAnsiTheme="majorBidi" w:cstheme="majorBidi"/>
          <w:lang w:val="en-US"/>
        </w:rPr>
        <w:t xml:space="preserve">and </w:t>
      </w:r>
      <w:del w:id="54" w:author="Luis Gerardo Gonzalez Morales" w:date="2019-02-05T15:01:00Z">
        <w:r w:rsidRPr="00F079E1">
          <w:rPr>
            <w:rFonts w:asciiTheme="majorBidi" w:hAnsiTheme="majorBidi" w:cstheme="majorBidi"/>
            <w:lang w:val="en-US"/>
          </w:rPr>
          <w:delText>improving</w:delText>
        </w:r>
      </w:del>
      <w:ins w:id="55" w:author="Luis Gerardo Gonzalez Morales" w:date="2019-02-05T15:01:00Z">
        <w:r w:rsidR="00D82744" w:rsidRPr="00F079E1">
          <w:rPr>
            <w:rFonts w:asciiTheme="majorBidi" w:hAnsiTheme="majorBidi" w:cstheme="majorBidi"/>
            <w:lang w:val="en-US"/>
          </w:rPr>
          <w:t>improv</w:t>
        </w:r>
        <w:r w:rsidR="00D82744">
          <w:rPr>
            <w:rFonts w:asciiTheme="majorBidi" w:hAnsiTheme="majorBidi" w:cstheme="majorBidi"/>
            <w:lang w:val="en-US"/>
          </w:rPr>
          <w:t>e</w:t>
        </w:r>
        <w:r w:rsidR="00D82744" w:rsidRPr="00F079E1">
          <w:rPr>
            <w:rFonts w:asciiTheme="majorBidi" w:hAnsiTheme="majorBidi" w:cstheme="majorBidi"/>
            <w:lang w:val="en-US"/>
          </w:rPr>
          <w:t xml:space="preserve"> </w:t>
        </w:r>
        <w:r w:rsidR="00D82744">
          <w:rPr>
            <w:rFonts w:asciiTheme="majorBidi" w:hAnsiTheme="majorBidi" w:cstheme="majorBidi"/>
            <w:lang w:val="en-US"/>
          </w:rPr>
          <w:t>on</w:t>
        </w:r>
      </w:ins>
      <w:r w:rsidR="00D82744">
        <w:rPr>
          <w:rFonts w:asciiTheme="majorBidi" w:hAnsiTheme="majorBidi" w:cstheme="majorBidi"/>
          <w:lang w:val="en-US"/>
        </w:rPr>
        <w:t xml:space="preserve"> </w:t>
      </w:r>
      <w:r w:rsidRPr="00F079E1">
        <w:rPr>
          <w:rFonts w:asciiTheme="majorBidi" w:hAnsiTheme="majorBidi" w:cstheme="majorBidi"/>
          <w:lang w:val="en-US"/>
        </w:rPr>
        <w:t xml:space="preserve">previous </w:t>
      </w:r>
      <w:del w:id="56" w:author="Luis Gerardo Gonzalez Morales" w:date="2019-02-05T15:01:00Z">
        <w:r w:rsidRPr="00F079E1">
          <w:rPr>
            <w:rFonts w:asciiTheme="majorBidi" w:hAnsiTheme="majorBidi" w:cstheme="majorBidi"/>
            <w:lang w:val="en-US"/>
          </w:rPr>
          <w:delText>versions</w:delText>
        </w:r>
      </w:del>
      <w:ins w:id="57" w:author="Luis Gerardo Gonzalez Morales" w:date="2019-02-05T15:01:00Z">
        <w:r w:rsidR="00D94AE9">
          <w:rPr>
            <w:rFonts w:asciiTheme="majorBidi" w:hAnsiTheme="majorBidi" w:cstheme="majorBidi"/>
            <w:lang w:val="en-US"/>
          </w:rPr>
          <w:t>assessments</w:t>
        </w:r>
      </w:ins>
      <w:r w:rsidR="00D82744">
        <w:rPr>
          <w:rFonts w:asciiTheme="majorBidi" w:hAnsiTheme="majorBidi" w:cstheme="majorBidi"/>
          <w:lang w:val="en-US"/>
        </w:rPr>
        <w:t>,</w:t>
      </w:r>
      <w:r w:rsidRPr="00F079E1">
        <w:rPr>
          <w:rFonts w:asciiTheme="majorBidi" w:hAnsiTheme="majorBidi" w:cstheme="majorBidi"/>
          <w:lang w:val="en-US"/>
        </w:rPr>
        <w:t xml:space="preserve"> while </w:t>
      </w:r>
      <w:del w:id="58" w:author="Luis Gerardo Gonzalez Morales" w:date="2019-02-05T15:01:00Z">
        <w:r w:rsidRPr="00F079E1">
          <w:rPr>
            <w:rFonts w:asciiTheme="majorBidi" w:hAnsiTheme="majorBidi" w:cstheme="majorBidi"/>
            <w:lang w:val="en-US"/>
          </w:rPr>
          <w:delText xml:space="preserve">still </w:delText>
        </w:r>
      </w:del>
      <w:r w:rsidRPr="00F079E1">
        <w:rPr>
          <w:rFonts w:asciiTheme="majorBidi" w:hAnsiTheme="majorBidi" w:cstheme="majorBidi"/>
          <w:lang w:val="en-US"/>
        </w:rPr>
        <w:t xml:space="preserve">maintaining </w:t>
      </w:r>
      <w:ins w:id="59" w:author="Luis Gerardo Gonzalez Morales" w:date="2019-02-05T15:01:00Z">
        <w:r w:rsidR="00D94AE9">
          <w:rPr>
            <w:rFonts w:asciiTheme="majorBidi" w:hAnsiTheme="majorBidi" w:cstheme="majorBidi"/>
            <w:lang w:val="en-US"/>
          </w:rPr>
          <w:t xml:space="preserve">comparability on a set of </w:t>
        </w:r>
      </w:ins>
      <w:r w:rsidR="00D94AE9">
        <w:rPr>
          <w:rFonts w:asciiTheme="majorBidi" w:hAnsiTheme="majorBidi" w:cstheme="majorBidi"/>
          <w:lang w:val="en-US"/>
        </w:rPr>
        <w:t xml:space="preserve">core </w:t>
      </w:r>
      <w:del w:id="60" w:author="Luis Gerardo Gonzalez Morales" w:date="2019-02-05T15:01:00Z">
        <w:r w:rsidRPr="00F079E1">
          <w:rPr>
            <w:rFonts w:asciiTheme="majorBidi" w:hAnsiTheme="majorBidi" w:cstheme="majorBidi"/>
            <w:lang w:val="en-US"/>
          </w:rPr>
          <w:delText>questions similar to</w:delText>
        </w:r>
      </w:del>
      <w:ins w:id="61" w:author="Luis Gerardo Gonzalez Morales" w:date="2019-02-05T15:01:00Z">
        <w:r w:rsidR="00D94AE9">
          <w:rPr>
            <w:rFonts w:asciiTheme="majorBidi" w:hAnsiTheme="majorBidi" w:cstheme="majorBidi"/>
            <w:lang w:val="en-US"/>
          </w:rPr>
          <w:t>items from</w:t>
        </w:r>
      </w:ins>
      <w:r w:rsidR="00D94AE9">
        <w:rPr>
          <w:rFonts w:asciiTheme="majorBidi" w:hAnsiTheme="majorBidi" w:cstheme="majorBidi"/>
          <w:lang w:val="en-US"/>
        </w:rPr>
        <w:t xml:space="preserve"> the</w:t>
      </w:r>
      <w:del w:id="62" w:author="Luis Gerardo Gonzalez Morales" w:date="2019-02-05T15:01:00Z">
        <w:r w:rsidRPr="00F079E1">
          <w:rPr>
            <w:rFonts w:asciiTheme="majorBidi" w:hAnsiTheme="majorBidi" w:cstheme="majorBidi"/>
            <w:lang w:val="en-US"/>
          </w:rPr>
          <w:delText xml:space="preserve"> original</w:delText>
        </w:r>
      </w:del>
      <w:r w:rsidRPr="00F079E1">
        <w:rPr>
          <w:rFonts w:asciiTheme="majorBidi" w:hAnsiTheme="majorBidi" w:cstheme="majorBidi"/>
          <w:lang w:val="en-US"/>
        </w:rPr>
        <w:t xml:space="preserve"> 2012 questionnaire to allow for the review of progress. Notable differences include revised and expanded options for each answer based on the FPOS implementation guide and the </w:t>
      </w:r>
      <w:r w:rsidRPr="00F079E1">
        <w:rPr>
          <w:rFonts w:asciiTheme="majorBidi" w:hAnsiTheme="majorBidi" w:cstheme="majorBidi"/>
          <w:lang w:val="en-US"/>
        </w:rPr>
        <w:lastRenderedPageBreak/>
        <w:t>results of previous questionnaires</w:t>
      </w:r>
      <w:del w:id="63" w:author="Luis Gerardo Gonzalez Morales" w:date="2019-02-05T15:01:00Z">
        <w:r w:rsidRPr="00F079E1">
          <w:rPr>
            <w:rFonts w:asciiTheme="majorBidi" w:hAnsiTheme="majorBidi" w:cstheme="majorBidi"/>
            <w:lang w:val="en-US"/>
          </w:rPr>
          <w:delText xml:space="preserve"> as well as revision of the </w:delText>
        </w:r>
      </w:del>
      <w:ins w:id="64" w:author="Luis Gerardo Gonzalez Morales" w:date="2019-02-05T15:01:00Z">
        <w:r w:rsidR="00D94AE9">
          <w:rPr>
            <w:rFonts w:asciiTheme="majorBidi" w:hAnsiTheme="majorBidi" w:cstheme="majorBidi"/>
            <w:lang w:val="en-US"/>
          </w:rPr>
          <w:t xml:space="preserve">. The </w:t>
        </w:r>
      </w:ins>
      <w:r w:rsidR="00D94AE9">
        <w:rPr>
          <w:rFonts w:asciiTheme="majorBidi" w:hAnsiTheme="majorBidi" w:cstheme="majorBidi"/>
          <w:lang w:val="en-US"/>
        </w:rPr>
        <w:t xml:space="preserve">wording of </w:t>
      </w:r>
      <w:ins w:id="65" w:author="Luis Gerardo Gonzalez Morales" w:date="2019-02-05T15:01:00Z">
        <w:r w:rsidR="00D94AE9">
          <w:rPr>
            <w:rFonts w:asciiTheme="majorBidi" w:hAnsiTheme="majorBidi" w:cstheme="majorBidi"/>
            <w:lang w:val="en-US"/>
          </w:rPr>
          <w:t xml:space="preserve">some </w:t>
        </w:r>
      </w:ins>
      <w:r w:rsidR="00D94AE9">
        <w:rPr>
          <w:rFonts w:asciiTheme="majorBidi" w:hAnsiTheme="majorBidi" w:cstheme="majorBidi"/>
          <w:lang w:val="en-US"/>
        </w:rPr>
        <w:t xml:space="preserve">questions </w:t>
      </w:r>
      <w:ins w:id="66" w:author="Luis Gerardo Gonzalez Morales" w:date="2019-02-05T15:01:00Z">
        <w:r w:rsidR="00D94AE9">
          <w:rPr>
            <w:rFonts w:asciiTheme="majorBidi" w:hAnsiTheme="majorBidi" w:cstheme="majorBidi"/>
            <w:lang w:val="en-US"/>
          </w:rPr>
          <w:t>was also revised with a view</w:t>
        </w:r>
        <w:r w:rsidRPr="00F079E1">
          <w:rPr>
            <w:rFonts w:asciiTheme="majorBidi" w:hAnsiTheme="majorBidi" w:cstheme="majorBidi"/>
            <w:lang w:val="en-US"/>
          </w:rPr>
          <w:t xml:space="preserve"> </w:t>
        </w:r>
      </w:ins>
      <w:r w:rsidRPr="00F079E1">
        <w:rPr>
          <w:rFonts w:asciiTheme="majorBidi" w:hAnsiTheme="majorBidi" w:cstheme="majorBidi"/>
          <w:lang w:val="en-US"/>
        </w:rPr>
        <w:t xml:space="preserve">to improve consistency </w:t>
      </w:r>
      <w:del w:id="67" w:author="Luis Gerardo Gonzalez Morales" w:date="2019-02-05T15:01:00Z">
        <w:r w:rsidRPr="00F079E1">
          <w:rPr>
            <w:rFonts w:asciiTheme="majorBidi" w:hAnsiTheme="majorBidi" w:cstheme="majorBidi"/>
            <w:lang w:val="en-US"/>
          </w:rPr>
          <w:delText>of answers</w:delText>
        </w:r>
      </w:del>
      <w:ins w:id="68" w:author="Luis Gerardo Gonzalez Morales" w:date="2019-02-05T15:01:00Z">
        <w:r w:rsidR="00D94AE9">
          <w:rPr>
            <w:rFonts w:asciiTheme="majorBidi" w:hAnsiTheme="majorBidi" w:cstheme="majorBidi"/>
            <w:lang w:val="en-US"/>
          </w:rPr>
          <w:t>in the</w:t>
        </w:r>
        <w:r w:rsidR="00D94AE9" w:rsidRPr="00F079E1">
          <w:rPr>
            <w:rFonts w:asciiTheme="majorBidi" w:hAnsiTheme="majorBidi" w:cstheme="majorBidi"/>
            <w:lang w:val="en-US"/>
          </w:rPr>
          <w:t xml:space="preserve"> </w:t>
        </w:r>
        <w:r w:rsidR="00D94AE9">
          <w:rPr>
            <w:rFonts w:asciiTheme="majorBidi" w:hAnsiTheme="majorBidi" w:cstheme="majorBidi"/>
            <w:lang w:val="en-US"/>
          </w:rPr>
          <w:t>responses</w:t>
        </w:r>
      </w:ins>
      <w:r w:rsidRPr="00F079E1">
        <w:rPr>
          <w:rFonts w:asciiTheme="majorBidi" w:hAnsiTheme="majorBidi" w:cstheme="majorBidi"/>
          <w:lang w:val="en-US"/>
        </w:rPr>
        <w:t xml:space="preserve">, since the 2012 report highlighted some contradictions </w:t>
      </w:r>
      <w:del w:id="69" w:author="Luis Gerardo Gonzalez Morales" w:date="2019-02-05T15:01:00Z">
        <w:r w:rsidRPr="00F079E1">
          <w:rPr>
            <w:rFonts w:asciiTheme="majorBidi" w:hAnsiTheme="majorBidi" w:cstheme="majorBidi"/>
            <w:lang w:val="en-US"/>
          </w:rPr>
          <w:delText>between questions. The</w:delText>
        </w:r>
      </w:del>
      <w:ins w:id="70" w:author="Luis Gerardo Gonzalez Morales" w:date="2019-02-05T15:01:00Z">
        <w:r w:rsidR="00D94AE9">
          <w:rPr>
            <w:rFonts w:asciiTheme="majorBidi" w:hAnsiTheme="majorBidi" w:cstheme="majorBidi"/>
            <w:lang w:val="en-US"/>
          </w:rPr>
          <w:t>across the answers provided by some respondents</w:t>
        </w:r>
        <w:r w:rsidRPr="00F079E1">
          <w:rPr>
            <w:rFonts w:asciiTheme="majorBidi" w:hAnsiTheme="majorBidi" w:cstheme="majorBidi"/>
            <w:lang w:val="en-US"/>
          </w:rPr>
          <w:t xml:space="preserve">. The </w:t>
        </w:r>
        <w:r w:rsidR="00D94AE9">
          <w:rPr>
            <w:rFonts w:asciiTheme="majorBidi" w:hAnsiTheme="majorBidi" w:cstheme="majorBidi"/>
            <w:lang w:val="en-US"/>
          </w:rPr>
          <w:t>2018</w:t>
        </w:r>
      </w:ins>
      <w:r w:rsidR="00D94AE9">
        <w:rPr>
          <w:rFonts w:asciiTheme="majorBidi" w:hAnsiTheme="majorBidi" w:cstheme="majorBidi"/>
          <w:lang w:val="en-US"/>
        </w:rPr>
        <w:t xml:space="preserve"> </w:t>
      </w:r>
      <w:r w:rsidRPr="00F079E1">
        <w:rPr>
          <w:rFonts w:asciiTheme="majorBidi" w:hAnsiTheme="majorBidi" w:cstheme="majorBidi"/>
          <w:lang w:val="en-US"/>
        </w:rPr>
        <w:t xml:space="preserve">questionnaire also included new questions related to open data and </w:t>
      </w:r>
      <w:ins w:id="71" w:author="Luis Gerardo Gonzalez Morales" w:date="2019-02-05T15:01:00Z">
        <w:r w:rsidR="00D94AE9">
          <w:rPr>
            <w:rFonts w:asciiTheme="majorBidi" w:hAnsiTheme="majorBidi" w:cstheme="majorBidi"/>
            <w:lang w:val="en-US"/>
          </w:rPr>
          <w:t xml:space="preserve">the application of the Fundamental Principles to </w:t>
        </w:r>
      </w:ins>
      <w:r w:rsidRPr="00F079E1">
        <w:rPr>
          <w:rFonts w:asciiTheme="majorBidi" w:hAnsiTheme="majorBidi" w:cstheme="majorBidi"/>
          <w:lang w:val="en-US"/>
        </w:rPr>
        <w:t>non-official and non-traditional</w:t>
      </w:r>
      <w:r w:rsidR="00D94AE9">
        <w:rPr>
          <w:rFonts w:asciiTheme="majorBidi" w:hAnsiTheme="majorBidi" w:cstheme="majorBidi"/>
          <w:lang w:val="en-US"/>
        </w:rPr>
        <w:t xml:space="preserve"> </w:t>
      </w:r>
      <w:ins w:id="72" w:author="Luis Gerardo Gonzalez Morales" w:date="2019-02-05T15:01:00Z">
        <w:r w:rsidR="00D94AE9">
          <w:rPr>
            <w:rFonts w:asciiTheme="majorBidi" w:hAnsiTheme="majorBidi" w:cstheme="majorBidi"/>
            <w:lang w:val="en-US"/>
          </w:rPr>
          <w:t>sources of</w:t>
        </w:r>
        <w:r w:rsidRPr="00F079E1">
          <w:rPr>
            <w:rFonts w:asciiTheme="majorBidi" w:hAnsiTheme="majorBidi" w:cstheme="majorBidi"/>
            <w:lang w:val="en-US"/>
          </w:rPr>
          <w:t xml:space="preserve"> </w:t>
        </w:r>
      </w:ins>
      <w:r w:rsidRPr="00F079E1">
        <w:rPr>
          <w:rFonts w:asciiTheme="majorBidi" w:hAnsiTheme="majorBidi" w:cstheme="majorBidi"/>
          <w:lang w:val="en-US"/>
        </w:rPr>
        <w:t>data</w:t>
      </w:r>
      <w:ins w:id="73" w:author="Luis Gerardo Gonzalez Morales" w:date="2019-02-05T15:01:00Z">
        <w:r w:rsidR="00D94AE9">
          <w:rPr>
            <w:rFonts w:asciiTheme="majorBidi" w:hAnsiTheme="majorBidi" w:cstheme="majorBidi"/>
            <w:lang w:val="en-US"/>
          </w:rPr>
          <w:t>,</w:t>
        </w:r>
      </w:ins>
      <w:r w:rsidRPr="00F079E1">
        <w:rPr>
          <w:rFonts w:asciiTheme="majorBidi" w:hAnsiTheme="majorBidi" w:cstheme="majorBidi"/>
          <w:lang w:val="en-US"/>
        </w:rPr>
        <w:t xml:space="preserve"> to better </w:t>
      </w:r>
      <w:del w:id="74" w:author="Luis Gerardo Gonzalez Morales" w:date="2019-02-05T15:01:00Z">
        <w:r w:rsidRPr="00F079E1">
          <w:rPr>
            <w:rFonts w:asciiTheme="majorBidi" w:hAnsiTheme="majorBidi" w:cstheme="majorBidi"/>
            <w:lang w:val="en-US"/>
          </w:rPr>
          <w:delText>appreciate</w:delText>
        </w:r>
      </w:del>
      <w:ins w:id="75" w:author="Luis Gerardo Gonzalez Morales" w:date="2019-02-05T15:01:00Z">
        <w:r w:rsidR="00D94AE9">
          <w:rPr>
            <w:rFonts w:asciiTheme="majorBidi" w:hAnsiTheme="majorBidi" w:cstheme="majorBidi"/>
            <w:lang w:val="en-US"/>
          </w:rPr>
          <w:t>reflect</w:t>
        </w:r>
      </w:ins>
      <w:r w:rsidR="00D94AE9" w:rsidRPr="00F079E1">
        <w:rPr>
          <w:rFonts w:asciiTheme="majorBidi" w:hAnsiTheme="majorBidi" w:cstheme="majorBidi"/>
          <w:lang w:val="en-US"/>
        </w:rPr>
        <w:t xml:space="preserve"> </w:t>
      </w:r>
      <w:r w:rsidRPr="00F079E1">
        <w:rPr>
          <w:rFonts w:asciiTheme="majorBidi" w:hAnsiTheme="majorBidi" w:cstheme="majorBidi"/>
          <w:lang w:val="en-US"/>
        </w:rPr>
        <w:t>the current situation of national statistical offices and their use of information from an expanded data ecosystem.</w:t>
      </w:r>
    </w:p>
    <w:p w14:paraId="1EDBF651" w14:textId="651385FB" w:rsidR="00633C40" w:rsidRDefault="00F079E1">
      <w:pPr>
        <w:rPr>
          <w:rFonts w:asciiTheme="majorBidi" w:hAnsiTheme="majorBidi" w:cstheme="majorBidi"/>
          <w:lang w:val="en-US"/>
        </w:rPr>
      </w:pPr>
      <w:r>
        <w:rPr>
          <w:rFonts w:asciiTheme="majorBidi" w:hAnsiTheme="majorBidi" w:cstheme="majorBidi"/>
          <w:lang w:val="en-US"/>
        </w:rPr>
        <w:t xml:space="preserve">There were </w:t>
      </w:r>
      <w:r w:rsidR="00633C40" w:rsidRPr="00DF1485">
        <w:rPr>
          <w:rFonts w:asciiTheme="majorBidi" w:hAnsiTheme="majorBidi" w:cstheme="majorBidi"/>
          <w:b/>
          <w:bCs/>
          <w:lang w:val="en-US"/>
          <w:rPrChange w:id="76" w:author="Luis Gerardo Gonzalez Morales" w:date="2019-02-13T17:41:00Z">
            <w:rPr>
              <w:rFonts w:asciiTheme="majorBidi" w:hAnsiTheme="majorBidi" w:cstheme="majorBidi"/>
              <w:lang w:val="en-US"/>
            </w:rPr>
          </w:rPrChange>
        </w:rPr>
        <w:t xml:space="preserve">73 questions included in the 2018 </w:t>
      </w:r>
      <w:r w:rsidRPr="00DF1485">
        <w:rPr>
          <w:rFonts w:asciiTheme="majorBidi" w:hAnsiTheme="majorBidi" w:cstheme="majorBidi"/>
          <w:b/>
          <w:bCs/>
          <w:lang w:val="en-US"/>
          <w:rPrChange w:id="77" w:author="Luis Gerardo Gonzalez Morales" w:date="2019-02-13T17:41:00Z">
            <w:rPr>
              <w:rFonts w:asciiTheme="majorBidi" w:hAnsiTheme="majorBidi" w:cstheme="majorBidi"/>
              <w:lang w:val="en-US"/>
            </w:rPr>
          </w:rPrChange>
        </w:rPr>
        <w:t>questionnaire</w:t>
      </w:r>
      <w:r>
        <w:rPr>
          <w:rFonts w:asciiTheme="majorBidi" w:hAnsiTheme="majorBidi" w:cstheme="majorBidi"/>
          <w:lang w:val="en-US"/>
        </w:rPr>
        <w:t xml:space="preserve">, </w:t>
      </w:r>
      <w:r w:rsidR="00633C40" w:rsidRPr="00B2405C">
        <w:rPr>
          <w:rFonts w:asciiTheme="majorBidi" w:hAnsiTheme="majorBidi" w:cstheme="majorBidi"/>
          <w:lang w:val="en-US"/>
        </w:rPr>
        <w:t xml:space="preserve">compared to 78 in the 2012 version. Many of the questions in the 2012 </w:t>
      </w:r>
      <w:del w:id="78" w:author="Luis Gerardo Gonzalez Morales" w:date="2019-02-05T15:01:00Z">
        <w:r w:rsidR="00633C40" w:rsidRPr="00B2405C">
          <w:rPr>
            <w:rFonts w:asciiTheme="majorBidi" w:hAnsiTheme="majorBidi" w:cstheme="majorBidi"/>
            <w:lang w:val="en-US"/>
          </w:rPr>
          <w:delText>version</w:delText>
        </w:r>
      </w:del>
      <w:ins w:id="79" w:author="Luis Gerardo Gonzalez Morales" w:date="2019-02-05T15:01:00Z">
        <w:r w:rsidR="00E03932">
          <w:rPr>
            <w:rFonts w:asciiTheme="majorBidi" w:hAnsiTheme="majorBidi" w:cstheme="majorBidi"/>
            <w:lang w:val="en-US"/>
          </w:rPr>
          <w:t>assessment</w:t>
        </w:r>
      </w:ins>
      <w:r w:rsidR="00E03932" w:rsidRPr="00B2405C">
        <w:rPr>
          <w:rFonts w:asciiTheme="majorBidi" w:hAnsiTheme="majorBidi" w:cstheme="majorBidi"/>
          <w:lang w:val="en-US"/>
        </w:rPr>
        <w:t xml:space="preserve"> </w:t>
      </w:r>
      <w:proofErr w:type="gramStart"/>
      <w:r w:rsidR="00633C40" w:rsidRPr="00B2405C">
        <w:rPr>
          <w:rFonts w:asciiTheme="majorBidi" w:hAnsiTheme="majorBidi" w:cstheme="majorBidi"/>
          <w:lang w:val="en-US"/>
        </w:rPr>
        <w:t>were</w:t>
      </w:r>
      <w:proofErr w:type="gramEnd"/>
      <w:r w:rsidR="00633C40" w:rsidRPr="00B2405C">
        <w:rPr>
          <w:rFonts w:asciiTheme="majorBidi" w:hAnsiTheme="majorBidi" w:cstheme="majorBidi"/>
          <w:lang w:val="en-US"/>
        </w:rPr>
        <w:t xml:space="preserve"> yes/no</w:t>
      </w:r>
      <w:del w:id="80" w:author="Luis Gerardo Gonzalez Morales" w:date="2019-02-13T13:24:00Z">
        <w:r w:rsidR="00633C40" w:rsidRPr="00B2405C" w:rsidDel="00763591">
          <w:rPr>
            <w:rFonts w:asciiTheme="majorBidi" w:hAnsiTheme="majorBidi" w:cstheme="majorBidi"/>
            <w:lang w:val="en-US"/>
          </w:rPr>
          <w:delText xml:space="preserve">, </w:delText>
        </w:r>
      </w:del>
      <w:ins w:id="81" w:author="Luis Gerardo Gonzalez Morales" w:date="2019-02-13T13:25:00Z">
        <w:r w:rsidR="002C0D67">
          <w:rPr>
            <w:rFonts w:asciiTheme="majorBidi" w:hAnsiTheme="majorBidi" w:cstheme="majorBidi"/>
            <w:lang w:val="en-US"/>
          </w:rPr>
          <w:t xml:space="preserve">, and </w:t>
        </w:r>
      </w:ins>
      <w:del w:id="82" w:author="Luis Gerardo Gonzalez Morales" w:date="2019-02-13T13:24:00Z">
        <w:r w:rsidR="00633C40" w:rsidRPr="00B2405C" w:rsidDel="00763591">
          <w:rPr>
            <w:rFonts w:asciiTheme="majorBidi" w:hAnsiTheme="majorBidi" w:cstheme="majorBidi"/>
            <w:lang w:val="en-US"/>
          </w:rPr>
          <w:delText xml:space="preserve">so </w:delText>
        </w:r>
      </w:del>
      <w:del w:id="83" w:author="Luis Gerardo Gonzalez Morales" w:date="2019-02-13T13:25:00Z">
        <w:r w:rsidR="00633C40" w:rsidRPr="00B2405C" w:rsidDel="002C0D67">
          <w:rPr>
            <w:rFonts w:asciiTheme="majorBidi" w:hAnsiTheme="majorBidi" w:cstheme="majorBidi"/>
            <w:lang w:val="en-US"/>
          </w:rPr>
          <w:delText xml:space="preserve">for the 2018 questionnaire </w:delText>
        </w:r>
      </w:del>
      <w:r w:rsidR="00633C40" w:rsidRPr="00B2405C">
        <w:rPr>
          <w:rFonts w:asciiTheme="majorBidi" w:hAnsiTheme="majorBidi" w:cstheme="majorBidi"/>
          <w:lang w:val="en-US"/>
        </w:rPr>
        <w:t xml:space="preserve">the answers to those questions were included as </w:t>
      </w:r>
      <w:del w:id="84" w:author="Luis Gerardo Gonzalez Morales" w:date="2019-02-13T13:25:00Z">
        <w:r w:rsidR="00633C40" w:rsidRPr="00B2405C" w:rsidDel="002C0D67">
          <w:rPr>
            <w:rFonts w:asciiTheme="majorBidi" w:hAnsiTheme="majorBidi" w:cstheme="majorBidi"/>
            <w:lang w:val="en-US"/>
          </w:rPr>
          <w:delText xml:space="preserve">answer </w:delText>
        </w:r>
      </w:del>
      <w:r w:rsidR="00633C40" w:rsidRPr="00B2405C">
        <w:rPr>
          <w:rFonts w:asciiTheme="majorBidi" w:hAnsiTheme="majorBidi" w:cstheme="majorBidi"/>
          <w:lang w:val="en-US"/>
        </w:rPr>
        <w:t>options</w:t>
      </w:r>
      <w:ins w:id="85" w:author="Luis Gerardo Gonzalez Morales" w:date="2019-02-13T13:25:00Z">
        <w:r w:rsidR="002C0D67">
          <w:rPr>
            <w:rFonts w:asciiTheme="majorBidi" w:hAnsiTheme="majorBidi" w:cstheme="majorBidi"/>
            <w:lang w:val="en-US"/>
          </w:rPr>
          <w:t xml:space="preserve"> in</w:t>
        </w:r>
        <w:r w:rsidR="002C0D67" w:rsidRPr="00B2405C">
          <w:rPr>
            <w:rFonts w:asciiTheme="majorBidi" w:hAnsiTheme="majorBidi" w:cstheme="majorBidi"/>
            <w:lang w:val="en-US"/>
          </w:rPr>
          <w:t xml:space="preserve"> 2018 questionnaire</w:t>
        </w:r>
        <w:r w:rsidR="002C0D67">
          <w:rPr>
            <w:rFonts w:asciiTheme="majorBidi" w:hAnsiTheme="majorBidi" w:cstheme="majorBidi"/>
            <w:lang w:val="en-US"/>
          </w:rPr>
          <w:t xml:space="preserve"> in order </w:t>
        </w:r>
      </w:ins>
      <w:del w:id="86" w:author="Luis Gerardo Gonzalez Morales" w:date="2019-02-13T13:25:00Z">
        <w:r w:rsidR="00633C40" w:rsidRPr="00B2405C" w:rsidDel="002C0D67">
          <w:rPr>
            <w:rFonts w:asciiTheme="majorBidi" w:hAnsiTheme="majorBidi" w:cstheme="majorBidi"/>
            <w:lang w:val="en-US"/>
          </w:rPr>
          <w:delText xml:space="preserve"> </w:delText>
        </w:r>
      </w:del>
      <w:r w:rsidR="00633C40" w:rsidRPr="00B2405C">
        <w:rPr>
          <w:rFonts w:asciiTheme="majorBidi" w:hAnsiTheme="majorBidi" w:cstheme="majorBidi"/>
          <w:lang w:val="en-US"/>
        </w:rPr>
        <w:t xml:space="preserve">to better pinpoint trends in implementation activities. </w:t>
      </w:r>
    </w:p>
    <w:p w14:paraId="3891D89B" w14:textId="76AEE5C4" w:rsidR="004956E9" w:rsidRDefault="004956E9" w:rsidP="00633C40">
      <w:pPr>
        <w:rPr>
          <w:rFonts w:asciiTheme="majorBidi" w:hAnsiTheme="majorBidi" w:cstheme="majorBidi"/>
          <w:lang w:val="en-US"/>
        </w:rPr>
      </w:pPr>
      <w:r w:rsidRPr="00DF1485">
        <w:rPr>
          <w:rFonts w:asciiTheme="majorBidi" w:hAnsiTheme="majorBidi" w:cstheme="majorBidi"/>
          <w:b/>
          <w:bCs/>
          <w:lang w:val="en-US"/>
          <w:rPrChange w:id="87" w:author="Luis Gerardo Gonzalez Morales" w:date="2019-02-13T17:41:00Z">
            <w:rPr>
              <w:rFonts w:asciiTheme="majorBidi" w:hAnsiTheme="majorBidi" w:cstheme="majorBidi"/>
              <w:lang w:val="en-US"/>
            </w:rPr>
          </w:rPrChange>
        </w:rPr>
        <w:t>Ninety-three countries responded to the 2018 questionnaire</w:t>
      </w:r>
      <w:r>
        <w:rPr>
          <w:rFonts w:asciiTheme="majorBidi" w:hAnsiTheme="majorBidi" w:cstheme="majorBidi"/>
          <w:lang w:val="en-US"/>
        </w:rPr>
        <w:t xml:space="preserve"> with a regional breakdown as follows:</w:t>
      </w:r>
    </w:p>
    <w:p w14:paraId="4B05E4F4" w14:textId="0F1BBB28" w:rsidR="00A01ECA" w:rsidRDefault="00356BDC">
      <w:pPr>
        <w:keepNext/>
        <w:spacing w:after="0" w:line="240" w:lineRule="auto"/>
        <w:contextualSpacing/>
        <w:jc w:val="center"/>
        <w:rPr>
          <w:ins w:id="88" w:author="Luis Gerardo Gonzalez Morales" w:date="2019-02-13T12:06:00Z"/>
        </w:rPr>
        <w:pPrChange w:id="89" w:author="Luis Gerardo Gonzalez Morales" w:date="2019-02-13T12:06:00Z">
          <w:pPr>
            <w:spacing w:after="0" w:line="240" w:lineRule="auto"/>
            <w:contextualSpacing/>
            <w:jc w:val="center"/>
          </w:pPr>
        </w:pPrChange>
      </w:pPr>
      <w:del w:id="90" w:author="Luis Gerardo Gonzalez Morales" w:date="2019-02-13T12:04:00Z">
        <w:r w:rsidRPr="00A01ECA" w:rsidDel="00A01ECA">
          <w:rPr>
            <w:b/>
            <w:bCs/>
            <w:sz w:val="18"/>
            <w:szCs w:val="18"/>
            <w:rPrChange w:id="91" w:author="Luis Gerardo Gonzalez Morales" w:date="2019-02-13T12:03:00Z">
              <w:rPr>
                <w:rFonts w:asciiTheme="majorBidi" w:hAnsiTheme="majorBidi" w:cstheme="majorBidi"/>
                <w:i/>
                <w:iCs/>
                <w:lang w:val="en-US"/>
              </w:rPr>
            </w:rPrChange>
          </w:rPr>
          <w:delText xml:space="preserve">Respondents </w:delText>
        </w:r>
      </w:del>
      <w:del w:id="92" w:author="Luis Gerardo Gonzalez Morales" w:date="2019-02-13T12:06:00Z">
        <w:r w:rsidRPr="00A01ECA" w:rsidDel="00A01ECA">
          <w:rPr>
            <w:b/>
            <w:bCs/>
            <w:sz w:val="18"/>
            <w:szCs w:val="18"/>
            <w:rPrChange w:id="93" w:author="Luis Gerardo Gonzalez Morales" w:date="2019-02-13T12:03:00Z">
              <w:rPr>
                <w:rFonts w:asciiTheme="majorBidi" w:hAnsiTheme="majorBidi" w:cstheme="majorBidi"/>
                <w:i/>
                <w:iCs/>
                <w:lang w:val="en-US"/>
              </w:rPr>
            </w:rPrChange>
          </w:rPr>
          <w:delText>by region</w:delText>
        </w:r>
      </w:del>
      <w:del w:id="94" w:author="Luis Gerardo Gonzalez Morales" w:date="2019-02-13T12:04:00Z">
        <w:r w:rsidRPr="00A01ECA" w:rsidDel="00A01ECA">
          <w:rPr>
            <w:b/>
            <w:bCs/>
            <w:sz w:val="18"/>
            <w:szCs w:val="18"/>
            <w:rPrChange w:id="95" w:author="Luis Gerardo Gonzalez Morales" w:date="2019-02-13T12:03:00Z">
              <w:rPr>
                <w:rFonts w:asciiTheme="majorBidi" w:hAnsiTheme="majorBidi" w:cstheme="majorBidi"/>
                <w:i/>
                <w:iCs/>
                <w:lang w:val="en-US"/>
              </w:rPr>
            </w:rPrChange>
          </w:rPr>
          <w:delText xml:space="preserve"> (percentage)</w:delText>
        </w:r>
      </w:del>
      <w:ins w:id="96" w:author="Luis Gerardo Gonzalez Morales" w:date="2019-02-13T12:10:00Z">
        <w:r w:rsidR="00A01ECA" w:rsidRPr="003B3347">
          <w:rPr>
            <w:noProof/>
          </w:rPr>
          <w:drawing>
            <wp:inline distT="0" distB="0" distL="0" distR="0" wp14:anchorId="4A3DDD79" wp14:editId="4002A912">
              <wp:extent cx="2743200" cy="18196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819656"/>
                      </a:xfrm>
                      <a:prstGeom prst="rect">
                        <a:avLst/>
                      </a:prstGeom>
                      <a:noFill/>
                      <a:ln>
                        <a:noFill/>
                      </a:ln>
                    </pic:spPr>
                  </pic:pic>
                </a:graphicData>
              </a:graphic>
            </wp:inline>
          </w:drawing>
        </w:r>
      </w:ins>
    </w:p>
    <w:p w14:paraId="6A6C8503" w14:textId="2AD7602C" w:rsidR="009B5906" w:rsidRDefault="00A01ECA">
      <w:pPr>
        <w:pStyle w:val="Caption"/>
        <w:jc w:val="center"/>
        <w:rPr>
          <w:ins w:id="97" w:author="Luis Gerardo Gonzalez Morales" w:date="2019-02-06T03:44:00Z"/>
          <w:rFonts w:asciiTheme="majorBidi" w:hAnsiTheme="majorBidi" w:cstheme="majorBidi"/>
          <w:lang w:val="en-US"/>
        </w:rPr>
        <w:pPrChange w:id="98" w:author="Luis Gerardo Gonzalez Morales" w:date="2019-02-13T12:06:00Z">
          <w:pPr>
            <w:spacing w:after="0" w:line="240" w:lineRule="auto"/>
            <w:contextualSpacing/>
          </w:pPr>
        </w:pPrChange>
      </w:pPr>
      <w:ins w:id="99" w:author="Luis Gerardo Gonzalez Morales" w:date="2019-02-13T12:06:00Z">
        <w:r>
          <w:t xml:space="preserve">Figure </w:t>
        </w:r>
        <w:r>
          <w:fldChar w:fldCharType="begin"/>
        </w:r>
        <w:r>
          <w:instrText xml:space="preserve"> SEQ Figure \* ARABIC </w:instrText>
        </w:r>
      </w:ins>
      <w:r>
        <w:fldChar w:fldCharType="separate"/>
      </w:r>
      <w:ins w:id="100" w:author="Luis Gerardo Gonzalez Morales" w:date="2019-02-17T11:55:00Z">
        <w:r w:rsidR="009241EC">
          <w:rPr>
            <w:noProof/>
          </w:rPr>
          <w:t>1</w:t>
        </w:r>
      </w:ins>
      <w:ins w:id="101" w:author="Luis Gerardo Gonzalez Morales" w:date="2019-02-13T12:06:00Z">
        <w:r>
          <w:fldChar w:fldCharType="end"/>
        </w:r>
        <w:r>
          <w:rPr>
            <w:lang w:val="en-US"/>
          </w:rPr>
          <w:t>. Distribution of responses, by region</w:t>
        </w:r>
      </w:ins>
    </w:p>
    <w:p w14:paraId="5244F307" w14:textId="5062CB5E" w:rsidR="009B5906" w:rsidRPr="00356BDC" w:rsidDel="00A01ECA" w:rsidRDefault="009B5906" w:rsidP="009B5906">
      <w:pPr>
        <w:spacing w:after="0" w:line="240" w:lineRule="auto"/>
        <w:contextualSpacing/>
        <w:rPr>
          <w:del w:id="102" w:author="Luis Gerardo Gonzalez Morales" w:date="2019-02-13T12:11:00Z"/>
          <w:rFonts w:asciiTheme="majorBidi" w:hAnsiTheme="majorBidi" w:cstheme="majorBidi"/>
          <w:i/>
          <w:iCs/>
          <w:lang w:val="en-US"/>
        </w:rPr>
      </w:pPr>
    </w:p>
    <w:p w14:paraId="580DBF31" w14:textId="21E7B04A" w:rsidR="00356BDC" w:rsidDel="00A01ECA" w:rsidRDefault="00356BDC" w:rsidP="00356BDC">
      <w:pPr>
        <w:spacing w:after="0" w:line="240" w:lineRule="auto"/>
        <w:contextualSpacing/>
        <w:rPr>
          <w:del w:id="103" w:author="Luis Gerardo Gonzalez Morales" w:date="2019-02-13T12:11:00Z"/>
          <w:rFonts w:asciiTheme="majorBidi" w:hAnsiTheme="majorBidi" w:cstheme="majorBidi"/>
          <w:lang w:val="en-US"/>
        </w:rPr>
      </w:pPr>
    </w:p>
    <w:p w14:paraId="15852782" w14:textId="57A11F9F" w:rsidR="006F2A16" w:rsidDel="00A01ECA" w:rsidRDefault="006F2A16" w:rsidP="004234B4">
      <w:pPr>
        <w:rPr>
          <w:del w:id="104" w:author="Luis Gerardo Gonzalez Morales" w:date="2019-02-13T12:04:00Z"/>
          <w:rFonts w:asciiTheme="majorBidi" w:hAnsiTheme="majorBidi" w:cstheme="majorBidi"/>
          <w:lang w:val="en-US"/>
        </w:rPr>
      </w:pPr>
    </w:p>
    <w:p w14:paraId="77853473" w14:textId="7BFB240E" w:rsidR="004234B4" w:rsidRDefault="004234B4" w:rsidP="004234B4">
      <w:pPr>
        <w:rPr>
          <w:ins w:id="105" w:author="Luis Gerardo Gonzalez Morales" w:date="2019-02-13T20:47:00Z"/>
          <w:rFonts w:asciiTheme="majorBidi" w:hAnsiTheme="majorBidi" w:cstheme="majorBidi"/>
          <w:lang w:val="en-US"/>
        </w:rPr>
      </w:pPr>
      <w:del w:id="106" w:author="Luis Gerardo Gonzalez Morales" w:date="2019-02-13T13:26:00Z">
        <w:r w:rsidRPr="00C677DE" w:rsidDel="002C0D67">
          <w:rPr>
            <w:rFonts w:asciiTheme="majorBidi" w:hAnsiTheme="majorBidi" w:cstheme="majorBidi"/>
            <w:lang w:val="en-US"/>
          </w:rPr>
          <w:delText xml:space="preserve">For the 2018 survey, </w:delText>
        </w:r>
      </w:del>
      <w:ins w:id="107" w:author="Luis Gerardo Gonzalez Morales" w:date="2019-02-13T13:26:00Z">
        <w:r w:rsidR="002C0D67">
          <w:rPr>
            <w:rFonts w:asciiTheme="majorBidi" w:hAnsiTheme="majorBidi" w:cstheme="majorBidi"/>
            <w:lang w:val="en-US"/>
          </w:rPr>
          <w:t>A</w:t>
        </w:r>
      </w:ins>
      <w:del w:id="108" w:author="Luis Gerardo Gonzalez Morales" w:date="2019-02-13T13:26:00Z">
        <w:r w:rsidRPr="00C677DE" w:rsidDel="002C0D67">
          <w:rPr>
            <w:rFonts w:asciiTheme="majorBidi" w:hAnsiTheme="majorBidi" w:cstheme="majorBidi"/>
            <w:lang w:val="en-US"/>
          </w:rPr>
          <w:delText>a</w:delText>
        </w:r>
      </w:del>
      <w:r w:rsidRPr="00C677DE">
        <w:rPr>
          <w:rFonts w:asciiTheme="majorBidi" w:hAnsiTheme="majorBidi" w:cstheme="majorBidi"/>
          <w:lang w:val="en-US"/>
        </w:rPr>
        <w:t xml:space="preserve">pproximately 86 </w:t>
      </w:r>
      <w:del w:id="109" w:author="Luis Gerardo Gonzalez Morales" w:date="2019-02-13T20:59:00Z">
        <w:r w:rsidRPr="00C677DE" w:rsidDel="00D83CAF">
          <w:rPr>
            <w:rFonts w:asciiTheme="majorBidi" w:hAnsiTheme="majorBidi" w:cstheme="majorBidi"/>
            <w:lang w:val="en-US"/>
          </w:rPr>
          <w:delText>per cent</w:delText>
        </w:r>
      </w:del>
      <w:ins w:id="110" w:author="Luis Gerardo Gonzalez Morales" w:date="2019-02-13T20:59:00Z">
        <w:r w:rsidR="00D83CAF">
          <w:rPr>
            <w:rFonts w:asciiTheme="majorBidi" w:hAnsiTheme="majorBidi" w:cstheme="majorBidi"/>
            <w:lang w:val="en-US"/>
          </w:rPr>
          <w:t>percent</w:t>
        </w:r>
      </w:ins>
      <w:r w:rsidRPr="00C677DE">
        <w:rPr>
          <w:rFonts w:asciiTheme="majorBidi" w:hAnsiTheme="majorBidi" w:cstheme="majorBidi"/>
          <w:lang w:val="en-US"/>
        </w:rPr>
        <w:t xml:space="preserve"> of the 93 country </w:t>
      </w:r>
      <w:del w:id="111" w:author="Luis Gerardo Gonzalez Morales" w:date="2019-02-13T13:27:00Z">
        <w:r w:rsidRPr="00C677DE" w:rsidDel="002C0D67">
          <w:rPr>
            <w:rFonts w:asciiTheme="majorBidi" w:hAnsiTheme="majorBidi" w:cstheme="majorBidi"/>
            <w:lang w:val="en-US"/>
          </w:rPr>
          <w:delText xml:space="preserve">respondents </w:delText>
        </w:r>
      </w:del>
      <w:ins w:id="112" w:author="Luis Gerardo Gonzalez Morales" w:date="2019-02-13T13:27:00Z">
        <w:r w:rsidR="002C0D67">
          <w:rPr>
            <w:rFonts w:asciiTheme="majorBidi" w:hAnsiTheme="majorBidi" w:cstheme="majorBidi"/>
            <w:lang w:val="en-US"/>
          </w:rPr>
          <w:t>responses</w:t>
        </w:r>
        <w:r w:rsidR="002C0D67" w:rsidRPr="00C677DE">
          <w:rPr>
            <w:rFonts w:asciiTheme="majorBidi" w:hAnsiTheme="majorBidi" w:cstheme="majorBidi"/>
            <w:lang w:val="en-US"/>
          </w:rPr>
          <w:t xml:space="preserve"> </w:t>
        </w:r>
      </w:ins>
      <w:ins w:id="113" w:author="Luis Gerardo Gonzalez Morales" w:date="2019-02-13T13:26:00Z">
        <w:r w:rsidR="002C0D67">
          <w:rPr>
            <w:rFonts w:asciiTheme="majorBidi" w:hAnsiTheme="majorBidi" w:cstheme="majorBidi"/>
            <w:lang w:val="en-US"/>
          </w:rPr>
          <w:t>in</w:t>
        </w:r>
        <w:r w:rsidR="002C0D67" w:rsidRPr="00C677DE">
          <w:rPr>
            <w:rFonts w:asciiTheme="majorBidi" w:hAnsiTheme="majorBidi" w:cstheme="majorBidi"/>
            <w:lang w:val="en-US"/>
          </w:rPr>
          <w:t xml:space="preserve"> the 2018 survey</w:t>
        </w:r>
      </w:ins>
      <w:ins w:id="114" w:author="Luis Gerardo Gonzalez Morales" w:date="2019-02-13T13:27:00Z">
        <w:r w:rsidR="002C0D67">
          <w:rPr>
            <w:rFonts w:asciiTheme="majorBidi" w:hAnsiTheme="majorBidi" w:cstheme="majorBidi"/>
            <w:lang w:val="en-US"/>
          </w:rPr>
          <w:t xml:space="preserve"> were provided </w:t>
        </w:r>
      </w:ins>
      <w:del w:id="115" w:author="Luis Gerardo Gonzalez Morales" w:date="2019-02-13T13:27:00Z">
        <w:r w:rsidRPr="00C677DE" w:rsidDel="002C0D67">
          <w:rPr>
            <w:rFonts w:asciiTheme="majorBidi" w:hAnsiTheme="majorBidi" w:cstheme="majorBidi"/>
            <w:lang w:val="en-US"/>
          </w:rPr>
          <w:delText xml:space="preserve">answered </w:delText>
        </w:r>
      </w:del>
      <w:r w:rsidRPr="00C677DE">
        <w:rPr>
          <w:rFonts w:asciiTheme="majorBidi" w:hAnsiTheme="majorBidi" w:cstheme="majorBidi"/>
          <w:lang w:val="en-US"/>
        </w:rPr>
        <w:t xml:space="preserve">on behalf of the national statistical office (NSO), while about 12 </w:t>
      </w:r>
      <w:del w:id="116" w:author="Luis Gerardo Gonzalez Morales" w:date="2019-02-13T20:59:00Z">
        <w:r w:rsidRPr="00C677DE" w:rsidDel="00D83CAF">
          <w:rPr>
            <w:rFonts w:asciiTheme="majorBidi" w:hAnsiTheme="majorBidi" w:cstheme="majorBidi"/>
            <w:lang w:val="en-US"/>
          </w:rPr>
          <w:delText>per cent</w:delText>
        </w:r>
      </w:del>
      <w:ins w:id="117" w:author="Luis Gerardo Gonzalez Morales" w:date="2019-02-13T20:59:00Z">
        <w:r w:rsidR="00D83CAF">
          <w:rPr>
            <w:rFonts w:asciiTheme="majorBidi" w:hAnsiTheme="majorBidi" w:cstheme="majorBidi"/>
            <w:lang w:val="en-US"/>
          </w:rPr>
          <w:t>percent</w:t>
        </w:r>
      </w:ins>
      <w:r w:rsidRPr="00C677DE">
        <w:rPr>
          <w:rFonts w:asciiTheme="majorBidi" w:hAnsiTheme="majorBidi" w:cstheme="majorBidi"/>
          <w:lang w:val="en-US"/>
        </w:rPr>
        <w:t xml:space="preserve"> </w:t>
      </w:r>
      <w:del w:id="118" w:author="Luis Gerardo Gonzalez Morales" w:date="2019-02-13T13:27:00Z">
        <w:r w:rsidRPr="00C677DE" w:rsidDel="002C0D67">
          <w:rPr>
            <w:rFonts w:asciiTheme="majorBidi" w:hAnsiTheme="majorBidi" w:cstheme="majorBidi"/>
            <w:lang w:val="en-US"/>
          </w:rPr>
          <w:delText xml:space="preserve">answered </w:delText>
        </w:r>
      </w:del>
      <w:ins w:id="119" w:author="Luis Gerardo Gonzalez Morales" w:date="2019-02-13T13:27:00Z">
        <w:r w:rsidR="002C0D67">
          <w:rPr>
            <w:rFonts w:asciiTheme="majorBidi" w:hAnsiTheme="majorBidi" w:cstheme="majorBidi"/>
            <w:lang w:val="en-US"/>
          </w:rPr>
          <w:t>were</w:t>
        </w:r>
        <w:r w:rsidR="002C0D67" w:rsidRPr="00C677DE">
          <w:rPr>
            <w:rFonts w:asciiTheme="majorBidi" w:hAnsiTheme="majorBidi" w:cstheme="majorBidi"/>
            <w:lang w:val="en-US"/>
          </w:rPr>
          <w:t xml:space="preserve"> </w:t>
        </w:r>
      </w:ins>
      <w:r w:rsidRPr="00C677DE">
        <w:rPr>
          <w:rFonts w:asciiTheme="majorBidi" w:hAnsiTheme="majorBidi" w:cstheme="majorBidi"/>
          <w:lang w:val="en-US"/>
        </w:rPr>
        <w:t xml:space="preserve">for the national statistical system (NSS). This </w:t>
      </w:r>
      <w:r w:rsidR="00C677DE" w:rsidRPr="00C677DE">
        <w:rPr>
          <w:rFonts w:asciiTheme="majorBidi" w:hAnsiTheme="majorBidi" w:cstheme="majorBidi"/>
          <w:lang w:val="en-US"/>
        </w:rPr>
        <w:t xml:space="preserve">response rate per NSO and NSS is </w:t>
      </w:r>
      <w:r w:rsidRPr="00C677DE">
        <w:rPr>
          <w:rFonts w:asciiTheme="majorBidi" w:hAnsiTheme="majorBidi" w:cstheme="majorBidi"/>
          <w:lang w:val="en-US"/>
        </w:rPr>
        <w:t xml:space="preserve">consistent with the 2012 survey. </w:t>
      </w:r>
      <w:r w:rsidR="00C677DE" w:rsidRPr="00C677DE">
        <w:rPr>
          <w:rFonts w:asciiTheme="majorBidi" w:hAnsiTheme="majorBidi" w:cstheme="majorBidi"/>
          <w:lang w:val="en-US"/>
        </w:rPr>
        <w:t>To fully understand the impact of implementation of the FPOS within the broader NSS, future questionnaires may delve into more specific questions on NSS activities and the FPOS.</w:t>
      </w:r>
      <w:r w:rsidRPr="00C677DE">
        <w:rPr>
          <w:rFonts w:asciiTheme="majorBidi" w:hAnsiTheme="majorBidi" w:cstheme="majorBidi"/>
          <w:lang w:val="en-US"/>
        </w:rPr>
        <w:t xml:space="preserve"> </w:t>
      </w:r>
    </w:p>
    <w:p w14:paraId="5EA7958A" w14:textId="77777777" w:rsidR="00C30EEA" w:rsidRDefault="00C30EEA" w:rsidP="004234B4">
      <w:pPr>
        <w:rPr>
          <w:ins w:id="120" w:author="Luis Gerardo Gonzalez Morales" w:date="2019-02-13T14:32:00Z"/>
          <w:rFonts w:asciiTheme="majorBidi" w:hAnsiTheme="majorBidi" w:cstheme="majorBidi"/>
          <w:lang w:val="en-US"/>
        </w:rPr>
      </w:pPr>
    </w:p>
    <w:p w14:paraId="46C15737" w14:textId="456FBC85" w:rsidR="00E97457" w:rsidRPr="00C677DE" w:rsidRDefault="00E97457" w:rsidP="00E97457">
      <w:pPr>
        <w:pStyle w:val="ListParagraph"/>
        <w:numPr>
          <w:ilvl w:val="0"/>
          <w:numId w:val="4"/>
        </w:numPr>
        <w:rPr>
          <w:ins w:id="121" w:author="Luis Gerardo Gonzalez Morales" w:date="2019-02-13T14:32:00Z"/>
          <w:rFonts w:asciiTheme="majorBidi" w:hAnsiTheme="majorBidi" w:cstheme="majorBidi"/>
          <w:b/>
          <w:bCs/>
          <w:lang w:val="en-US"/>
        </w:rPr>
      </w:pPr>
      <w:ins w:id="122" w:author="Luis Gerardo Gonzalez Morales" w:date="2019-02-13T14:33:00Z">
        <w:r>
          <w:rPr>
            <w:rFonts w:asciiTheme="majorBidi" w:hAnsiTheme="majorBidi" w:cstheme="majorBidi"/>
            <w:b/>
            <w:bCs/>
            <w:lang w:val="en-US"/>
          </w:rPr>
          <w:t>FPOS awareness and integration into institutional framework</w:t>
        </w:r>
      </w:ins>
    </w:p>
    <w:p w14:paraId="73121081" w14:textId="5911812A" w:rsidR="002C0D67" w:rsidRDefault="002C0D67" w:rsidP="002C0D67">
      <w:pPr>
        <w:rPr>
          <w:ins w:id="123" w:author="Luis Gerardo Gonzalez Morales" w:date="2019-02-13T13:29:00Z"/>
          <w:rFonts w:asciiTheme="majorBidi" w:hAnsiTheme="majorBidi" w:cstheme="majorBidi"/>
          <w:lang w:val="en-US"/>
        </w:rPr>
      </w:pPr>
      <w:ins w:id="124" w:author="Luis Gerardo Gonzalez Morales" w:date="2019-02-13T13:29:00Z">
        <w:r>
          <w:rPr>
            <w:rFonts w:asciiTheme="majorBidi" w:hAnsiTheme="majorBidi" w:cstheme="majorBidi"/>
            <w:lang w:val="en-US"/>
          </w:rPr>
          <w:t xml:space="preserve">In line with the results of past questionnaires, </w:t>
        </w:r>
        <w:r w:rsidRPr="00630C76">
          <w:rPr>
            <w:rFonts w:asciiTheme="majorBidi" w:hAnsiTheme="majorBidi" w:cstheme="majorBidi"/>
            <w:b/>
            <w:bCs/>
            <w:lang w:val="en-US"/>
            <w:rPrChange w:id="125" w:author="Luis Gerardo Gonzalez Morales" w:date="2019-02-13T17:40:00Z">
              <w:rPr>
                <w:rFonts w:asciiTheme="majorBidi" w:hAnsiTheme="majorBidi" w:cstheme="majorBidi"/>
                <w:lang w:val="en-US"/>
              </w:rPr>
            </w:rPrChange>
          </w:rPr>
          <w:t>heads of NSOs</w:t>
        </w:r>
        <w:r>
          <w:rPr>
            <w:rFonts w:asciiTheme="majorBidi" w:hAnsiTheme="majorBidi" w:cstheme="majorBidi"/>
            <w:lang w:val="en-US"/>
          </w:rPr>
          <w:t xml:space="preserve"> were </w:t>
        </w:r>
      </w:ins>
      <w:ins w:id="126" w:author="Luis Gerardo Gonzalez Morales" w:date="2019-02-13T14:25:00Z">
        <w:r w:rsidR="00FD40BC">
          <w:rPr>
            <w:rFonts w:asciiTheme="majorBidi" w:hAnsiTheme="majorBidi" w:cstheme="majorBidi"/>
            <w:lang w:val="en-US"/>
          </w:rPr>
          <w:t xml:space="preserve">generally </w:t>
        </w:r>
      </w:ins>
      <w:ins w:id="127" w:author="Luis Gerardo Gonzalez Morales" w:date="2019-02-13T13:29:00Z">
        <w:r>
          <w:rPr>
            <w:rFonts w:asciiTheme="majorBidi" w:hAnsiTheme="majorBidi" w:cstheme="majorBidi"/>
            <w:lang w:val="en-US"/>
          </w:rPr>
          <w:t>considered to be aware of the existence of the FPOS. However, at present</w:t>
        </w:r>
      </w:ins>
      <w:ins w:id="128" w:author="Luis Gerardo Gonzalez Morales" w:date="2019-02-13T14:25:00Z">
        <w:r w:rsidR="00FD40BC">
          <w:rPr>
            <w:rFonts w:asciiTheme="majorBidi" w:hAnsiTheme="majorBidi" w:cstheme="majorBidi"/>
            <w:lang w:val="en-US"/>
          </w:rPr>
          <w:t>,</w:t>
        </w:r>
      </w:ins>
      <w:ins w:id="129" w:author="Luis Gerardo Gonzalez Morales" w:date="2019-02-13T13:29:00Z">
        <w:r>
          <w:rPr>
            <w:rFonts w:asciiTheme="majorBidi" w:hAnsiTheme="majorBidi" w:cstheme="majorBidi"/>
            <w:lang w:val="en-US"/>
          </w:rPr>
          <w:t xml:space="preserve"> only 74 percent of the responses indicate that the </w:t>
        </w:r>
        <w:r w:rsidRPr="00630C76">
          <w:rPr>
            <w:rFonts w:asciiTheme="majorBidi" w:hAnsiTheme="majorBidi" w:cstheme="majorBidi"/>
            <w:b/>
            <w:bCs/>
            <w:lang w:val="en-US"/>
            <w:rPrChange w:id="130" w:author="Luis Gerardo Gonzalez Morales" w:date="2019-02-13T17:40:00Z">
              <w:rPr>
                <w:rFonts w:asciiTheme="majorBidi" w:hAnsiTheme="majorBidi" w:cstheme="majorBidi"/>
                <w:lang w:val="en-US"/>
              </w:rPr>
            </w:rPrChange>
          </w:rPr>
          <w:t>heads or senior management of other agencies of the National Statistical System</w:t>
        </w:r>
        <w:r>
          <w:rPr>
            <w:rFonts w:asciiTheme="majorBidi" w:hAnsiTheme="majorBidi" w:cstheme="majorBidi"/>
            <w:lang w:val="en-US"/>
          </w:rPr>
          <w:t xml:space="preserve"> are aware of the fundamental principles. Moreover, only 57 percent of countries informed that the </w:t>
        </w:r>
        <w:r w:rsidRPr="00630C76">
          <w:rPr>
            <w:rFonts w:asciiTheme="majorBidi" w:hAnsiTheme="majorBidi" w:cstheme="majorBidi"/>
            <w:b/>
            <w:bCs/>
            <w:lang w:val="en-US"/>
            <w:rPrChange w:id="131" w:author="Luis Gerardo Gonzalez Morales" w:date="2019-02-13T17:40:00Z">
              <w:rPr>
                <w:rFonts w:asciiTheme="majorBidi" w:hAnsiTheme="majorBidi" w:cstheme="majorBidi"/>
                <w:lang w:val="en-US"/>
              </w:rPr>
            </w:rPrChange>
          </w:rPr>
          <w:t>line ministry or department to which the NSO reports</w:t>
        </w:r>
        <w:r>
          <w:rPr>
            <w:rFonts w:asciiTheme="majorBidi" w:hAnsiTheme="majorBidi" w:cstheme="majorBidi"/>
            <w:lang w:val="en-US"/>
          </w:rPr>
          <w:t xml:space="preserve"> is aware of the UNFPOS.  </w:t>
        </w:r>
      </w:ins>
      <w:ins w:id="132" w:author="Luis Gerardo Gonzalez Morales" w:date="2019-02-13T17:25:00Z">
        <w:r w:rsidR="00E30827">
          <w:rPr>
            <w:rFonts w:asciiTheme="majorBidi" w:hAnsiTheme="majorBidi" w:cstheme="majorBidi"/>
            <w:lang w:val="en-US"/>
          </w:rPr>
          <w:t xml:space="preserve"> In most countries, the UNFPOS are mentioned </w:t>
        </w:r>
        <w:r w:rsidR="00E30827" w:rsidRPr="003B3347">
          <w:rPr>
            <w:rFonts w:asciiTheme="majorBidi" w:hAnsiTheme="majorBidi" w:cstheme="majorBidi"/>
            <w:lang w:val="en-US"/>
          </w:rPr>
          <w:t xml:space="preserve">in reports, </w:t>
        </w:r>
      </w:ins>
      <w:ins w:id="133" w:author="Luis Gerardo Gonzalez Morales" w:date="2019-02-13T17:26:00Z">
        <w:r w:rsidR="00E30827" w:rsidRPr="003B3347">
          <w:rPr>
            <w:rFonts w:asciiTheme="majorBidi" w:hAnsiTheme="majorBidi" w:cstheme="majorBidi"/>
            <w:lang w:val="en-US"/>
          </w:rPr>
          <w:t>strategy and policy papers and publications (82 percent</w:t>
        </w:r>
      </w:ins>
      <w:ins w:id="134" w:author="Luis Gerardo Gonzalez Morales" w:date="2019-02-13T17:27:00Z">
        <w:r w:rsidR="00E30827" w:rsidRPr="003B3347">
          <w:rPr>
            <w:rFonts w:asciiTheme="majorBidi" w:hAnsiTheme="majorBidi" w:cstheme="majorBidi"/>
            <w:lang w:val="en-US"/>
          </w:rPr>
          <w:t>) or</w:t>
        </w:r>
      </w:ins>
      <w:ins w:id="135" w:author="Luis Gerardo Gonzalez Morales" w:date="2019-02-13T17:26:00Z">
        <w:r w:rsidR="00E30827" w:rsidRPr="00630C76">
          <w:rPr>
            <w:rFonts w:asciiTheme="majorBidi" w:hAnsiTheme="majorBidi" w:cstheme="majorBidi"/>
            <w:lang w:val="en-US"/>
          </w:rPr>
          <w:t xml:space="preserve"> discussed in meetings and events</w:t>
        </w:r>
        <w:r w:rsidR="00E30827">
          <w:rPr>
            <w:rFonts w:asciiTheme="majorBidi" w:hAnsiTheme="majorBidi" w:cstheme="majorBidi"/>
            <w:lang w:val="en-US"/>
          </w:rPr>
          <w:t xml:space="preserve"> such as the World Sta</w:t>
        </w:r>
      </w:ins>
      <w:ins w:id="136" w:author="Luis Gerardo Gonzalez Morales" w:date="2019-02-13T17:27:00Z">
        <w:r w:rsidR="00E30827">
          <w:rPr>
            <w:rFonts w:asciiTheme="majorBidi" w:hAnsiTheme="majorBidi" w:cstheme="majorBidi"/>
            <w:lang w:val="en-US"/>
          </w:rPr>
          <w:t>tistics Day (67 percent).</w:t>
        </w:r>
      </w:ins>
    </w:p>
    <w:p w14:paraId="30E59857" w14:textId="77777777" w:rsidR="002C0D67" w:rsidRDefault="002C0D67" w:rsidP="004234B4">
      <w:pPr>
        <w:rPr>
          <w:ins w:id="137" w:author="Luis Gerardo Gonzalez Morales" w:date="2019-02-06T06:16:00Z"/>
          <w:rFonts w:asciiTheme="majorBidi" w:hAnsiTheme="majorBidi" w:cstheme="majorBidi"/>
          <w:lang w:val="en-US"/>
        </w:rPr>
      </w:pPr>
    </w:p>
    <w:p w14:paraId="7F23DE3C" w14:textId="09F6D1B2" w:rsidR="00EC2D8F" w:rsidRPr="00A01ECA" w:rsidDel="00A01ECA" w:rsidRDefault="00893A90">
      <w:pPr>
        <w:keepNext/>
        <w:keepLines/>
        <w:rPr>
          <w:del w:id="138" w:author="Luis Gerardo Gonzalez Morales" w:date="2019-02-13T12:02:00Z"/>
          <w:rFonts w:asciiTheme="majorBidi" w:hAnsiTheme="majorBidi" w:cstheme="majorBidi"/>
          <w:i/>
          <w:iCs/>
          <w:sz w:val="18"/>
          <w:szCs w:val="18"/>
          <w:lang w:val="en-US"/>
          <w:rPrChange w:id="139" w:author="Luis Gerardo Gonzalez Morales" w:date="2019-02-13T12:03:00Z">
            <w:rPr>
              <w:del w:id="140" w:author="Luis Gerardo Gonzalez Morales" w:date="2019-02-13T12:02:00Z"/>
              <w:rFonts w:asciiTheme="majorBidi" w:hAnsiTheme="majorBidi" w:cstheme="majorBidi"/>
              <w:i/>
              <w:iCs/>
              <w:lang w:val="en-US"/>
            </w:rPr>
          </w:rPrChange>
        </w:rPr>
        <w:pPrChange w:id="141" w:author="Luis Gerardo Gonzalez Morales" w:date="2019-02-13T12:03:00Z">
          <w:pPr/>
        </w:pPrChange>
      </w:pPr>
      <w:ins w:id="142" w:author="Luis Gerardo Gonzalez Morales" w:date="2019-02-13T12:19:00Z">
        <w:r w:rsidRPr="003B3347">
          <w:rPr>
            <w:b/>
            <w:bCs/>
            <w:noProof/>
          </w:rPr>
          <w:lastRenderedPageBreak/>
          <w:drawing>
            <wp:inline distT="0" distB="0" distL="0" distR="0" wp14:anchorId="5CD7621E" wp14:editId="5183749E">
              <wp:extent cx="3657600" cy="1828800"/>
              <wp:effectExtent l="0" t="0" r="0" b="0"/>
              <wp:docPr id="486" name="Graph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lot_2_Q00.2.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1828800"/>
                      </a:xfrm>
                      <a:prstGeom prst="rect">
                        <a:avLst/>
                      </a:prstGeom>
                    </pic:spPr>
                  </pic:pic>
                </a:graphicData>
              </a:graphic>
            </wp:inline>
          </w:drawing>
        </w:r>
      </w:ins>
    </w:p>
    <w:p w14:paraId="2D1F3FD6" w14:textId="41283807" w:rsidR="00A01ECA" w:rsidRDefault="00A01ECA">
      <w:pPr>
        <w:keepNext/>
        <w:keepLines/>
        <w:jc w:val="center"/>
        <w:rPr>
          <w:ins w:id="143" w:author="Luis Gerardo Gonzalez Morales" w:date="2019-02-13T12:07:00Z"/>
        </w:rPr>
      </w:pPr>
    </w:p>
    <w:p w14:paraId="16433593" w14:textId="24EF490E" w:rsidR="00A01ECA" w:rsidRDefault="00A01ECA">
      <w:pPr>
        <w:pStyle w:val="Caption"/>
        <w:jc w:val="center"/>
        <w:rPr>
          <w:ins w:id="144" w:author="Luis Gerardo Gonzalez Morales" w:date="2019-02-13T12:02:00Z"/>
          <w:bCs/>
        </w:rPr>
        <w:pPrChange w:id="145" w:author="Luis Gerardo Gonzalez Morales" w:date="2019-02-13T12:07:00Z">
          <w:pPr>
            <w:jc w:val="center"/>
          </w:pPr>
        </w:pPrChange>
      </w:pPr>
      <w:ins w:id="146" w:author="Luis Gerardo Gonzalez Morales" w:date="2019-02-13T12:07:00Z">
        <w:r>
          <w:t xml:space="preserve">Figure </w:t>
        </w:r>
        <w:r>
          <w:fldChar w:fldCharType="begin"/>
        </w:r>
        <w:r>
          <w:instrText xml:space="preserve"> SEQ Figure \* ARABIC </w:instrText>
        </w:r>
      </w:ins>
      <w:r>
        <w:fldChar w:fldCharType="separate"/>
      </w:r>
      <w:ins w:id="147" w:author="Luis Gerardo Gonzalez Morales" w:date="2019-02-17T11:55:00Z">
        <w:r w:rsidR="009241EC">
          <w:rPr>
            <w:noProof/>
          </w:rPr>
          <w:t>2</w:t>
        </w:r>
      </w:ins>
      <w:ins w:id="148" w:author="Luis Gerardo Gonzalez Morales" w:date="2019-02-13T12:07:00Z">
        <w:r>
          <w:fldChar w:fldCharType="end"/>
        </w:r>
        <w:r>
          <w:rPr>
            <w:lang w:val="en-US"/>
          </w:rPr>
          <w:t>. Awareness of existence of UNFPOS</w:t>
        </w:r>
      </w:ins>
    </w:p>
    <w:p w14:paraId="36A3612F" w14:textId="77777777" w:rsidR="002C0D67" w:rsidRDefault="002C0D67" w:rsidP="002C0D67">
      <w:pPr>
        <w:rPr>
          <w:ins w:id="149" w:author="Luis Gerardo Gonzalez Morales" w:date="2019-02-13T13:30:00Z"/>
          <w:rFonts w:asciiTheme="majorBidi" w:hAnsiTheme="majorBidi" w:cstheme="majorBidi"/>
        </w:rPr>
      </w:pPr>
    </w:p>
    <w:p w14:paraId="4CBD7DEA" w14:textId="28C43953" w:rsidR="002C0D67" w:rsidDel="00C30EEA" w:rsidRDefault="0072169E">
      <w:pPr>
        <w:rPr>
          <w:del w:id="150" w:author="Luis Gerardo Gonzalez Morales" w:date="2019-02-13T13:30:00Z"/>
          <w:rFonts w:asciiTheme="majorBidi" w:hAnsiTheme="majorBidi" w:cstheme="majorBidi"/>
          <w:lang w:val="en-US"/>
        </w:rPr>
      </w:pPr>
      <w:ins w:id="151" w:author="Luis Gerardo Gonzalez Morales" w:date="2019-02-13T14:59:00Z">
        <w:r>
          <w:rPr>
            <w:rFonts w:asciiTheme="majorBidi" w:hAnsiTheme="majorBidi" w:cstheme="majorBidi"/>
            <w:lang w:val="en-US"/>
          </w:rPr>
          <w:t>Although the</w:t>
        </w:r>
      </w:ins>
      <w:ins w:id="152" w:author="Luis Gerardo Gonzalez Morales" w:date="2019-02-13T14:58:00Z">
        <w:r>
          <w:rPr>
            <w:rFonts w:asciiTheme="majorBidi" w:hAnsiTheme="majorBidi" w:cstheme="majorBidi"/>
            <w:lang w:val="en-US"/>
          </w:rPr>
          <w:t xml:space="preserve"> 2012 questionnaire </w:t>
        </w:r>
        <w:proofErr w:type="gramStart"/>
        <w:r>
          <w:rPr>
            <w:rFonts w:asciiTheme="majorBidi" w:hAnsiTheme="majorBidi" w:cstheme="majorBidi"/>
            <w:lang w:val="en-US"/>
          </w:rPr>
          <w:t>made reference</w:t>
        </w:r>
        <w:proofErr w:type="gramEnd"/>
        <w:r>
          <w:rPr>
            <w:rFonts w:asciiTheme="majorBidi" w:hAnsiTheme="majorBidi" w:cstheme="majorBidi"/>
            <w:lang w:val="en-US"/>
          </w:rPr>
          <w:t xml:space="preserve"> to the</w:t>
        </w:r>
      </w:ins>
      <w:ins w:id="153" w:author="Luis Gerardo Gonzalez Morales" w:date="2019-02-13T13:33:00Z">
        <w:r w:rsidR="002C0D67">
          <w:rPr>
            <w:rFonts w:asciiTheme="majorBidi" w:hAnsiTheme="majorBidi" w:cstheme="majorBidi"/>
            <w:lang w:val="en-US"/>
          </w:rPr>
          <w:t xml:space="preserve"> e</w:t>
        </w:r>
        <w:r w:rsidR="002C0D67" w:rsidRPr="002C0D67">
          <w:rPr>
            <w:rFonts w:asciiTheme="majorBidi" w:hAnsiTheme="majorBidi" w:cstheme="majorBidi"/>
            <w:lang w:val="en-US"/>
          </w:rPr>
          <w:t xml:space="preserve">xtent to which UNFPOS are integrated into the NSS </w:t>
        </w:r>
        <w:r w:rsidR="002C0D67">
          <w:rPr>
            <w:rFonts w:asciiTheme="majorBidi" w:hAnsiTheme="majorBidi" w:cstheme="majorBidi"/>
            <w:lang w:val="en-US"/>
          </w:rPr>
          <w:t>legal</w:t>
        </w:r>
        <w:r w:rsidR="002C0D67" w:rsidRPr="002C0D67">
          <w:rPr>
            <w:rFonts w:asciiTheme="majorBidi" w:hAnsiTheme="majorBidi" w:cstheme="majorBidi"/>
            <w:lang w:val="en-US"/>
          </w:rPr>
          <w:t xml:space="preserve"> framework</w:t>
        </w:r>
      </w:ins>
      <w:ins w:id="154" w:author="Luis Gerardo Gonzalez Morales" w:date="2019-02-13T14:58:00Z">
        <w:r>
          <w:rPr>
            <w:rFonts w:asciiTheme="majorBidi" w:hAnsiTheme="majorBidi" w:cstheme="majorBidi"/>
            <w:lang w:val="en-US"/>
          </w:rPr>
          <w:t xml:space="preserve">, </w:t>
        </w:r>
      </w:ins>
      <w:ins w:id="155" w:author="Luis Gerardo Gonzalez Morales" w:date="2019-02-13T13:33:00Z">
        <w:r w:rsidR="002C0D67">
          <w:rPr>
            <w:rFonts w:asciiTheme="majorBidi" w:hAnsiTheme="majorBidi" w:cstheme="majorBidi"/>
            <w:lang w:val="en-US"/>
          </w:rPr>
          <w:t>the 2018 questionnaire</w:t>
        </w:r>
      </w:ins>
      <w:ins w:id="156" w:author="Luis Gerardo Gonzalez Morales" w:date="2019-02-13T14:59:00Z">
        <w:r>
          <w:rPr>
            <w:rFonts w:asciiTheme="majorBidi" w:hAnsiTheme="majorBidi" w:cstheme="majorBidi"/>
            <w:lang w:val="en-US"/>
          </w:rPr>
          <w:t xml:space="preserve"> included this more explicitly</w:t>
        </w:r>
      </w:ins>
      <w:ins w:id="157" w:author="Luis Gerardo Gonzalez Morales" w:date="2019-02-13T15:00:00Z">
        <w:r>
          <w:rPr>
            <w:rFonts w:asciiTheme="majorBidi" w:hAnsiTheme="majorBidi" w:cstheme="majorBidi"/>
            <w:lang w:val="en-US"/>
          </w:rPr>
          <w:t xml:space="preserve">. This now allows to establish that </w:t>
        </w:r>
      </w:ins>
      <w:moveToRangeStart w:id="158" w:author="Luis Gerardo Gonzalez Morales" w:date="2019-02-13T13:30:00Z" w:name="move957025"/>
      <w:moveTo w:id="159" w:author="Luis Gerardo Gonzalez Morales" w:date="2019-02-13T13:30:00Z">
        <w:del w:id="160" w:author="Luis Gerardo Gonzalez Morales" w:date="2019-02-13T13:30:00Z">
          <w:r w:rsidR="002C0D67" w:rsidDel="002C0D67">
            <w:rPr>
              <w:rFonts w:asciiTheme="majorBidi" w:hAnsiTheme="majorBidi" w:cstheme="majorBidi"/>
              <w:lang w:val="en-US"/>
            </w:rPr>
            <w:delText>For o</w:delText>
          </w:r>
        </w:del>
        <w:del w:id="161" w:author="Luis Gerardo Gonzalez Morales" w:date="2019-02-13T15:01:00Z">
          <w:r w:rsidR="002C0D67" w:rsidDel="0072169E">
            <w:rPr>
              <w:rFonts w:asciiTheme="majorBidi" w:hAnsiTheme="majorBidi" w:cstheme="majorBidi"/>
              <w:lang w:val="en-US"/>
            </w:rPr>
            <w:delText>ver 60 per</w:delText>
          </w:r>
        </w:del>
        <w:del w:id="162" w:author="Luis Gerardo Gonzalez Morales" w:date="2019-02-13T13:31:00Z">
          <w:r w:rsidR="002C0D67" w:rsidDel="002C0D67">
            <w:rPr>
              <w:rFonts w:asciiTheme="majorBidi" w:hAnsiTheme="majorBidi" w:cstheme="majorBidi"/>
              <w:lang w:val="en-US"/>
            </w:rPr>
            <w:delText xml:space="preserve"> </w:delText>
          </w:r>
        </w:del>
        <w:del w:id="163" w:author="Luis Gerardo Gonzalez Morales" w:date="2019-02-13T15:01:00Z">
          <w:r w:rsidR="002C0D67" w:rsidDel="0072169E">
            <w:rPr>
              <w:rFonts w:asciiTheme="majorBidi" w:hAnsiTheme="majorBidi" w:cstheme="majorBidi"/>
              <w:lang w:val="en-US"/>
            </w:rPr>
            <w:delText>cent of respondents</w:delText>
          </w:r>
        </w:del>
        <w:del w:id="164" w:author="Luis Gerardo Gonzalez Morales" w:date="2019-02-13T13:30:00Z">
          <w:r w:rsidR="002C0D67" w:rsidDel="002C0D67">
            <w:rPr>
              <w:rFonts w:asciiTheme="majorBidi" w:hAnsiTheme="majorBidi" w:cstheme="majorBidi"/>
              <w:lang w:val="en-US"/>
            </w:rPr>
            <w:delText>,</w:delText>
          </w:r>
        </w:del>
        <w:del w:id="165" w:author="Luis Gerardo Gonzalez Morales" w:date="2019-02-13T15:01:00Z">
          <w:r w:rsidR="002C0D67" w:rsidDel="0072169E">
            <w:rPr>
              <w:rFonts w:asciiTheme="majorBidi" w:hAnsiTheme="majorBidi" w:cstheme="majorBidi"/>
              <w:lang w:val="en-US"/>
            </w:rPr>
            <w:delText xml:space="preserve"> </w:delText>
          </w:r>
        </w:del>
        <w:r w:rsidR="002C0D67">
          <w:rPr>
            <w:rFonts w:asciiTheme="majorBidi" w:hAnsiTheme="majorBidi" w:cstheme="majorBidi"/>
            <w:lang w:val="en-US"/>
          </w:rPr>
          <w:t xml:space="preserve">the </w:t>
        </w:r>
        <w:r w:rsidR="002C0D67" w:rsidRPr="00630C76">
          <w:rPr>
            <w:rFonts w:asciiTheme="majorBidi" w:hAnsiTheme="majorBidi" w:cstheme="majorBidi"/>
            <w:b/>
            <w:bCs/>
            <w:lang w:val="en-US"/>
            <w:rPrChange w:id="166" w:author="Luis Gerardo Gonzalez Morales" w:date="2019-02-13T17:38:00Z">
              <w:rPr>
                <w:rFonts w:asciiTheme="majorBidi" w:hAnsiTheme="majorBidi" w:cstheme="majorBidi"/>
                <w:lang w:val="en-US"/>
              </w:rPr>
            </w:rPrChange>
          </w:rPr>
          <w:t xml:space="preserve">UNFPOS </w:t>
        </w:r>
        <w:del w:id="167" w:author="Luis Gerardo Gonzalez Morales" w:date="2019-02-13T13:30:00Z">
          <w:r w:rsidR="002C0D67" w:rsidRPr="00630C76" w:rsidDel="002C0D67">
            <w:rPr>
              <w:rFonts w:asciiTheme="majorBidi" w:hAnsiTheme="majorBidi" w:cstheme="majorBidi"/>
              <w:b/>
              <w:bCs/>
              <w:lang w:val="en-US"/>
              <w:rPrChange w:id="168" w:author="Luis Gerardo Gonzalez Morales" w:date="2019-02-13T17:38:00Z">
                <w:rPr>
                  <w:rFonts w:asciiTheme="majorBidi" w:hAnsiTheme="majorBidi" w:cstheme="majorBidi"/>
                  <w:lang w:val="en-US"/>
                </w:rPr>
              </w:rPrChange>
            </w:rPr>
            <w:delText>is</w:delText>
          </w:r>
        </w:del>
      </w:moveTo>
      <w:ins w:id="169" w:author="Luis Gerardo Gonzalez Morales" w:date="2019-02-13T13:30:00Z">
        <w:r w:rsidR="002C0D67" w:rsidRPr="00630C76">
          <w:rPr>
            <w:rFonts w:asciiTheme="majorBidi" w:hAnsiTheme="majorBidi" w:cstheme="majorBidi"/>
            <w:b/>
            <w:bCs/>
            <w:lang w:val="en-US"/>
            <w:rPrChange w:id="170" w:author="Luis Gerardo Gonzalez Morales" w:date="2019-02-13T17:38:00Z">
              <w:rPr>
                <w:rFonts w:asciiTheme="majorBidi" w:hAnsiTheme="majorBidi" w:cstheme="majorBidi"/>
                <w:lang w:val="en-US"/>
              </w:rPr>
            </w:rPrChange>
          </w:rPr>
          <w:t>are</w:t>
        </w:r>
      </w:ins>
      <w:moveTo w:id="171" w:author="Luis Gerardo Gonzalez Morales" w:date="2019-02-13T13:30:00Z">
        <w:r w:rsidR="002C0D67" w:rsidRPr="00630C76">
          <w:rPr>
            <w:rFonts w:asciiTheme="majorBidi" w:hAnsiTheme="majorBidi" w:cstheme="majorBidi"/>
            <w:b/>
            <w:bCs/>
            <w:lang w:val="en-US"/>
            <w:rPrChange w:id="172" w:author="Luis Gerardo Gonzalez Morales" w:date="2019-02-13T17:38:00Z">
              <w:rPr>
                <w:rFonts w:asciiTheme="majorBidi" w:hAnsiTheme="majorBidi" w:cstheme="majorBidi"/>
                <w:lang w:val="en-US"/>
              </w:rPr>
            </w:rPrChange>
          </w:rPr>
          <w:t xml:space="preserve"> fully integrated in </w:t>
        </w:r>
      </w:moveTo>
      <w:ins w:id="173" w:author="Luis Gerardo Gonzalez Morales" w:date="2019-02-13T13:30:00Z">
        <w:r w:rsidR="002C0D67" w:rsidRPr="00630C76">
          <w:rPr>
            <w:rFonts w:asciiTheme="majorBidi" w:hAnsiTheme="majorBidi" w:cstheme="majorBidi"/>
            <w:b/>
            <w:bCs/>
            <w:lang w:val="en-US"/>
            <w:rPrChange w:id="174" w:author="Luis Gerardo Gonzalez Morales" w:date="2019-02-13T17:38:00Z">
              <w:rPr>
                <w:rFonts w:asciiTheme="majorBidi" w:hAnsiTheme="majorBidi" w:cstheme="majorBidi"/>
                <w:lang w:val="en-US"/>
              </w:rPr>
            </w:rPrChange>
          </w:rPr>
          <w:t xml:space="preserve">the </w:t>
        </w:r>
      </w:ins>
      <w:moveTo w:id="175" w:author="Luis Gerardo Gonzalez Morales" w:date="2019-02-13T13:30:00Z">
        <w:r w:rsidR="002C0D67" w:rsidRPr="00630C76">
          <w:rPr>
            <w:rFonts w:asciiTheme="majorBidi" w:hAnsiTheme="majorBidi" w:cstheme="majorBidi"/>
            <w:b/>
            <w:bCs/>
            <w:lang w:val="en-US"/>
            <w:rPrChange w:id="176" w:author="Luis Gerardo Gonzalez Morales" w:date="2019-02-13T17:38:00Z">
              <w:rPr>
                <w:rFonts w:asciiTheme="majorBidi" w:hAnsiTheme="majorBidi" w:cstheme="majorBidi"/>
                <w:lang w:val="en-US"/>
              </w:rPr>
            </w:rPrChange>
          </w:rPr>
          <w:t>statistical law or legal framework</w:t>
        </w:r>
      </w:moveTo>
      <w:ins w:id="177" w:author="Luis Gerardo Gonzalez Morales" w:date="2019-02-13T15:01:00Z">
        <w:r w:rsidRPr="00630C76">
          <w:rPr>
            <w:rFonts w:asciiTheme="majorBidi" w:hAnsiTheme="majorBidi" w:cstheme="majorBidi"/>
            <w:b/>
            <w:bCs/>
            <w:lang w:val="en-US"/>
            <w:rPrChange w:id="178" w:author="Luis Gerardo Gonzalez Morales" w:date="2019-02-13T17:38:00Z">
              <w:rPr>
                <w:rFonts w:asciiTheme="majorBidi" w:hAnsiTheme="majorBidi" w:cstheme="majorBidi"/>
                <w:lang w:val="en-US"/>
              </w:rPr>
            </w:rPrChange>
          </w:rPr>
          <w:t xml:space="preserve"> of over 60 percent of responding countries</w:t>
        </w:r>
      </w:ins>
      <w:moveTo w:id="179" w:author="Luis Gerardo Gonzalez Morales" w:date="2019-02-13T13:30:00Z">
        <w:r w:rsidR="002C0D67">
          <w:rPr>
            <w:rFonts w:asciiTheme="majorBidi" w:hAnsiTheme="majorBidi" w:cstheme="majorBidi"/>
            <w:lang w:val="en-US"/>
          </w:rPr>
          <w:t xml:space="preserve">, whereas about 27 </w:t>
        </w:r>
      </w:moveTo>
      <w:ins w:id="180" w:author="Luis Gerardo Gonzalez Morales" w:date="2019-02-13T13:32:00Z">
        <w:r w:rsidR="002C0D67">
          <w:rPr>
            <w:rFonts w:asciiTheme="majorBidi" w:hAnsiTheme="majorBidi" w:cstheme="majorBidi"/>
            <w:lang w:val="en-US"/>
          </w:rPr>
          <w:t xml:space="preserve">and 8 </w:t>
        </w:r>
      </w:ins>
      <w:moveTo w:id="181" w:author="Luis Gerardo Gonzalez Morales" w:date="2019-02-13T13:30:00Z">
        <w:r w:rsidR="002C0D67">
          <w:rPr>
            <w:rFonts w:asciiTheme="majorBidi" w:hAnsiTheme="majorBidi" w:cstheme="majorBidi"/>
            <w:lang w:val="en-US"/>
          </w:rPr>
          <w:t>per</w:t>
        </w:r>
        <w:del w:id="182" w:author="Luis Gerardo Gonzalez Morales" w:date="2019-02-13T13:31:00Z">
          <w:r w:rsidR="002C0D67" w:rsidDel="002C0D67">
            <w:rPr>
              <w:rFonts w:asciiTheme="majorBidi" w:hAnsiTheme="majorBidi" w:cstheme="majorBidi"/>
              <w:lang w:val="en-US"/>
            </w:rPr>
            <w:delText xml:space="preserve"> </w:delText>
          </w:r>
        </w:del>
        <w:r w:rsidR="002C0D67">
          <w:rPr>
            <w:rFonts w:asciiTheme="majorBidi" w:hAnsiTheme="majorBidi" w:cstheme="majorBidi"/>
            <w:lang w:val="en-US"/>
          </w:rPr>
          <w:t xml:space="preserve">cent of respondents </w:t>
        </w:r>
      </w:moveTo>
      <w:ins w:id="183" w:author="Luis Gerardo Gonzalez Morales" w:date="2019-02-13T13:31:00Z">
        <w:r w:rsidR="002C0D67">
          <w:rPr>
            <w:rFonts w:asciiTheme="majorBidi" w:hAnsiTheme="majorBidi" w:cstheme="majorBidi"/>
            <w:lang w:val="en-US"/>
          </w:rPr>
          <w:t xml:space="preserve">reported </w:t>
        </w:r>
      </w:ins>
      <w:moveTo w:id="184" w:author="Luis Gerardo Gonzalez Morales" w:date="2019-02-13T13:30:00Z">
        <w:del w:id="185" w:author="Luis Gerardo Gonzalez Morales" w:date="2019-02-13T13:31:00Z">
          <w:r w:rsidR="002C0D67" w:rsidDel="002C0D67">
            <w:rPr>
              <w:rFonts w:asciiTheme="majorBidi" w:hAnsiTheme="majorBidi" w:cstheme="majorBidi"/>
              <w:lang w:val="en-US"/>
            </w:rPr>
            <w:delText>note the UNFPOS is</w:delText>
          </w:r>
        </w:del>
        <w:del w:id="186" w:author="Luis Gerardo Gonzalez Morales" w:date="2019-02-13T13:32:00Z">
          <w:r w:rsidR="002C0D67" w:rsidDel="002C0D67">
            <w:rPr>
              <w:rFonts w:asciiTheme="majorBidi" w:hAnsiTheme="majorBidi" w:cstheme="majorBidi"/>
              <w:lang w:val="en-US"/>
            </w:rPr>
            <w:delText xml:space="preserve"> </w:delText>
          </w:r>
        </w:del>
        <w:r w:rsidR="002C0D67">
          <w:rPr>
            <w:rFonts w:asciiTheme="majorBidi" w:hAnsiTheme="majorBidi" w:cstheme="majorBidi"/>
            <w:lang w:val="en-US"/>
          </w:rPr>
          <w:t>partial</w:t>
        </w:r>
        <w:del w:id="187" w:author="Luis Gerardo Gonzalez Morales" w:date="2019-02-13T13:31:00Z">
          <w:r w:rsidR="002C0D67" w:rsidDel="002C0D67">
            <w:rPr>
              <w:rFonts w:asciiTheme="majorBidi" w:hAnsiTheme="majorBidi" w:cstheme="majorBidi"/>
              <w:lang w:val="en-US"/>
            </w:rPr>
            <w:delText>ly integrated in statistical law or legal framework</w:delText>
          </w:r>
        </w:del>
      </w:moveTo>
      <w:ins w:id="188" w:author="Luis Gerardo Gonzalez Morales" w:date="2019-02-13T13:31:00Z">
        <w:r w:rsidR="002C0D67">
          <w:rPr>
            <w:rFonts w:asciiTheme="majorBidi" w:hAnsiTheme="majorBidi" w:cstheme="majorBidi"/>
            <w:lang w:val="en-US"/>
          </w:rPr>
          <w:t xml:space="preserve"> </w:t>
        </w:r>
      </w:ins>
      <w:ins w:id="189" w:author="Luis Gerardo Gonzalez Morales" w:date="2019-02-13T13:32:00Z">
        <w:r w:rsidR="002C0D67">
          <w:rPr>
            <w:rFonts w:asciiTheme="majorBidi" w:hAnsiTheme="majorBidi" w:cstheme="majorBidi"/>
            <w:lang w:val="en-US"/>
          </w:rPr>
          <w:t xml:space="preserve">and no </w:t>
        </w:r>
      </w:ins>
      <w:ins w:id="190" w:author="Luis Gerardo Gonzalez Morales" w:date="2019-02-13T13:31:00Z">
        <w:r w:rsidR="002C0D67">
          <w:rPr>
            <w:rFonts w:asciiTheme="majorBidi" w:hAnsiTheme="majorBidi" w:cstheme="majorBidi"/>
            <w:lang w:val="en-US"/>
          </w:rPr>
          <w:t>integration</w:t>
        </w:r>
      </w:ins>
      <w:moveTo w:id="191" w:author="Luis Gerardo Gonzalez Morales" w:date="2019-02-13T13:30:00Z">
        <w:del w:id="192" w:author="Luis Gerardo Gonzalez Morales" w:date="2019-02-13T13:31:00Z">
          <w:r w:rsidR="002C0D67" w:rsidDel="002C0D67">
            <w:rPr>
              <w:rFonts w:asciiTheme="majorBidi" w:hAnsiTheme="majorBidi" w:cstheme="majorBidi"/>
              <w:lang w:val="en-US"/>
            </w:rPr>
            <w:delText>. About</w:delText>
          </w:r>
        </w:del>
      </w:moveTo>
      <w:ins w:id="193" w:author="Luis Gerardo Gonzalez Morales" w:date="2019-02-13T13:32:00Z">
        <w:r w:rsidR="002C0D67">
          <w:rPr>
            <w:rFonts w:asciiTheme="majorBidi" w:hAnsiTheme="majorBidi" w:cstheme="majorBidi"/>
            <w:lang w:val="en-US"/>
          </w:rPr>
          <w:t>, respectively</w:t>
        </w:r>
      </w:ins>
      <w:moveTo w:id="194" w:author="Luis Gerardo Gonzalez Morales" w:date="2019-02-13T13:30:00Z">
        <w:del w:id="195" w:author="Luis Gerardo Gonzalez Morales" w:date="2019-02-13T13:32:00Z">
          <w:r w:rsidR="002C0D67" w:rsidDel="002C0D67">
            <w:rPr>
              <w:rFonts w:asciiTheme="majorBidi" w:hAnsiTheme="majorBidi" w:cstheme="majorBidi"/>
              <w:lang w:val="en-US"/>
            </w:rPr>
            <w:delText xml:space="preserve"> 8 per</w:delText>
          </w:r>
        </w:del>
        <w:del w:id="196" w:author="Luis Gerardo Gonzalez Morales" w:date="2019-02-13T13:31:00Z">
          <w:r w:rsidR="002C0D67" w:rsidDel="002C0D67">
            <w:rPr>
              <w:rFonts w:asciiTheme="majorBidi" w:hAnsiTheme="majorBidi" w:cstheme="majorBidi"/>
              <w:lang w:val="en-US"/>
            </w:rPr>
            <w:delText xml:space="preserve"> </w:delText>
          </w:r>
        </w:del>
        <w:del w:id="197" w:author="Luis Gerardo Gonzalez Morales" w:date="2019-02-13T13:32:00Z">
          <w:r w:rsidR="002C0D67" w:rsidDel="002C0D67">
            <w:rPr>
              <w:rFonts w:asciiTheme="majorBidi" w:hAnsiTheme="majorBidi" w:cstheme="majorBidi"/>
              <w:lang w:val="en-US"/>
            </w:rPr>
            <w:delText>cent of respondents note that the UNFPOS is not integrated in statistical law or legal framework</w:delText>
          </w:r>
        </w:del>
        <w:r w:rsidR="002C0D67">
          <w:rPr>
            <w:rFonts w:asciiTheme="majorBidi" w:hAnsiTheme="majorBidi" w:cstheme="majorBidi"/>
            <w:lang w:val="en-US"/>
          </w:rPr>
          <w:t xml:space="preserve">. </w:t>
        </w:r>
      </w:moveTo>
      <w:ins w:id="198" w:author="Luis Gerardo Gonzalez Morales" w:date="2019-02-13T13:35:00Z">
        <w:r w:rsidR="00162FC7">
          <w:rPr>
            <w:rFonts w:asciiTheme="majorBidi" w:hAnsiTheme="majorBidi" w:cstheme="majorBidi"/>
            <w:lang w:val="en-US"/>
          </w:rPr>
          <w:t xml:space="preserve"> </w:t>
        </w:r>
      </w:ins>
      <w:ins w:id="199" w:author="Luis Gerardo Gonzalez Morales" w:date="2019-02-13T14:27:00Z">
        <w:r w:rsidR="00FD40BC">
          <w:rPr>
            <w:rFonts w:asciiTheme="majorBidi" w:hAnsiTheme="majorBidi" w:cstheme="majorBidi"/>
            <w:lang w:val="en-US"/>
          </w:rPr>
          <w:t>At the regional level, m</w:t>
        </w:r>
      </w:ins>
      <w:ins w:id="200" w:author="Luis Gerardo Gonzalez Morales" w:date="2019-02-13T13:35:00Z">
        <w:r w:rsidR="00162FC7">
          <w:rPr>
            <w:rFonts w:asciiTheme="majorBidi" w:hAnsiTheme="majorBidi" w:cstheme="majorBidi"/>
            <w:lang w:val="en-US"/>
          </w:rPr>
          <w:t xml:space="preserve">ore than 80 percent of respondents </w:t>
        </w:r>
      </w:ins>
      <w:ins w:id="201" w:author="Luis Gerardo Gonzalez Morales" w:date="2019-02-13T13:54:00Z">
        <w:r w:rsidR="00E47C3A">
          <w:rPr>
            <w:rFonts w:asciiTheme="majorBidi" w:hAnsiTheme="majorBidi" w:cstheme="majorBidi"/>
            <w:lang w:val="en-US"/>
          </w:rPr>
          <w:t xml:space="preserve">from African countries </w:t>
        </w:r>
      </w:ins>
      <w:ins w:id="202" w:author="Luis Gerardo Gonzalez Morales" w:date="2019-02-13T13:35:00Z">
        <w:r w:rsidR="00162FC7">
          <w:rPr>
            <w:rFonts w:asciiTheme="majorBidi" w:hAnsiTheme="majorBidi" w:cstheme="majorBidi"/>
            <w:lang w:val="en-US"/>
          </w:rPr>
          <w:t>indicate</w:t>
        </w:r>
      </w:ins>
      <w:ins w:id="203" w:author="Luis Gerardo Gonzalez Morales" w:date="2019-02-13T14:27:00Z">
        <w:r w:rsidR="00FD40BC">
          <w:rPr>
            <w:rFonts w:asciiTheme="majorBidi" w:hAnsiTheme="majorBidi" w:cstheme="majorBidi"/>
            <w:lang w:val="en-US"/>
          </w:rPr>
          <w:t>d</w:t>
        </w:r>
      </w:ins>
      <w:ins w:id="204" w:author="Luis Gerardo Gonzalez Morales" w:date="2019-02-13T13:35:00Z">
        <w:r w:rsidR="00162FC7">
          <w:rPr>
            <w:rFonts w:asciiTheme="majorBidi" w:hAnsiTheme="majorBidi" w:cstheme="majorBidi"/>
            <w:lang w:val="en-US"/>
          </w:rPr>
          <w:t xml:space="preserve"> full integration of FPOS into the statistical law or legal framework, </w:t>
        </w:r>
      </w:ins>
      <w:ins w:id="205" w:author="Luis Gerardo Gonzalez Morales" w:date="2019-02-13T14:27:00Z">
        <w:r w:rsidR="00FD40BC">
          <w:rPr>
            <w:rFonts w:asciiTheme="majorBidi" w:hAnsiTheme="majorBidi" w:cstheme="majorBidi"/>
            <w:lang w:val="en-US"/>
          </w:rPr>
          <w:t xml:space="preserve">while </w:t>
        </w:r>
      </w:ins>
      <w:ins w:id="206" w:author="Luis Gerardo Gonzalez Morales" w:date="2019-02-13T13:53:00Z">
        <w:r w:rsidR="00E47C3A">
          <w:rPr>
            <w:rFonts w:asciiTheme="majorBidi" w:hAnsiTheme="majorBidi" w:cstheme="majorBidi"/>
            <w:lang w:val="en-US"/>
          </w:rPr>
          <w:t xml:space="preserve">more than half of </w:t>
        </w:r>
      </w:ins>
      <w:ins w:id="207" w:author="Luis Gerardo Gonzalez Morales" w:date="2019-02-13T13:55:00Z">
        <w:r w:rsidR="00E47C3A">
          <w:rPr>
            <w:rFonts w:asciiTheme="majorBidi" w:hAnsiTheme="majorBidi" w:cstheme="majorBidi"/>
            <w:lang w:val="en-US"/>
          </w:rPr>
          <w:t>those</w:t>
        </w:r>
      </w:ins>
      <w:ins w:id="208" w:author="Luis Gerardo Gonzalez Morales" w:date="2019-02-13T13:53:00Z">
        <w:r w:rsidR="00E47C3A">
          <w:rPr>
            <w:rFonts w:asciiTheme="majorBidi" w:hAnsiTheme="majorBidi" w:cstheme="majorBidi"/>
            <w:lang w:val="en-US"/>
          </w:rPr>
          <w:t xml:space="preserve"> from the Americas indicate</w:t>
        </w:r>
      </w:ins>
      <w:ins w:id="209" w:author="Luis Gerardo Gonzalez Morales" w:date="2019-02-13T14:27:00Z">
        <w:r w:rsidR="00FD40BC">
          <w:rPr>
            <w:rFonts w:asciiTheme="majorBidi" w:hAnsiTheme="majorBidi" w:cstheme="majorBidi"/>
            <w:lang w:val="en-US"/>
          </w:rPr>
          <w:t>d</w:t>
        </w:r>
      </w:ins>
      <w:ins w:id="210" w:author="Luis Gerardo Gonzalez Morales" w:date="2019-02-13T13:53:00Z">
        <w:r w:rsidR="00E47C3A">
          <w:rPr>
            <w:rFonts w:asciiTheme="majorBidi" w:hAnsiTheme="majorBidi" w:cstheme="majorBidi"/>
            <w:lang w:val="en-US"/>
          </w:rPr>
          <w:t xml:space="preserve"> only partial integrat</w:t>
        </w:r>
      </w:ins>
      <w:ins w:id="211" w:author="Luis Gerardo Gonzalez Morales" w:date="2019-02-13T13:55:00Z">
        <w:r w:rsidR="00E47C3A">
          <w:rPr>
            <w:rFonts w:asciiTheme="majorBidi" w:hAnsiTheme="majorBidi" w:cstheme="majorBidi"/>
            <w:lang w:val="en-US"/>
          </w:rPr>
          <w:t>ion</w:t>
        </w:r>
      </w:ins>
      <w:ins w:id="212" w:author="Luis Gerardo Gonzalez Morales" w:date="2019-02-13T13:54:00Z">
        <w:r w:rsidR="00E47C3A">
          <w:rPr>
            <w:rFonts w:asciiTheme="majorBidi" w:hAnsiTheme="majorBidi" w:cstheme="majorBidi"/>
            <w:lang w:val="en-US"/>
          </w:rPr>
          <w:t>.</w:t>
        </w:r>
      </w:ins>
      <w:ins w:id="213" w:author="Luis Gerardo Gonzalez Morales" w:date="2019-02-13T13:57:00Z">
        <w:r w:rsidR="00E47C3A">
          <w:rPr>
            <w:rStyle w:val="FootnoteReference"/>
            <w:rFonts w:asciiTheme="majorBidi" w:hAnsiTheme="majorBidi" w:cstheme="majorBidi"/>
            <w:lang w:val="en-US"/>
          </w:rPr>
          <w:footnoteReference w:id="6"/>
        </w:r>
      </w:ins>
      <w:ins w:id="217" w:author="Luis Gerardo Gonzalez Morales" w:date="2019-02-13T13:36:00Z">
        <w:r w:rsidR="00162FC7">
          <w:rPr>
            <w:rFonts w:asciiTheme="majorBidi" w:hAnsiTheme="majorBidi" w:cstheme="majorBidi"/>
            <w:lang w:val="en-US"/>
          </w:rPr>
          <w:t xml:space="preserve"> </w:t>
        </w:r>
      </w:ins>
      <w:moveTo w:id="218" w:author="Luis Gerardo Gonzalez Morales" w:date="2019-02-13T13:30:00Z">
        <w:del w:id="219" w:author="Luis Gerardo Gonzalez Morales" w:date="2019-02-13T13:33:00Z">
          <w:r w:rsidR="002C0D67" w:rsidDel="002C0D67">
            <w:rPr>
              <w:rFonts w:asciiTheme="majorBidi" w:hAnsiTheme="majorBidi" w:cstheme="majorBidi"/>
              <w:lang w:val="en-US"/>
            </w:rPr>
            <w:delText xml:space="preserve">This information was previously included as part of an answer to a related question in the 2012 questionnaire, but not explicitly asked, so it was added in the 2018 questionnaire. </w:delText>
          </w:r>
        </w:del>
      </w:moveTo>
    </w:p>
    <w:p w14:paraId="0AD7E751" w14:textId="1B9704BB" w:rsidR="00C30EEA" w:rsidRDefault="00C30EEA" w:rsidP="002C0D67">
      <w:pPr>
        <w:rPr>
          <w:ins w:id="220" w:author="Luis Gerardo Gonzalez Morales" w:date="2019-02-13T20:47:00Z"/>
          <w:rFonts w:asciiTheme="majorBidi" w:hAnsiTheme="majorBidi" w:cstheme="majorBidi"/>
          <w:lang w:val="en-US"/>
        </w:rPr>
      </w:pPr>
    </w:p>
    <w:p w14:paraId="0B9D3D13" w14:textId="77777777" w:rsidR="00C30EEA" w:rsidRDefault="00C30EEA" w:rsidP="002C0D67">
      <w:pPr>
        <w:rPr>
          <w:ins w:id="221" w:author="Luis Gerardo Gonzalez Morales" w:date="2019-02-13T20:47:00Z"/>
          <w:rFonts w:asciiTheme="majorBidi" w:hAnsiTheme="majorBidi" w:cstheme="majorBidi"/>
          <w:lang w:val="en-US"/>
        </w:rPr>
      </w:pPr>
    </w:p>
    <w:p w14:paraId="5DF993EC" w14:textId="30B451C8" w:rsidR="00565986" w:rsidDel="00565986" w:rsidRDefault="00565986" w:rsidP="00565986">
      <w:pPr>
        <w:rPr>
          <w:del w:id="222" w:author="Luis Gerardo Gonzalez Morales" w:date="2019-02-06T06:29:00Z"/>
          <w:moveTo w:id="223" w:author="Luis Gerardo Gonzalez Morales" w:date="2019-02-06T06:29:00Z"/>
          <w:rFonts w:asciiTheme="majorBidi" w:hAnsiTheme="majorBidi" w:cstheme="majorBidi"/>
          <w:lang w:val="en-US"/>
        </w:rPr>
      </w:pPr>
      <w:moveToRangeStart w:id="224" w:author="Luis Gerardo Gonzalez Morales" w:date="2019-02-06T06:29:00Z" w:name="move326988"/>
      <w:moveToRangeEnd w:id="158"/>
      <w:moveTo w:id="225" w:author="Luis Gerardo Gonzalez Morales" w:date="2019-02-06T06:29:00Z">
        <w:del w:id="226" w:author="Luis Gerardo Gonzalez Morales" w:date="2019-02-13T12:13:00Z">
          <w:r w:rsidDel="00893A90">
            <w:rPr>
              <w:rFonts w:asciiTheme="majorBidi" w:hAnsiTheme="majorBidi" w:cstheme="majorBidi"/>
              <w:lang w:val="en-US"/>
            </w:rPr>
            <w:delText>Similar to</w:delText>
          </w:r>
        </w:del>
        <w:del w:id="227" w:author="Luis Gerardo Gonzalez Morales" w:date="2019-02-13T13:29:00Z">
          <w:r w:rsidDel="002C0D67">
            <w:rPr>
              <w:rFonts w:asciiTheme="majorBidi" w:hAnsiTheme="majorBidi" w:cstheme="majorBidi"/>
              <w:lang w:val="en-US"/>
            </w:rPr>
            <w:delText xml:space="preserve"> past questionnaires, heads of NSOs </w:delText>
          </w:r>
        </w:del>
        <w:del w:id="228" w:author="Luis Gerardo Gonzalez Morales" w:date="2019-02-13T13:28:00Z">
          <w:r w:rsidDel="002C0D67">
            <w:rPr>
              <w:rFonts w:asciiTheme="majorBidi" w:hAnsiTheme="majorBidi" w:cstheme="majorBidi"/>
              <w:lang w:val="en-US"/>
            </w:rPr>
            <w:delText>are</w:delText>
          </w:r>
        </w:del>
        <w:del w:id="229" w:author="Luis Gerardo Gonzalez Morales" w:date="2019-02-13T13:29:00Z">
          <w:r w:rsidDel="002C0D67">
            <w:rPr>
              <w:rFonts w:asciiTheme="majorBidi" w:hAnsiTheme="majorBidi" w:cstheme="majorBidi"/>
              <w:lang w:val="en-US"/>
            </w:rPr>
            <w:delText xml:space="preserve"> </w:delText>
          </w:r>
        </w:del>
        <w:del w:id="230" w:author="Luis Gerardo Gonzalez Morales" w:date="2019-02-13T12:14:00Z">
          <w:r w:rsidDel="00893A90">
            <w:rPr>
              <w:rFonts w:asciiTheme="majorBidi" w:hAnsiTheme="majorBidi" w:cstheme="majorBidi"/>
              <w:lang w:val="en-US"/>
            </w:rPr>
            <w:delText xml:space="preserve">considered to be </w:delText>
          </w:r>
        </w:del>
        <w:del w:id="231" w:author="Luis Gerardo Gonzalez Morales" w:date="2019-02-13T13:29:00Z">
          <w:r w:rsidDel="002C0D67">
            <w:rPr>
              <w:rFonts w:asciiTheme="majorBidi" w:hAnsiTheme="majorBidi" w:cstheme="majorBidi"/>
              <w:lang w:val="en-US"/>
            </w:rPr>
            <w:delText xml:space="preserve">aware of the existence of the FPOS </w:delText>
          </w:r>
        </w:del>
        <w:del w:id="232" w:author="Luis Gerardo Gonzalez Morales" w:date="2019-02-06T06:29:00Z">
          <w:r w:rsidDel="00565986">
            <w:rPr>
              <w:rFonts w:asciiTheme="majorBidi" w:hAnsiTheme="majorBidi" w:cstheme="majorBidi"/>
              <w:lang w:val="en-US"/>
            </w:rPr>
            <w:delText>(see chart below).</w:delText>
          </w:r>
        </w:del>
      </w:moveTo>
    </w:p>
    <w:moveToRangeEnd w:id="224"/>
    <w:p w14:paraId="33E3F85B" w14:textId="77777777" w:rsidR="002C0D67" w:rsidRDefault="002C0D67">
      <w:pPr>
        <w:rPr>
          <w:ins w:id="233" w:author="Luis Gerardo Gonzalez Morales" w:date="2019-02-06T06:46:00Z"/>
          <w:rFonts w:asciiTheme="majorBidi" w:hAnsiTheme="majorBidi" w:cstheme="majorBidi"/>
          <w:lang w:val="en-US"/>
        </w:rPr>
      </w:pPr>
    </w:p>
    <w:p w14:paraId="77E06234" w14:textId="77777777" w:rsidR="00893A90" w:rsidRDefault="00893A90">
      <w:pPr>
        <w:keepNext/>
        <w:jc w:val="center"/>
        <w:rPr>
          <w:ins w:id="234" w:author="Luis Gerardo Gonzalez Morales" w:date="2019-02-13T12:18:00Z"/>
        </w:rPr>
        <w:pPrChange w:id="235" w:author="Luis Gerardo Gonzalez Morales" w:date="2019-02-13T12:18:00Z">
          <w:pPr>
            <w:jc w:val="center"/>
          </w:pPr>
        </w:pPrChange>
      </w:pPr>
      <w:ins w:id="236" w:author="Luis Gerardo Gonzalez Morales" w:date="2019-02-13T12:17:00Z">
        <w:r w:rsidRPr="003B3347">
          <w:rPr>
            <w:b/>
            <w:bCs/>
            <w:noProof/>
          </w:rPr>
          <w:drawing>
            <wp:inline distT="0" distB="0" distL="0" distR="0" wp14:anchorId="232B529F" wp14:editId="0858CB7F">
              <wp:extent cx="3657600" cy="1828800"/>
              <wp:effectExtent l="0" t="0" r="0" b="0"/>
              <wp:docPr id="487" name="Graph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lot_3_Q00.3.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1828800"/>
                      </a:xfrm>
                      <a:prstGeom prst="rect">
                        <a:avLst/>
                      </a:prstGeom>
                    </pic:spPr>
                  </pic:pic>
                </a:graphicData>
              </a:graphic>
            </wp:inline>
          </w:drawing>
        </w:r>
      </w:ins>
    </w:p>
    <w:p w14:paraId="68186726" w14:textId="63F7CB60" w:rsidR="00893A90" w:rsidRDefault="00893A90">
      <w:pPr>
        <w:pStyle w:val="Caption"/>
        <w:jc w:val="center"/>
        <w:rPr>
          <w:ins w:id="237" w:author="Luis Gerardo Gonzalez Morales" w:date="2019-02-13T12:17:00Z"/>
          <w:rFonts w:asciiTheme="majorBidi" w:hAnsiTheme="majorBidi" w:cstheme="majorBidi"/>
          <w:lang w:val="en-US"/>
        </w:rPr>
        <w:pPrChange w:id="238" w:author="Luis Gerardo Gonzalez Morales" w:date="2019-02-13T12:18:00Z">
          <w:pPr/>
        </w:pPrChange>
      </w:pPr>
      <w:ins w:id="239" w:author="Luis Gerardo Gonzalez Morales" w:date="2019-02-13T12:18:00Z">
        <w:r>
          <w:t xml:space="preserve">Figure </w:t>
        </w:r>
        <w:r>
          <w:fldChar w:fldCharType="begin"/>
        </w:r>
        <w:r>
          <w:instrText xml:space="preserve"> SEQ Figure \* ARABIC </w:instrText>
        </w:r>
      </w:ins>
      <w:r>
        <w:fldChar w:fldCharType="separate"/>
      </w:r>
      <w:ins w:id="240" w:author="Luis Gerardo Gonzalez Morales" w:date="2019-02-17T11:55:00Z">
        <w:r w:rsidR="009241EC">
          <w:rPr>
            <w:noProof/>
          </w:rPr>
          <w:t>3</w:t>
        </w:r>
      </w:ins>
      <w:ins w:id="241" w:author="Luis Gerardo Gonzalez Morales" w:date="2019-02-13T12:18:00Z">
        <w:r>
          <w:fldChar w:fldCharType="end"/>
        </w:r>
        <w:r>
          <w:rPr>
            <w:lang w:val="en-US"/>
          </w:rPr>
          <w:t>. Extent to which UNFPOS are integrated into the NSS institutional framework</w:t>
        </w:r>
      </w:ins>
    </w:p>
    <w:p w14:paraId="009C6BE6" w14:textId="77777777" w:rsidR="008747A1" w:rsidRDefault="008747A1">
      <w:pPr>
        <w:rPr>
          <w:ins w:id="242" w:author="Luis Gerardo Gonzalez Morales" w:date="2019-02-13T19:47:00Z"/>
          <w:rFonts w:asciiTheme="majorBidi" w:hAnsiTheme="majorBidi" w:cstheme="majorBidi"/>
          <w:lang w:val="en-US"/>
        </w:rPr>
      </w:pPr>
      <w:ins w:id="243" w:author="Luis Gerardo Gonzalez Morales" w:date="2019-02-13T19:47:00Z">
        <w:r>
          <w:rPr>
            <w:rFonts w:asciiTheme="majorBidi" w:hAnsiTheme="majorBidi" w:cstheme="majorBidi"/>
            <w:lang w:val="en-US"/>
          </w:rPr>
          <w:br w:type="page"/>
        </w:r>
      </w:ins>
    </w:p>
    <w:p w14:paraId="0F2945E4" w14:textId="4F22AEE5" w:rsidR="0072169E" w:rsidRPr="003B3347" w:rsidDel="005331F1" w:rsidRDefault="00E7584F">
      <w:pPr>
        <w:rPr>
          <w:del w:id="244" w:author="Luis Gerardo Gonzalez Morales" w:date="2019-02-13T17:50:00Z"/>
          <w:moveFrom w:id="245" w:author="Luis Gerardo Gonzalez Morales" w:date="2019-02-13T13:30:00Z"/>
          <w:rFonts w:asciiTheme="majorBidi" w:hAnsiTheme="majorBidi" w:cstheme="majorBidi"/>
          <w:lang w:val="en-US"/>
        </w:rPr>
      </w:pPr>
      <w:moveFromRangeStart w:id="246" w:author="Luis Gerardo Gonzalez Morales" w:date="2019-02-13T13:30:00Z" w:name="move957025"/>
      <w:moveFrom w:id="247" w:author="Luis Gerardo Gonzalez Morales" w:date="2019-02-13T13:30:00Z">
        <w:del w:id="248" w:author="Luis Gerardo Gonzalez Morales" w:date="2019-02-13T17:50:00Z">
          <w:r w:rsidDel="005331F1">
            <w:rPr>
              <w:rFonts w:asciiTheme="majorBidi" w:hAnsiTheme="majorBidi" w:cstheme="majorBidi"/>
              <w:lang w:val="en-US"/>
            </w:rPr>
            <w:lastRenderedPageBreak/>
            <w:delText>For over 60 per cent of respondents, the UNFPOS is fully integrated in statistical law or legal framework, whereas about 27 per cent of respondents note the UNFPOS is partially integrated in statistical law or legal framework. About 8 per cent of respondents note that the UNFPOS is not integrated in statistical law or legal framework. This information was previously included as part of an answer to a related question</w:delText>
          </w:r>
          <w:r w:rsidR="001E5A48" w:rsidDel="005331F1">
            <w:rPr>
              <w:rFonts w:asciiTheme="majorBidi" w:hAnsiTheme="majorBidi" w:cstheme="majorBidi"/>
              <w:lang w:val="en-US"/>
            </w:rPr>
            <w:delText xml:space="preserve"> in the 2012 questionnaire</w:delText>
          </w:r>
          <w:r w:rsidDel="005331F1">
            <w:rPr>
              <w:rFonts w:asciiTheme="majorBidi" w:hAnsiTheme="majorBidi" w:cstheme="majorBidi"/>
              <w:lang w:val="en-US"/>
            </w:rPr>
            <w:delText>, but not explicitly asked, so it was added in the 2018 questionnaire.</w:delText>
          </w:r>
        </w:del>
        <w:del w:id="249" w:author="Luis Gerardo Gonzalez Morales" w:date="2019-02-13T17:22:00Z">
          <w:r w:rsidDel="00E30827">
            <w:rPr>
              <w:rFonts w:asciiTheme="majorBidi" w:hAnsiTheme="majorBidi" w:cstheme="majorBidi"/>
              <w:lang w:val="en-US"/>
            </w:rPr>
            <w:delText xml:space="preserve"> </w:delText>
          </w:r>
        </w:del>
      </w:moveFrom>
    </w:p>
    <w:p w14:paraId="00F44DCE" w14:textId="15F1CF27" w:rsidR="006F2A16" w:rsidRPr="003B3347" w:rsidDel="005331F1" w:rsidRDefault="006F2A16" w:rsidP="005A3DB3">
      <w:pPr>
        <w:rPr>
          <w:del w:id="250" w:author="Luis Gerardo Gonzalez Morales" w:date="2019-02-13T17:50:00Z"/>
          <w:moveFrom w:id="251" w:author="Luis Gerardo Gonzalez Morales" w:date="2019-02-06T06:29:00Z"/>
          <w:rFonts w:asciiTheme="majorBidi" w:hAnsiTheme="majorBidi" w:cstheme="majorBidi"/>
          <w:lang w:val="en-US"/>
        </w:rPr>
      </w:pPr>
      <w:moveFromRangeStart w:id="252" w:author="Luis Gerardo Gonzalez Morales" w:date="2019-02-06T06:29:00Z" w:name="move326988"/>
      <w:moveFromRangeEnd w:id="246"/>
      <w:moveFrom w:id="253" w:author="Luis Gerardo Gonzalez Morales" w:date="2019-02-06T06:29:00Z">
        <w:del w:id="254" w:author="Luis Gerardo Gonzalez Morales" w:date="2019-02-13T17:50:00Z">
          <w:r w:rsidRPr="003B3347" w:rsidDel="005331F1">
            <w:rPr>
              <w:rFonts w:asciiTheme="majorBidi" w:hAnsiTheme="majorBidi" w:cstheme="majorBidi"/>
              <w:lang w:val="en-US"/>
            </w:rPr>
            <w:delText>Similar to past questionnaires, heads of NSOs are considered to be aware of the existence of the FPOS (see chart below).</w:delText>
          </w:r>
        </w:del>
      </w:moveFrom>
    </w:p>
    <w:moveFromRangeEnd w:id="252"/>
    <w:p w14:paraId="2F8997ED" w14:textId="77777777" w:rsidR="006F2A16" w:rsidRPr="003B3347" w:rsidDel="007D126D" w:rsidRDefault="006F2A16" w:rsidP="005A3DB3">
      <w:pPr>
        <w:rPr>
          <w:del w:id="255" w:author="Luis Gerardo Gonzalez Morales" w:date="2019-02-06T06:43:00Z"/>
          <w:rFonts w:asciiTheme="majorBidi" w:hAnsiTheme="majorBidi" w:cstheme="majorBidi"/>
          <w:i/>
          <w:iCs/>
          <w:lang w:val="en-US"/>
        </w:rPr>
      </w:pPr>
      <w:del w:id="256" w:author="Luis Gerardo Gonzalez Morales" w:date="2019-02-06T06:43:00Z">
        <w:r w:rsidRPr="003B3347" w:rsidDel="007D126D">
          <w:rPr>
            <w:rFonts w:asciiTheme="majorBidi" w:hAnsiTheme="majorBidi" w:cstheme="majorBidi"/>
            <w:i/>
            <w:iCs/>
            <w:lang w:val="en-US"/>
          </w:rPr>
          <w:delText>To the best of your knowledge, are the people in the following positions aware of the existence of the United Nation Fundamental Principles of Official Statistics (UNFPOS)?</w:delText>
        </w:r>
      </w:del>
    </w:p>
    <w:p w14:paraId="47B346CD" w14:textId="411CE145" w:rsidR="00D15C06" w:rsidRPr="00D15C06" w:rsidDel="00E30827" w:rsidRDefault="006F2A16">
      <w:pPr>
        <w:rPr>
          <w:del w:id="257" w:author="Luis Gerardo Gonzalez Morales" w:date="2019-02-13T17:22:00Z"/>
          <w:rFonts w:asciiTheme="majorBidi" w:hAnsiTheme="majorBidi" w:cstheme="majorBidi"/>
          <w:rPrChange w:id="258" w:author="Luis Gerardo Gonzalez Morales" w:date="2019-02-13T17:12:00Z">
            <w:rPr>
              <w:del w:id="259" w:author="Luis Gerardo Gonzalez Morales" w:date="2019-02-13T17:22:00Z"/>
              <w:rFonts w:asciiTheme="majorBidi" w:hAnsiTheme="majorBidi" w:cstheme="majorBidi"/>
              <w:lang w:val="en-US"/>
            </w:rPr>
          </w:rPrChange>
        </w:rPr>
      </w:pPr>
      <w:del w:id="260" w:author="Luis Gerardo Gonzalez Morales" w:date="2019-02-06T06:43:00Z">
        <w:r w:rsidRPr="00804B13" w:rsidDel="007D126D">
          <w:rPr>
            <w:noProof/>
          </w:rPr>
          <w:drawing>
            <wp:inline distT="0" distB="0" distL="0" distR="0" wp14:anchorId="4F63B365" wp14:editId="73619CD9">
              <wp:extent cx="5731510" cy="2640330"/>
              <wp:effectExtent l="0" t="0" r="2540" b="7620"/>
              <wp:docPr id="13" name="Chart 13">
                <a:extLst xmlns:a="http://schemas.openxmlformats.org/drawingml/2006/main">
                  <a:ext uri="{FF2B5EF4-FFF2-40B4-BE49-F238E27FC236}">
                    <a16:creationId xmlns:a16="http://schemas.microsoft.com/office/drawing/2014/main" id="{6421F69A-CF5F-427B-808B-69F92EB295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del>
    </w:p>
    <w:p w14:paraId="1D579559" w14:textId="60BD0982" w:rsidR="008D63D0" w:rsidRPr="008747A1" w:rsidRDefault="00BE04BA">
      <w:pPr>
        <w:rPr>
          <w:rFonts w:asciiTheme="majorBidi" w:hAnsiTheme="majorBidi" w:cstheme="majorBidi"/>
          <w:b/>
          <w:bCs/>
          <w:lang w:val="en-US"/>
          <w:rPrChange w:id="261" w:author="Luis Gerardo Gonzalez Morales" w:date="2019-02-13T19:47:00Z">
            <w:rPr>
              <w:lang w:val="en-US"/>
            </w:rPr>
          </w:rPrChange>
        </w:rPr>
        <w:pPrChange w:id="262" w:author="Luis Gerardo Gonzalez Morales" w:date="2019-02-13T19:47:00Z">
          <w:pPr>
            <w:pStyle w:val="ListParagraph"/>
            <w:numPr>
              <w:numId w:val="4"/>
            </w:numPr>
            <w:ind w:hanging="720"/>
          </w:pPr>
        </w:pPrChange>
      </w:pPr>
      <w:del w:id="263" w:author="Luis Gerardo Gonzalez Morales" w:date="2019-02-06T06:47:00Z">
        <w:r w:rsidDel="007D126D">
          <w:rPr>
            <w:rFonts w:asciiTheme="majorBidi" w:hAnsiTheme="majorBidi" w:cstheme="majorBidi"/>
            <w:b/>
            <w:bCs/>
            <w:lang w:val="en-US"/>
          </w:rPr>
          <w:delText xml:space="preserve">Questionnaire </w:delText>
        </w:r>
      </w:del>
      <w:ins w:id="264" w:author="Luis Gerardo Gonzalez Morales" w:date="2019-02-13T17:28:00Z">
        <w:r w:rsidR="00E30827">
          <w:rPr>
            <w:rFonts w:asciiTheme="majorBidi" w:hAnsiTheme="majorBidi" w:cstheme="majorBidi"/>
            <w:b/>
            <w:bCs/>
            <w:lang w:val="en-US"/>
          </w:rPr>
          <w:t>R</w:t>
        </w:r>
      </w:ins>
      <w:del w:id="265" w:author="Luis Gerardo Gonzalez Morales" w:date="2019-02-13T17:28:00Z">
        <w:r w:rsidR="00DC0F38" w:rsidRPr="00C677DE" w:rsidDel="00E30827">
          <w:rPr>
            <w:rFonts w:asciiTheme="majorBidi" w:hAnsiTheme="majorBidi" w:cstheme="majorBidi"/>
            <w:b/>
            <w:bCs/>
            <w:lang w:val="en-US"/>
          </w:rPr>
          <w:delText>r</w:delText>
        </w:r>
      </w:del>
      <w:r w:rsidR="00DC0F38" w:rsidRPr="00C677DE">
        <w:rPr>
          <w:rFonts w:asciiTheme="majorBidi" w:hAnsiTheme="majorBidi" w:cstheme="majorBidi"/>
          <w:b/>
          <w:bCs/>
          <w:lang w:val="en-US"/>
        </w:rPr>
        <w:t>esults</w:t>
      </w:r>
      <w:ins w:id="266" w:author="Luis Gerardo Gonzalez Morales" w:date="2019-02-13T17:28:00Z">
        <w:r w:rsidR="00E30827">
          <w:rPr>
            <w:rFonts w:asciiTheme="majorBidi" w:hAnsiTheme="majorBidi" w:cstheme="majorBidi"/>
            <w:b/>
            <w:bCs/>
            <w:lang w:val="en-US"/>
          </w:rPr>
          <w:t xml:space="preserve"> </w:t>
        </w:r>
      </w:ins>
      <w:ins w:id="267" w:author="Luis Gerardo Gonzalez Morales" w:date="2019-02-13T17:29:00Z">
        <w:r w:rsidR="00E30827">
          <w:rPr>
            <w:rFonts w:asciiTheme="majorBidi" w:hAnsiTheme="majorBidi" w:cstheme="majorBidi"/>
            <w:b/>
            <w:bCs/>
            <w:lang w:val="en-US"/>
          </w:rPr>
          <w:t>for relating to specific principles</w:t>
        </w:r>
      </w:ins>
    </w:p>
    <w:p w14:paraId="62C9B263" w14:textId="5D265E62" w:rsidR="00884D21" w:rsidRPr="00E30827" w:rsidRDefault="00E7584F">
      <w:pPr>
        <w:keepNext/>
        <w:keepLines/>
        <w:rPr>
          <w:ins w:id="268" w:author="Luis Gerardo Gonzalez Morales" w:date="2019-02-06T07:01:00Z"/>
          <w:rFonts w:asciiTheme="majorBidi" w:hAnsiTheme="majorBidi" w:cstheme="majorBidi"/>
          <w:b/>
          <w:sz w:val="20"/>
          <w:szCs w:val="20"/>
          <w:lang w:val="en-US"/>
          <w:rPrChange w:id="269" w:author="Luis Gerardo Gonzalez Morales" w:date="2019-02-13T17:29:00Z">
            <w:rPr>
              <w:ins w:id="270" w:author="Luis Gerardo Gonzalez Morales" w:date="2019-02-06T07:01:00Z"/>
              <w:rFonts w:asciiTheme="majorBidi" w:hAnsiTheme="majorBidi" w:cstheme="majorBidi"/>
              <w:b/>
              <w:lang w:val="en-US"/>
            </w:rPr>
          </w:rPrChange>
        </w:rPr>
        <w:pPrChange w:id="271" w:author="Luis Gerardo Gonzalez Morales" w:date="2019-02-13T12:20:00Z">
          <w:pPr/>
        </w:pPrChange>
      </w:pPr>
      <w:commentRangeStart w:id="272"/>
      <w:r w:rsidRPr="00E30827">
        <w:rPr>
          <w:rFonts w:asciiTheme="majorBidi" w:hAnsiTheme="majorBidi" w:cstheme="majorBidi"/>
          <w:b/>
          <w:sz w:val="20"/>
          <w:szCs w:val="20"/>
          <w:lang w:val="en-US"/>
          <w:rPrChange w:id="273" w:author="Luis Gerardo Gonzalez Morales" w:date="2019-02-13T17:29:00Z">
            <w:rPr>
              <w:rFonts w:asciiTheme="majorBidi" w:hAnsiTheme="majorBidi" w:cstheme="majorBidi"/>
              <w:b/>
              <w:lang w:val="en-US"/>
            </w:rPr>
          </w:rPrChange>
        </w:rPr>
        <w:t>Principle 1: Relevance, Impartiality and Equal Access</w:t>
      </w:r>
      <w:commentRangeEnd w:id="272"/>
      <w:r w:rsidR="003915CF" w:rsidRPr="00E30827">
        <w:rPr>
          <w:rStyle w:val="CommentReference"/>
          <w:sz w:val="14"/>
          <w:szCs w:val="14"/>
          <w:rPrChange w:id="274" w:author="Luis Gerardo Gonzalez Morales" w:date="2019-02-13T17:29:00Z">
            <w:rPr>
              <w:rStyle w:val="CommentReference"/>
            </w:rPr>
          </w:rPrChange>
        </w:rPr>
        <w:commentReference w:id="272"/>
      </w:r>
      <w:del w:id="275" w:author="Luis Gerardo Gonzalez Morales" w:date="2019-02-06T07:01:00Z">
        <w:r w:rsidR="00884D21" w:rsidRPr="00E30827" w:rsidDel="00F2472E">
          <w:rPr>
            <w:rStyle w:val="FootnoteReference"/>
            <w:rFonts w:asciiTheme="majorBidi" w:hAnsiTheme="majorBidi" w:cstheme="majorBidi"/>
            <w:b/>
            <w:sz w:val="20"/>
            <w:szCs w:val="20"/>
            <w:lang w:val="en-US"/>
            <w:rPrChange w:id="276" w:author="Luis Gerardo Gonzalez Morales" w:date="2019-02-13T17:29:00Z">
              <w:rPr>
                <w:rStyle w:val="FootnoteReference"/>
                <w:rFonts w:asciiTheme="majorBidi" w:hAnsiTheme="majorBidi" w:cstheme="majorBidi"/>
                <w:b/>
                <w:lang w:val="en-US"/>
              </w:rPr>
            </w:rPrChange>
          </w:rPr>
          <w:footnoteReference w:id="7"/>
        </w:r>
        <w:r w:rsidRPr="00E30827" w:rsidDel="00F2472E">
          <w:rPr>
            <w:rFonts w:asciiTheme="majorBidi" w:hAnsiTheme="majorBidi" w:cstheme="majorBidi"/>
            <w:b/>
            <w:sz w:val="20"/>
            <w:szCs w:val="20"/>
            <w:lang w:val="en-US"/>
            <w:rPrChange w:id="282" w:author="Luis Gerardo Gonzalez Morales" w:date="2019-02-13T17:29:00Z">
              <w:rPr>
                <w:rFonts w:asciiTheme="majorBidi" w:hAnsiTheme="majorBidi" w:cstheme="majorBidi"/>
                <w:b/>
                <w:lang w:val="en-US"/>
              </w:rPr>
            </w:rPrChange>
          </w:rPr>
          <w:delText xml:space="preserve"> </w:delText>
        </w:r>
      </w:del>
    </w:p>
    <w:p w14:paraId="784BA4C7" w14:textId="3DC015F4" w:rsidR="00F2472E" w:rsidRDefault="00F2472E">
      <w:pPr>
        <w:keepNext/>
        <w:keepLines/>
        <w:ind w:left="720" w:right="1106"/>
        <w:rPr>
          <w:ins w:id="283" w:author="Luis Gerardo Gonzalez Morales" w:date="2019-02-13T17:58:00Z"/>
          <w:rFonts w:asciiTheme="majorBidi" w:hAnsiTheme="majorBidi" w:cstheme="majorBidi"/>
          <w:sz w:val="16"/>
          <w:szCs w:val="16"/>
          <w:lang w:val="en-US"/>
        </w:rPr>
      </w:pPr>
      <w:moveToRangeStart w:id="284" w:author="Luis Gerardo Gonzalez Morales" w:date="2019-02-06T07:01:00Z" w:name="move328898"/>
      <w:moveTo w:id="285" w:author="Luis Gerardo Gonzalez Morales" w:date="2019-02-06T07:01:00Z">
        <w:del w:id="286" w:author="Luis Gerardo Gonzalez Morales" w:date="2019-02-06T07:01:00Z">
          <w:r w:rsidDel="00F2472E">
            <w:rPr>
              <w:rFonts w:asciiTheme="majorBidi" w:hAnsiTheme="majorBidi" w:cstheme="majorBidi"/>
              <w:sz w:val="16"/>
              <w:szCs w:val="16"/>
              <w:lang w:val="en-US"/>
            </w:rPr>
            <w:delText>FPOS Principle 1:</w:delText>
          </w:r>
        </w:del>
        <w:r>
          <w:rPr>
            <w:rFonts w:asciiTheme="majorBidi" w:hAnsiTheme="majorBidi" w:cstheme="majorBidi"/>
            <w:sz w:val="16"/>
            <w:szCs w:val="16"/>
            <w:lang w:val="en-US"/>
          </w:rPr>
          <w:t xml:space="preserve"> “</w:t>
        </w:r>
        <w:r w:rsidRPr="00884D21">
          <w:rPr>
            <w:rFonts w:asciiTheme="majorBidi" w:hAnsiTheme="majorBidi" w:cstheme="majorBidi"/>
            <w:sz w:val="16"/>
            <w:szCs w:val="16"/>
            <w:lang w:val="en-US"/>
          </w:rPr>
          <w:t xml:space="preserve">Official statistics provide an indispensable element in the information system of a democratic society, serving the Government, the economy and the public with data about the economic, demographic, social and environmental situation. To this end, official statistics that meet the test of practical utility are to be compiled and made available on an impartial basis by official statistical agencies to </w:t>
        </w:r>
        <w:proofErr w:type="spellStart"/>
        <w:r w:rsidRPr="00884D21">
          <w:rPr>
            <w:rFonts w:asciiTheme="majorBidi" w:hAnsiTheme="majorBidi" w:cstheme="majorBidi"/>
            <w:sz w:val="16"/>
            <w:szCs w:val="16"/>
            <w:lang w:val="en-US"/>
          </w:rPr>
          <w:t>honour</w:t>
        </w:r>
        <w:proofErr w:type="spellEnd"/>
        <w:r w:rsidRPr="00884D21">
          <w:rPr>
            <w:rFonts w:asciiTheme="majorBidi" w:hAnsiTheme="majorBidi" w:cstheme="majorBidi"/>
            <w:sz w:val="16"/>
            <w:szCs w:val="16"/>
            <w:lang w:val="en-US"/>
          </w:rPr>
          <w:t xml:space="preserve"> citizens’ entitlement to public information.”</w:t>
        </w:r>
      </w:moveTo>
      <w:moveToRangeEnd w:id="284"/>
    </w:p>
    <w:p w14:paraId="06F31FAE" w14:textId="3AC5BDD5" w:rsidR="008D63D0" w:rsidRPr="00496E67" w:rsidRDefault="008D63D0">
      <w:pPr>
        <w:keepNext/>
        <w:keepLines/>
        <w:ind w:right="1106"/>
        <w:rPr>
          <w:ins w:id="287" w:author="Luis Gerardo Gonzalez Morales" w:date="2019-02-06T06:59:00Z"/>
          <w:rFonts w:asciiTheme="majorBidi" w:hAnsiTheme="majorBidi" w:cstheme="majorBidi"/>
          <w:rPrChange w:id="288" w:author="Luis Gerardo Gonzalez Morales" w:date="2019-02-13T19:47:00Z">
            <w:rPr>
              <w:ins w:id="289" w:author="Luis Gerardo Gonzalez Morales" w:date="2019-02-06T06:59:00Z"/>
              <w:rFonts w:asciiTheme="majorBidi" w:hAnsiTheme="majorBidi" w:cstheme="majorBidi"/>
              <w:b/>
              <w:lang w:val="en-US"/>
            </w:rPr>
          </w:rPrChange>
        </w:rPr>
        <w:pPrChange w:id="290" w:author="Luis Gerardo Gonzalez Morales" w:date="2019-02-13T19:47:00Z">
          <w:pPr/>
        </w:pPrChange>
      </w:pPr>
      <w:ins w:id="291" w:author="Luis Gerardo Gonzalez Morales" w:date="2019-02-13T17:58:00Z">
        <w:r>
          <w:rPr>
            <w:rFonts w:asciiTheme="majorBidi" w:hAnsiTheme="majorBidi" w:cstheme="majorBidi"/>
            <w:lang w:val="en-US"/>
          </w:rPr>
          <w:t>Previous surveys on the implementation of the UNFPOS show that the proportion of countries that report the existence of established</w:t>
        </w:r>
        <w:r w:rsidRPr="00C677DE">
          <w:rPr>
            <w:rFonts w:asciiTheme="majorBidi" w:hAnsiTheme="majorBidi" w:cstheme="majorBidi"/>
            <w:lang w:val="en-US"/>
          </w:rPr>
          <w:t xml:space="preserve"> user councils and organized user groups</w:t>
        </w:r>
        <w:r>
          <w:rPr>
            <w:rFonts w:asciiTheme="majorBidi" w:hAnsiTheme="majorBidi" w:cstheme="majorBidi"/>
            <w:lang w:val="en-US"/>
          </w:rPr>
          <w:t xml:space="preserve"> </w:t>
        </w:r>
        <w:r w:rsidRPr="00C677DE">
          <w:rPr>
            <w:rFonts w:asciiTheme="majorBidi" w:hAnsiTheme="majorBidi" w:cstheme="majorBidi"/>
            <w:lang w:val="en-US"/>
          </w:rPr>
          <w:t>for specific surveys and/or to ensure user-producer dialogues</w:t>
        </w:r>
        <w:r w:rsidDel="00F2472E">
          <w:rPr>
            <w:rFonts w:asciiTheme="majorBidi" w:hAnsiTheme="majorBidi" w:cstheme="majorBidi"/>
            <w:lang w:val="en-US"/>
          </w:rPr>
          <w:t xml:space="preserve"> </w:t>
        </w:r>
        <w:r>
          <w:rPr>
            <w:rFonts w:asciiTheme="majorBidi" w:hAnsiTheme="majorBidi" w:cstheme="majorBidi"/>
            <w:lang w:val="en-US"/>
          </w:rPr>
          <w:t xml:space="preserve">had increased from </w:t>
        </w:r>
        <w:r w:rsidRPr="00C677DE">
          <w:rPr>
            <w:rFonts w:asciiTheme="majorBidi" w:hAnsiTheme="majorBidi" w:cstheme="majorBidi"/>
            <w:lang w:val="en-US"/>
          </w:rPr>
          <w:t>66 percent</w:t>
        </w:r>
        <w:r>
          <w:rPr>
            <w:rFonts w:asciiTheme="majorBidi" w:hAnsiTheme="majorBidi" w:cstheme="majorBidi"/>
            <w:lang w:val="en-US"/>
          </w:rPr>
          <w:t xml:space="preserve"> in 2003</w:t>
        </w:r>
        <w:r w:rsidRPr="00C677DE">
          <w:rPr>
            <w:rFonts w:asciiTheme="majorBidi" w:hAnsiTheme="majorBidi" w:cstheme="majorBidi"/>
            <w:lang w:val="en-US"/>
          </w:rPr>
          <w:t xml:space="preserve"> </w:t>
        </w:r>
        <w:r>
          <w:rPr>
            <w:rFonts w:asciiTheme="majorBidi" w:hAnsiTheme="majorBidi" w:cstheme="majorBidi"/>
            <w:lang w:val="en-US"/>
          </w:rPr>
          <w:t>to</w:t>
        </w:r>
        <w:r w:rsidRPr="00C677DE">
          <w:rPr>
            <w:rFonts w:asciiTheme="majorBidi" w:hAnsiTheme="majorBidi" w:cstheme="majorBidi"/>
            <w:lang w:val="en-US"/>
          </w:rPr>
          <w:t xml:space="preserve"> 72 percent </w:t>
        </w:r>
        <w:r>
          <w:rPr>
            <w:rFonts w:asciiTheme="majorBidi" w:hAnsiTheme="majorBidi" w:cstheme="majorBidi"/>
            <w:lang w:val="en-US"/>
          </w:rPr>
          <w:t xml:space="preserve">in 2012. The 2018 questionnaire </w:t>
        </w:r>
      </w:ins>
      <w:ins w:id="292" w:author="Luis Gerardo Gonzalez Morales" w:date="2019-02-13T18:45:00Z">
        <w:r w:rsidR="005D1524">
          <w:rPr>
            <w:rFonts w:asciiTheme="majorBidi" w:hAnsiTheme="majorBidi" w:cstheme="majorBidi"/>
            <w:lang w:val="en-US"/>
          </w:rPr>
          <w:t>also showed that</w:t>
        </w:r>
      </w:ins>
      <w:ins w:id="293" w:author="Luis Gerardo Gonzalez Morales" w:date="2019-02-13T17:58:00Z">
        <w:r>
          <w:rPr>
            <w:rFonts w:asciiTheme="majorBidi" w:hAnsiTheme="majorBidi" w:cstheme="majorBidi"/>
            <w:lang w:val="en-US"/>
          </w:rPr>
          <w:t xml:space="preserve"> approximately</w:t>
        </w:r>
        <w:r w:rsidRPr="00C677DE">
          <w:rPr>
            <w:rFonts w:asciiTheme="majorBidi" w:hAnsiTheme="majorBidi" w:cstheme="majorBidi"/>
            <w:lang w:val="en-US"/>
          </w:rPr>
          <w:t xml:space="preserve"> </w:t>
        </w:r>
        <w:r>
          <w:rPr>
            <w:rFonts w:asciiTheme="majorBidi" w:hAnsiTheme="majorBidi" w:cstheme="majorBidi"/>
          </w:rPr>
          <w:t xml:space="preserve">three out of each five countries relying on </w:t>
        </w:r>
        <w:r w:rsidRPr="000A1104">
          <w:rPr>
            <w:rFonts w:asciiTheme="majorBidi" w:hAnsiTheme="majorBidi" w:cstheme="majorBidi"/>
            <w:b/>
            <w:bCs/>
          </w:rPr>
          <w:t>user councils or organized user groups</w:t>
        </w:r>
        <w:r>
          <w:rPr>
            <w:rFonts w:asciiTheme="majorBidi" w:hAnsiTheme="majorBidi" w:cstheme="majorBidi"/>
          </w:rPr>
          <w:t xml:space="preserve"> as a source of user feedback on their statistical products and services over the last five years (such groups were mentioned by 86 percent European countries).  </w:t>
        </w:r>
      </w:ins>
    </w:p>
    <w:p w14:paraId="766C2DE1" w14:textId="175EEA7F" w:rsidR="009A6069" w:rsidRPr="00F2472E" w:rsidDel="00F2472E" w:rsidRDefault="009A6069" w:rsidP="00633C40">
      <w:pPr>
        <w:rPr>
          <w:del w:id="294" w:author="Luis Gerardo Gonzalez Morales" w:date="2019-02-06T07:01:00Z"/>
          <w:rFonts w:asciiTheme="majorBidi" w:hAnsiTheme="majorBidi" w:cstheme="majorBidi"/>
          <w:bCs/>
          <w:i/>
          <w:iCs/>
          <w:lang w:val="en-US"/>
          <w:rPrChange w:id="295" w:author="Luis Gerardo Gonzalez Morales" w:date="2019-02-06T07:03:00Z">
            <w:rPr>
              <w:del w:id="296" w:author="Luis Gerardo Gonzalez Morales" w:date="2019-02-06T07:01:00Z"/>
              <w:rFonts w:asciiTheme="majorBidi" w:hAnsiTheme="majorBidi" w:cstheme="majorBidi"/>
              <w:bCs/>
              <w:lang w:val="en-US"/>
            </w:rPr>
          </w:rPrChange>
        </w:rPr>
      </w:pPr>
    </w:p>
    <w:p w14:paraId="1CE435A9" w14:textId="018E3F5E" w:rsidR="00A65499" w:rsidRPr="00F2472E" w:rsidDel="00F2472E" w:rsidRDefault="00A65499" w:rsidP="00633C40">
      <w:pPr>
        <w:rPr>
          <w:del w:id="297" w:author="Luis Gerardo Gonzalez Morales" w:date="2019-02-06T07:02:00Z"/>
          <w:rFonts w:asciiTheme="majorBidi" w:hAnsiTheme="majorBidi" w:cstheme="majorBidi"/>
          <w:i/>
          <w:iCs/>
          <w:lang w:val="en-US"/>
          <w:rPrChange w:id="298" w:author="Luis Gerardo Gonzalez Morales" w:date="2019-02-06T07:03:00Z">
            <w:rPr>
              <w:del w:id="299" w:author="Luis Gerardo Gonzalez Morales" w:date="2019-02-06T07:02:00Z"/>
              <w:rFonts w:asciiTheme="majorBidi" w:hAnsiTheme="majorBidi" w:cstheme="majorBidi"/>
              <w:i/>
              <w:lang w:val="en-US"/>
            </w:rPr>
          </w:rPrChange>
        </w:rPr>
      </w:pPr>
      <w:del w:id="300" w:author="Luis Gerardo Gonzalez Morales" w:date="2019-02-06T07:02:00Z">
        <w:r w:rsidRPr="00F2472E" w:rsidDel="00F2472E">
          <w:rPr>
            <w:rFonts w:asciiTheme="majorBidi" w:hAnsiTheme="majorBidi" w:cstheme="majorBidi"/>
            <w:i/>
            <w:iCs/>
            <w:lang w:val="en-US"/>
            <w:rPrChange w:id="301" w:author="Luis Gerardo Gonzalez Morales" w:date="2019-02-06T07:03:00Z">
              <w:rPr>
                <w:rFonts w:asciiTheme="majorBidi" w:hAnsiTheme="majorBidi" w:cstheme="majorBidi"/>
                <w:i/>
                <w:lang w:val="en-US"/>
              </w:rPr>
            </w:rPrChange>
          </w:rPr>
          <w:delText>Question 1.1</w:delText>
        </w:r>
      </w:del>
    </w:p>
    <w:p w14:paraId="79EB6038" w14:textId="60740117" w:rsidR="00DC0F38" w:rsidRPr="00C677DE" w:rsidDel="008D63D0" w:rsidRDefault="00C419E4" w:rsidP="00F2472E">
      <w:pPr>
        <w:rPr>
          <w:del w:id="302" w:author="Luis Gerardo Gonzalez Morales" w:date="2019-02-13T17:52:00Z"/>
          <w:rFonts w:asciiTheme="majorBidi" w:hAnsiTheme="majorBidi" w:cstheme="majorBidi"/>
          <w:lang w:val="en-US"/>
        </w:rPr>
      </w:pPr>
      <w:del w:id="303" w:author="Luis Gerardo Gonzalez Morales" w:date="2019-02-06T07:03:00Z">
        <w:r w:rsidRPr="00C677DE" w:rsidDel="00F2472E">
          <w:rPr>
            <w:rFonts w:asciiTheme="majorBidi" w:hAnsiTheme="majorBidi" w:cstheme="majorBidi"/>
            <w:lang w:val="en-US"/>
          </w:rPr>
          <w:delText xml:space="preserve">While </w:delText>
        </w:r>
      </w:del>
      <w:del w:id="304" w:author="Luis Gerardo Gonzalez Morales" w:date="2019-02-13T17:52:00Z">
        <w:r w:rsidRPr="00C677DE" w:rsidDel="008D63D0">
          <w:rPr>
            <w:rFonts w:asciiTheme="majorBidi" w:hAnsiTheme="majorBidi" w:cstheme="majorBidi"/>
            <w:lang w:val="en-US"/>
          </w:rPr>
          <w:delText>user councils and organized user groups</w:delText>
        </w:r>
        <w:r w:rsidDel="008D63D0">
          <w:rPr>
            <w:rFonts w:asciiTheme="majorBidi" w:hAnsiTheme="majorBidi" w:cstheme="majorBidi"/>
            <w:lang w:val="en-US"/>
          </w:rPr>
          <w:delText xml:space="preserve"> </w:delText>
        </w:r>
      </w:del>
      <w:del w:id="305" w:author="Luis Gerardo Gonzalez Morales" w:date="2019-02-06T07:04:00Z">
        <w:r w:rsidDel="00F2472E">
          <w:rPr>
            <w:rFonts w:asciiTheme="majorBidi" w:hAnsiTheme="majorBidi" w:cstheme="majorBidi"/>
            <w:lang w:val="en-US"/>
          </w:rPr>
          <w:delText xml:space="preserve">were </w:delText>
        </w:r>
        <w:r w:rsidR="00196A24" w:rsidDel="00F2472E">
          <w:rPr>
            <w:rFonts w:asciiTheme="majorBidi" w:hAnsiTheme="majorBidi" w:cstheme="majorBidi"/>
            <w:lang w:val="en-US"/>
          </w:rPr>
          <w:delText>established</w:delText>
        </w:r>
        <w:r w:rsidDel="00F2472E">
          <w:rPr>
            <w:rFonts w:asciiTheme="majorBidi" w:hAnsiTheme="majorBidi" w:cstheme="majorBidi"/>
            <w:lang w:val="en-US"/>
          </w:rPr>
          <w:delText xml:space="preserve"> by a number of countries </w:delText>
        </w:r>
      </w:del>
      <w:del w:id="306" w:author="Luis Gerardo Gonzalez Morales" w:date="2019-02-06T07:05:00Z">
        <w:r w:rsidDel="00F2472E">
          <w:rPr>
            <w:rFonts w:asciiTheme="majorBidi" w:hAnsiTheme="majorBidi" w:cstheme="majorBidi"/>
            <w:lang w:val="en-US"/>
          </w:rPr>
          <w:delText>i</w:delText>
        </w:r>
        <w:r w:rsidRPr="00C677DE" w:rsidDel="00F2472E">
          <w:rPr>
            <w:rFonts w:asciiTheme="majorBidi" w:hAnsiTheme="majorBidi" w:cstheme="majorBidi"/>
            <w:lang w:val="en-US"/>
          </w:rPr>
          <w:delText>n the 2003 and 2012 questionnaires</w:delText>
        </w:r>
        <w:r w:rsidDel="00F2472E">
          <w:rPr>
            <w:rFonts w:asciiTheme="majorBidi" w:hAnsiTheme="majorBidi" w:cstheme="majorBidi"/>
            <w:lang w:val="en-US"/>
          </w:rPr>
          <w:delText xml:space="preserve"> </w:delText>
        </w:r>
        <w:r w:rsidRPr="00C677DE" w:rsidDel="00F2472E">
          <w:rPr>
            <w:rFonts w:asciiTheme="majorBidi" w:hAnsiTheme="majorBidi" w:cstheme="majorBidi"/>
            <w:lang w:val="en-US"/>
          </w:rPr>
          <w:delText>(</w:delText>
        </w:r>
      </w:del>
      <w:del w:id="307" w:author="Luis Gerardo Gonzalez Morales" w:date="2019-02-13T17:52:00Z">
        <w:r w:rsidRPr="00C677DE" w:rsidDel="008D63D0">
          <w:rPr>
            <w:rFonts w:asciiTheme="majorBidi" w:hAnsiTheme="majorBidi" w:cstheme="majorBidi"/>
            <w:lang w:val="en-US"/>
          </w:rPr>
          <w:delText>66 per</w:delText>
        </w:r>
      </w:del>
      <w:del w:id="308" w:author="Luis Gerardo Gonzalez Morales" w:date="2019-02-06T07:05:00Z">
        <w:r w:rsidRPr="00C677DE" w:rsidDel="00F2472E">
          <w:rPr>
            <w:rFonts w:asciiTheme="majorBidi" w:hAnsiTheme="majorBidi" w:cstheme="majorBidi"/>
            <w:lang w:val="en-US"/>
          </w:rPr>
          <w:delText xml:space="preserve"> </w:delText>
        </w:r>
      </w:del>
      <w:del w:id="309" w:author="Luis Gerardo Gonzalez Morales" w:date="2019-02-13T17:52:00Z">
        <w:r w:rsidRPr="00C677DE" w:rsidDel="008D63D0">
          <w:rPr>
            <w:rFonts w:asciiTheme="majorBidi" w:hAnsiTheme="majorBidi" w:cstheme="majorBidi"/>
            <w:lang w:val="en-US"/>
          </w:rPr>
          <w:delText xml:space="preserve">cent </w:delText>
        </w:r>
      </w:del>
      <w:del w:id="310" w:author="Luis Gerardo Gonzalez Morales" w:date="2019-02-06T07:06:00Z">
        <w:r w:rsidRPr="00C677DE" w:rsidDel="00F2472E">
          <w:rPr>
            <w:rFonts w:asciiTheme="majorBidi" w:hAnsiTheme="majorBidi" w:cstheme="majorBidi"/>
            <w:lang w:val="en-US"/>
          </w:rPr>
          <w:delText>and</w:delText>
        </w:r>
      </w:del>
      <w:del w:id="311" w:author="Luis Gerardo Gonzalez Morales" w:date="2019-02-13T17:52:00Z">
        <w:r w:rsidRPr="00C677DE" w:rsidDel="008D63D0">
          <w:rPr>
            <w:rFonts w:asciiTheme="majorBidi" w:hAnsiTheme="majorBidi" w:cstheme="majorBidi"/>
            <w:lang w:val="en-US"/>
          </w:rPr>
          <w:delText xml:space="preserve"> 72 per</w:delText>
        </w:r>
      </w:del>
      <w:del w:id="312" w:author="Luis Gerardo Gonzalez Morales" w:date="2019-02-06T07:05:00Z">
        <w:r w:rsidRPr="00C677DE" w:rsidDel="00F2472E">
          <w:rPr>
            <w:rFonts w:asciiTheme="majorBidi" w:hAnsiTheme="majorBidi" w:cstheme="majorBidi"/>
            <w:lang w:val="en-US"/>
          </w:rPr>
          <w:delText xml:space="preserve"> </w:delText>
        </w:r>
      </w:del>
      <w:del w:id="313" w:author="Luis Gerardo Gonzalez Morales" w:date="2019-02-13T17:52:00Z">
        <w:r w:rsidRPr="00C677DE" w:rsidDel="008D63D0">
          <w:rPr>
            <w:rFonts w:asciiTheme="majorBidi" w:hAnsiTheme="majorBidi" w:cstheme="majorBidi"/>
            <w:lang w:val="en-US"/>
          </w:rPr>
          <w:delText xml:space="preserve">cent </w:delText>
        </w:r>
      </w:del>
      <w:del w:id="314" w:author="Luis Gerardo Gonzalez Morales" w:date="2019-02-06T07:07:00Z">
        <w:r w:rsidRPr="00C677DE" w:rsidDel="00F2472E">
          <w:rPr>
            <w:rFonts w:asciiTheme="majorBidi" w:hAnsiTheme="majorBidi" w:cstheme="majorBidi"/>
            <w:lang w:val="en-US"/>
          </w:rPr>
          <w:delText>respectively) for specific surveys and/or to ensure user-producer dialogues</w:delText>
        </w:r>
        <w:r w:rsidDel="00F2472E">
          <w:rPr>
            <w:rFonts w:asciiTheme="majorBidi" w:hAnsiTheme="majorBidi" w:cstheme="majorBidi"/>
            <w:lang w:val="en-US"/>
          </w:rPr>
          <w:delText>, t</w:delText>
        </w:r>
      </w:del>
      <w:del w:id="315" w:author="Luis Gerardo Gonzalez Morales" w:date="2019-02-06T07:08:00Z">
        <w:r w:rsidDel="00F2472E">
          <w:rPr>
            <w:rFonts w:asciiTheme="majorBidi" w:hAnsiTheme="majorBidi" w:cstheme="majorBidi"/>
            <w:lang w:val="en-US"/>
          </w:rPr>
          <w:delText>he 2018 questionnaire sought t</w:delText>
        </w:r>
      </w:del>
      <w:del w:id="316" w:author="Luis Gerardo Gonzalez Morales" w:date="2019-02-06T07:12:00Z">
        <w:r w:rsidDel="00F25C33">
          <w:rPr>
            <w:rFonts w:asciiTheme="majorBidi" w:hAnsiTheme="majorBidi" w:cstheme="majorBidi"/>
            <w:lang w:val="en-US"/>
          </w:rPr>
          <w:delText xml:space="preserve">o better understand </w:delText>
        </w:r>
      </w:del>
      <w:del w:id="317" w:author="Luis Gerardo Gonzalez Morales" w:date="2019-02-13T17:52:00Z">
        <w:r w:rsidDel="008D63D0">
          <w:rPr>
            <w:rFonts w:asciiTheme="majorBidi" w:hAnsiTheme="majorBidi" w:cstheme="majorBidi"/>
            <w:lang w:val="en-US"/>
          </w:rPr>
          <w:delText xml:space="preserve">the </w:delText>
        </w:r>
      </w:del>
      <w:del w:id="318" w:author="Luis Gerardo Gonzalez Morales" w:date="2019-02-06T07:08:00Z">
        <w:r w:rsidDel="00F2472E">
          <w:rPr>
            <w:rFonts w:asciiTheme="majorBidi" w:hAnsiTheme="majorBidi" w:cstheme="majorBidi"/>
            <w:lang w:val="en-US"/>
          </w:rPr>
          <w:delText>feedback mechanisms in use by NSOs</w:delText>
        </w:r>
      </w:del>
      <w:del w:id="319" w:author="Luis Gerardo Gonzalez Morales" w:date="2019-02-06T07:10:00Z">
        <w:r w:rsidDel="00F25C33">
          <w:rPr>
            <w:rFonts w:asciiTheme="majorBidi" w:hAnsiTheme="majorBidi" w:cstheme="majorBidi"/>
            <w:lang w:val="en-US"/>
          </w:rPr>
          <w:delText xml:space="preserve">. </w:delText>
        </w:r>
      </w:del>
      <w:del w:id="320" w:author="Luis Gerardo Gonzalez Morales" w:date="2019-02-13T17:52:00Z">
        <w:r w:rsidR="00196A24" w:rsidDel="008D63D0">
          <w:rPr>
            <w:rFonts w:asciiTheme="majorBidi" w:hAnsiTheme="majorBidi" w:cstheme="majorBidi"/>
            <w:lang w:val="en-US"/>
          </w:rPr>
          <w:delText>Based on the results, user councils</w:delText>
        </w:r>
        <w:r w:rsidDel="008D63D0">
          <w:rPr>
            <w:rFonts w:asciiTheme="majorBidi" w:hAnsiTheme="majorBidi" w:cstheme="majorBidi"/>
            <w:lang w:val="en-US"/>
          </w:rPr>
          <w:delText xml:space="preserve"> </w:delText>
        </w:r>
        <w:r w:rsidRPr="00C677DE" w:rsidDel="008D63D0">
          <w:rPr>
            <w:rFonts w:asciiTheme="majorBidi" w:hAnsiTheme="majorBidi" w:cstheme="majorBidi"/>
            <w:lang w:val="en-US"/>
          </w:rPr>
          <w:delText xml:space="preserve">still serve a function for garnering user feedback, </w:delText>
        </w:r>
      </w:del>
      <w:del w:id="321" w:author="Luis Gerardo Gonzalez Morales" w:date="2019-02-06T07:13:00Z">
        <w:r w:rsidR="00196A24" w:rsidDel="00F25C33">
          <w:rPr>
            <w:rFonts w:asciiTheme="majorBidi" w:hAnsiTheme="majorBidi" w:cstheme="majorBidi"/>
            <w:lang w:val="en-US"/>
          </w:rPr>
          <w:delText xml:space="preserve">while </w:delText>
        </w:r>
      </w:del>
      <w:del w:id="322" w:author="Luis Gerardo Gonzalez Morales" w:date="2019-02-13T17:52:00Z">
        <w:r w:rsidRPr="00C677DE" w:rsidDel="008D63D0">
          <w:rPr>
            <w:rFonts w:asciiTheme="majorBidi" w:hAnsiTheme="majorBidi" w:cstheme="majorBidi"/>
            <w:lang w:val="en-US"/>
          </w:rPr>
          <w:delText xml:space="preserve">other mechanisms </w:delText>
        </w:r>
        <w:r w:rsidR="00196A24" w:rsidDel="008D63D0">
          <w:rPr>
            <w:rFonts w:asciiTheme="majorBidi" w:hAnsiTheme="majorBidi" w:cstheme="majorBidi"/>
            <w:lang w:val="en-US"/>
          </w:rPr>
          <w:delText xml:space="preserve">such as user workshops/stakeholder coordination meetings, user satisfaction surveys and website traffic analysis </w:delText>
        </w:r>
        <w:r w:rsidRPr="00C677DE" w:rsidDel="008D63D0">
          <w:rPr>
            <w:rFonts w:asciiTheme="majorBidi" w:hAnsiTheme="majorBidi" w:cstheme="majorBidi"/>
            <w:lang w:val="en-US"/>
          </w:rPr>
          <w:delText>were identified as more widely used</w:delText>
        </w:r>
      </w:del>
      <w:del w:id="323" w:author="Luis Gerardo Gonzalez Morales" w:date="2019-02-06T07:13:00Z">
        <w:r w:rsidRPr="00C677DE" w:rsidDel="00F25C33">
          <w:rPr>
            <w:rFonts w:asciiTheme="majorBidi" w:hAnsiTheme="majorBidi" w:cstheme="majorBidi"/>
            <w:lang w:val="en-US"/>
          </w:rPr>
          <w:delText xml:space="preserve"> for feedback from users</w:delText>
        </w:r>
      </w:del>
      <w:del w:id="324" w:author="Luis Gerardo Gonzalez Morales" w:date="2019-02-13T17:52:00Z">
        <w:r w:rsidRPr="00C677DE" w:rsidDel="008D63D0">
          <w:rPr>
            <w:rFonts w:asciiTheme="majorBidi" w:hAnsiTheme="majorBidi" w:cstheme="majorBidi"/>
            <w:lang w:val="en-US"/>
          </w:rPr>
          <w:delText>. Additional sources for feedback from users included analysis of information requests.</w:delText>
        </w:r>
      </w:del>
    </w:p>
    <w:p w14:paraId="0E4B4BB1" w14:textId="77777777" w:rsidR="005331F1" w:rsidRDefault="005331F1" w:rsidP="005331F1">
      <w:pPr>
        <w:jc w:val="center"/>
        <w:rPr>
          <w:ins w:id="325" w:author="Luis Gerardo Gonzalez Morales" w:date="2019-02-13T17:50:00Z"/>
          <w:rFonts w:asciiTheme="majorBidi" w:hAnsiTheme="majorBidi" w:cstheme="majorBidi"/>
        </w:rPr>
      </w:pPr>
      <w:ins w:id="326" w:author="Luis Gerardo Gonzalez Morales" w:date="2019-02-13T17:50:00Z">
        <w:r w:rsidRPr="00070408">
          <w:rPr>
            <w:b/>
            <w:bCs/>
            <w:noProof/>
            <w:rPrChange w:id="327" w:author="Luis Gerardo Gonzalez Morales" w:date="2019-02-13T19:23:00Z">
              <w:rPr>
                <w:b/>
                <w:bCs/>
                <w:noProof/>
                <w:bdr w:val="single" w:sz="4" w:space="0" w:color="7F7F7F" w:themeColor="text1" w:themeTint="80"/>
              </w:rPr>
            </w:rPrChange>
          </w:rPr>
          <w:drawing>
            <wp:inline distT="0" distB="0" distL="0" distR="0" wp14:anchorId="29BAECF2" wp14:editId="2DD2BAE6">
              <wp:extent cx="3657600" cy="3319272"/>
              <wp:effectExtent l="0" t="0" r="0" b="0"/>
              <wp:docPr id="515" name="Graph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lot_5_Q01.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57600" cy="3319272"/>
                      </a:xfrm>
                      <a:prstGeom prst="rect">
                        <a:avLst/>
                      </a:prstGeom>
                    </pic:spPr>
                  </pic:pic>
                </a:graphicData>
              </a:graphic>
            </wp:inline>
          </w:drawing>
        </w:r>
      </w:ins>
    </w:p>
    <w:p w14:paraId="79A37DCB" w14:textId="6942BCFE" w:rsidR="005331F1" w:rsidRPr="000A1104" w:rsidRDefault="005331F1" w:rsidP="005331F1">
      <w:pPr>
        <w:pStyle w:val="Caption"/>
        <w:jc w:val="center"/>
        <w:rPr>
          <w:ins w:id="328" w:author="Luis Gerardo Gonzalez Morales" w:date="2019-02-13T17:50:00Z"/>
          <w:rFonts w:asciiTheme="majorBidi" w:hAnsiTheme="majorBidi" w:cstheme="majorBidi"/>
        </w:rPr>
      </w:pPr>
      <w:ins w:id="329" w:author="Luis Gerardo Gonzalez Morales" w:date="2019-02-13T17:50:00Z">
        <w:r>
          <w:t xml:space="preserve">Figure </w:t>
        </w:r>
        <w:r>
          <w:fldChar w:fldCharType="begin"/>
        </w:r>
        <w:r>
          <w:instrText xml:space="preserve"> SEQ Figure \* ARABIC </w:instrText>
        </w:r>
        <w:r>
          <w:fldChar w:fldCharType="separate"/>
        </w:r>
      </w:ins>
      <w:ins w:id="330" w:author="Luis Gerardo Gonzalez Morales" w:date="2019-02-17T11:55:00Z">
        <w:r w:rsidR="009241EC">
          <w:rPr>
            <w:noProof/>
          </w:rPr>
          <w:t>4</w:t>
        </w:r>
      </w:ins>
      <w:ins w:id="331" w:author="Luis Gerardo Gonzalez Morales" w:date="2019-02-13T17:50:00Z">
        <w:r>
          <w:fldChar w:fldCharType="end"/>
        </w:r>
        <w:r>
          <w:rPr>
            <w:lang w:val="en-US"/>
          </w:rPr>
          <w:t>. Source of feedback from users on statistical products and services over the last five years</w:t>
        </w:r>
      </w:ins>
    </w:p>
    <w:p w14:paraId="101DD34E" w14:textId="77777777" w:rsidR="005331F1" w:rsidRDefault="005331F1" w:rsidP="005331F1">
      <w:pPr>
        <w:rPr>
          <w:ins w:id="332" w:author="Luis Gerardo Gonzalez Morales" w:date="2019-02-13T17:50:00Z"/>
          <w:rFonts w:asciiTheme="majorBidi" w:hAnsiTheme="majorBidi" w:cstheme="majorBidi"/>
        </w:rPr>
      </w:pPr>
    </w:p>
    <w:p w14:paraId="634002DE" w14:textId="65BED7C9" w:rsidR="005331F1" w:rsidRDefault="005D1524" w:rsidP="005331F1">
      <w:pPr>
        <w:rPr>
          <w:ins w:id="333" w:author="Luis Gerardo Gonzalez Morales" w:date="2019-02-13T17:50:00Z"/>
          <w:rFonts w:asciiTheme="majorBidi" w:hAnsiTheme="majorBidi" w:cstheme="majorBidi"/>
        </w:rPr>
      </w:pPr>
      <w:ins w:id="334" w:author="Luis Gerardo Gonzalez Morales" w:date="2019-02-13T18:45:00Z">
        <w:r>
          <w:rPr>
            <w:rFonts w:asciiTheme="majorBidi" w:hAnsiTheme="majorBidi" w:cstheme="majorBidi"/>
          </w:rPr>
          <w:t xml:space="preserve">Moreover, </w:t>
        </w:r>
      </w:ins>
      <w:ins w:id="335" w:author="Luis Gerardo Gonzalez Morales" w:date="2019-02-13T17:50:00Z">
        <w:r w:rsidR="005331F1">
          <w:rPr>
            <w:rFonts w:asciiTheme="majorBidi" w:hAnsiTheme="majorBidi" w:cstheme="majorBidi"/>
          </w:rPr>
          <w:t xml:space="preserve">75 percent of those countries that rely on user councils or organized user groups for feedback on their statistical outputs indicated that the mandate of this groups includes the </w:t>
        </w:r>
        <w:r w:rsidR="005331F1" w:rsidRPr="000A1104">
          <w:rPr>
            <w:rFonts w:asciiTheme="majorBidi" w:hAnsiTheme="majorBidi" w:cstheme="majorBidi"/>
            <w:b/>
            <w:bCs/>
          </w:rPr>
          <w:t>provision of strategic advice on statistical policy and priorities</w:t>
        </w:r>
        <w:r w:rsidR="005331F1">
          <w:rPr>
            <w:rFonts w:asciiTheme="majorBidi" w:hAnsiTheme="majorBidi" w:cstheme="majorBidi"/>
          </w:rPr>
          <w:t xml:space="preserve">, followed by </w:t>
        </w:r>
        <w:r w:rsidR="005331F1" w:rsidRPr="000A1104">
          <w:rPr>
            <w:rFonts w:asciiTheme="majorBidi" w:hAnsiTheme="majorBidi" w:cstheme="majorBidi"/>
            <w:b/>
            <w:bCs/>
          </w:rPr>
          <w:t>coordination of statistical activities</w:t>
        </w:r>
        <w:r w:rsidR="005331F1">
          <w:rPr>
            <w:rFonts w:asciiTheme="majorBidi" w:hAnsiTheme="majorBidi" w:cstheme="majorBidi"/>
          </w:rPr>
          <w:t xml:space="preserve"> (66 percent) and provision of </w:t>
        </w:r>
        <w:r w:rsidR="005331F1" w:rsidRPr="005D1524">
          <w:rPr>
            <w:rFonts w:asciiTheme="majorBidi" w:hAnsiTheme="majorBidi" w:cstheme="majorBidi"/>
            <w:b/>
            <w:bCs/>
            <w:rPrChange w:id="336" w:author="Luis Gerardo Gonzalez Morales" w:date="2019-02-13T18:45:00Z">
              <w:rPr>
                <w:rFonts w:asciiTheme="majorBidi" w:hAnsiTheme="majorBidi" w:cstheme="majorBidi"/>
              </w:rPr>
            </w:rPrChange>
          </w:rPr>
          <w:t>technical advice</w:t>
        </w:r>
        <w:r w:rsidR="005331F1">
          <w:rPr>
            <w:rFonts w:asciiTheme="majorBidi" w:hAnsiTheme="majorBidi" w:cstheme="majorBidi"/>
          </w:rPr>
          <w:t xml:space="preserve"> (61 percent).  Also, most countries where a user council or user group exists indicated that such group includes </w:t>
        </w:r>
        <w:r w:rsidR="005331F1" w:rsidRPr="000A1104">
          <w:rPr>
            <w:rFonts w:asciiTheme="majorBidi" w:hAnsiTheme="majorBidi" w:cstheme="majorBidi"/>
            <w:b/>
            <w:bCs/>
          </w:rPr>
          <w:t>government employees</w:t>
        </w:r>
        <w:r w:rsidR="005331F1">
          <w:rPr>
            <w:rFonts w:asciiTheme="majorBidi" w:hAnsiTheme="majorBidi" w:cstheme="majorBidi"/>
          </w:rPr>
          <w:t xml:space="preserve"> (96 percent) and </w:t>
        </w:r>
        <w:r w:rsidR="005331F1" w:rsidRPr="000A1104">
          <w:rPr>
            <w:rFonts w:asciiTheme="majorBidi" w:hAnsiTheme="majorBidi" w:cstheme="majorBidi"/>
            <w:b/>
            <w:bCs/>
          </w:rPr>
          <w:t>academic and professional associations</w:t>
        </w:r>
        <w:r w:rsidR="005331F1">
          <w:rPr>
            <w:rFonts w:asciiTheme="majorBidi" w:hAnsiTheme="majorBidi" w:cstheme="majorBidi"/>
          </w:rPr>
          <w:t xml:space="preserve"> (93 percent)</w:t>
        </w:r>
      </w:ins>
      <w:ins w:id="337" w:author="Luis Gerardo Gonzalez Morales" w:date="2019-02-13T18:46:00Z">
        <w:r>
          <w:rPr>
            <w:rFonts w:asciiTheme="majorBidi" w:hAnsiTheme="majorBidi" w:cstheme="majorBidi"/>
          </w:rPr>
          <w:t>, with r</w:t>
        </w:r>
      </w:ins>
      <w:ins w:id="338" w:author="Luis Gerardo Gonzalez Morales" w:date="2019-02-13T17:50:00Z">
        <w:r w:rsidR="005331F1">
          <w:rPr>
            <w:rFonts w:asciiTheme="majorBidi" w:hAnsiTheme="majorBidi" w:cstheme="majorBidi"/>
          </w:rPr>
          <w:t xml:space="preserve">epresentatives of the </w:t>
        </w:r>
        <w:r w:rsidR="005331F1" w:rsidRPr="000A1104">
          <w:rPr>
            <w:rFonts w:asciiTheme="majorBidi" w:hAnsiTheme="majorBidi" w:cstheme="majorBidi"/>
            <w:b/>
            <w:bCs/>
          </w:rPr>
          <w:t>business sector, policy makers, and civil society organizations</w:t>
        </w:r>
        <w:r w:rsidR="005331F1">
          <w:rPr>
            <w:rFonts w:asciiTheme="majorBidi" w:hAnsiTheme="majorBidi" w:cstheme="majorBidi"/>
          </w:rPr>
          <w:t xml:space="preserve"> </w:t>
        </w:r>
      </w:ins>
      <w:ins w:id="339" w:author="Luis Gerardo Gonzalez Morales" w:date="2019-02-13T18:46:00Z">
        <w:r>
          <w:rPr>
            <w:rFonts w:asciiTheme="majorBidi" w:hAnsiTheme="majorBidi" w:cstheme="majorBidi"/>
          </w:rPr>
          <w:t>being</w:t>
        </w:r>
      </w:ins>
      <w:ins w:id="340" w:author="Luis Gerardo Gonzalez Morales" w:date="2019-02-13T17:50:00Z">
        <w:r w:rsidR="005331F1">
          <w:rPr>
            <w:rFonts w:asciiTheme="majorBidi" w:hAnsiTheme="majorBidi" w:cstheme="majorBidi"/>
          </w:rPr>
          <w:t xml:space="preserve"> also frequently </w:t>
        </w:r>
      </w:ins>
      <w:ins w:id="341" w:author="Luis Gerardo Gonzalez Morales" w:date="2019-02-13T18:46:00Z">
        <w:r>
          <w:rPr>
            <w:rFonts w:asciiTheme="majorBidi" w:hAnsiTheme="majorBidi" w:cstheme="majorBidi"/>
          </w:rPr>
          <w:t>members</w:t>
        </w:r>
      </w:ins>
      <w:ins w:id="342" w:author="Luis Gerardo Gonzalez Morales" w:date="2019-02-13T17:50:00Z">
        <w:r w:rsidR="005331F1">
          <w:rPr>
            <w:rFonts w:asciiTheme="majorBidi" w:hAnsiTheme="majorBidi" w:cstheme="majorBidi"/>
          </w:rPr>
          <w:t xml:space="preserve"> </w:t>
        </w:r>
      </w:ins>
      <w:ins w:id="343" w:author="Luis Gerardo Gonzalez Morales" w:date="2019-02-13T18:46:00Z">
        <w:r>
          <w:rPr>
            <w:rFonts w:asciiTheme="majorBidi" w:hAnsiTheme="majorBidi" w:cstheme="majorBidi"/>
          </w:rPr>
          <w:t>of</w:t>
        </w:r>
      </w:ins>
      <w:ins w:id="344" w:author="Luis Gerardo Gonzalez Morales" w:date="2019-02-13T17:50:00Z">
        <w:r w:rsidR="005331F1">
          <w:rPr>
            <w:rFonts w:asciiTheme="majorBidi" w:hAnsiTheme="majorBidi" w:cstheme="majorBidi"/>
          </w:rPr>
          <w:t xml:space="preserve"> such user groups.  In contrast, less than half of the countries where a statistics user group exists indicated the participation of workers’ unions, international organizations, and the </w:t>
        </w:r>
        <w:proofErr w:type="gramStart"/>
        <w:r w:rsidR="005331F1">
          <w:rPr>
            <w:rFonts w:asciiTheme="majorBidi" w:hAnsiTheme="majorBidi" w:cstheme="majorBidi"/>
          </w:rPr>
          <w:t>general public</w:t>
        </w:r>
        <w:proofErr w:type="gramEnd"/>
        <w:r w:rsidR="005331F1">
          <w:rPr>
            <w:rFonts w:asciiTheme="majorBidi" w:hAnsiTheme="majorBidi" w:cstheme="majorBidi"/>
          </w:rPr>
          <w:t xml:space="preserve"> in </w:t>
        </w:r>
      </w:ins>
      <w:ins w:id="345" w:author="Luis Gerardo Gonzalez Morales" w:date="2019-02-13T18:47:00Z">
        <w:r>
          <w:rPr>
            <w:rFonts w:asciiTheme="majorBidi" w:hAnsiTheme="majorBidi" w:cstheme="majorBidi"/>
          </w:rPr>
          <w:t>them</w:t>
        </w:r>
      </w:ins>
      <w:ins w:id="346" w:author="Luis Gerardo Gonzalez Morales" w:date="2019-02-13T17:50:00Z">
        <w:r w:rsidR="005331F1">
          <w:rPr>
            <w:rFonts w:asciiTheme="majorBidi" w:hAnsiTheme="majorBidi" w:cstheme="majorBidi"/>
          </w:rPr>
          <w:t>.</w:t>
        </w:r>
      </w:ins>
    </w:p>
    <w:p w14:paraId="4CA6835C" w14:textId="3D7AFEC3" w:rsidR="008D63D0" w:rsidRDefault="008D63D0" w:rsidP="008D63D0">
      <w:pPr>
        <w:rPr>
          <w:ins w:id="347" w:author="Luis Gerardo Gonzalez Morales" w:date="2019-02-13T18:52:00Z"/>
          <w:rFonts w:asciiTheme="majorBidi" w:hAnsiTheme="majorBidi" w:cstheme="majorBidi"/>
          <w:lang w:val="en-US"/>
        </w:rPr>
      </w:pPr>
      <w:ins w:id="348" w:author="Luis Gerardo Gonzalez Morales" w:date="2019-02-13T17:56:00Z">
        <w:r w:rsidRPr="005331F1">
          <w:rPr>
            <w:rFonts w:asciiTheme="majorBidi" w:hAnsiTheme="majorBidi" w:cstheme="majorBidi"/>
            <w:lang w:val="en-US"/>
          </w:rPr>
          <w:lastRenderedPageBreak/>
          <w:t>The 2018 questionnaire also shows that, over the past five years</w:t>
        </w:r>
        <w:r w:rsidRPr="003B3347">
          <w:rPr>
            <w:rFonts w:asciiTheme="majorBidi" w:hAnsiTheme="majorBidi" w:cstheme="majorBidi"/>
            <w:lang w:val="en-US"/>
          </w:rPr>
          <w:t xml:space="preserve">, </w:t>
        </w:r>
        <w:r w:rsidRPr="005D1524">
          <w:rPr>
            <w:rFonts w:asciiTheme="majorBidi" w:hAnsiTheme="majorBidi" w:cstheme="majorBidi"/>
            <w:lang w:val="en-US"/>
            <w:rPrChange w:id="349" w:author="Luis Gerardo Gonzalez Morales" w:date="2019-02-13T18:48:00Z">
              <w:rPr>
                <w:rFonts w:asciiTheme="majorBidi" w:hAnsiTheme="majorBidi" w:cstheme="majorBidi"/>
                <w:b/>
                <w:bCs/>
                <w:lang w:val="en-US"/>
              </w:rPr>
            </w:rPrChange>
          </w:rPr>
          <w:t>83 percent of countries sought feedback from users on statistical products and services through</w:t>
        </w:r>
        <w:r w:rsidRPr="000A1104">
          <w:rPr>
            <w:rFonts w:asciiTheme="majorBidi" w:hAnsiTheme="majorBidi" w:cstheme="majorBidi"/>
            <w:b/>
            <w:bCs/>
            <w:lang w:val="en-US"/>
          </w:rPr>
          <w:t xml:space="preserve"> user workshops or stakeholder coordination meetings</w:t>
        </w:r>
        <w:r w:rsidRPr="005331F1">
          <w:rPr>
            <w:rFonts w:asciiTheme="majorBidi" w:hAnsiTheme="majorBidi" w:cstheme="majorBidi"/>
            <w:lang w:val="en-US"/>
          </w:rPr>
          <w:t xml:space="preserve">.  In addition, </w:t>
        </w:r>
        <w:r w:rsidRPr="000A1104">
          <w:rPr>
            <w:rFonts w:asciiTheme="majorBidi" w:hAnsiTheme="majorBidi" w:cstheme="majorBidi"/>
            <w:b/>
            <w:bCs/>
            <w:lang w:val="en-US"/>
          </w:rPr>
          <w:t>user satisfaction surveys</w:t>
        </w:r>
        <w:r w:rsidRPr="005331F1">
          <w:rPr>
            <w:rFonts w:asciiTheme="majorBidi" w:hAnsiTheme="majorBidi" w:cstheme="majorBidi"/>
            <w:lang w:val="en-US"/>
          </w:rPr>
          <w:t xml:space="preserve"> were cited by 3 of every 4 countries as a means of obtaining feedback from users, followed by </w:t>
        </w:r>
        <w:r w:rsidRPr="000A1104">
          <w:rPr>
            <w:rFonts w:asciiTheme="majorBidi" w:hAnsiTheme="majorBidi" w:cstheme="majorBidi"/>
            <w:b/>
            <w:bCs/>
            <w:lang w:val="en-US"/>
          </w:rPr>
          <w:t>website traffic analysis</w:t>
        </w:r>
        <w:r w:rsidRPr="005331F1">
          <w:rPr>
            <w:rFonts w:asciiTheme="majorBidi" w:hAnsiTheme="majorBidi" w:cstheme="majorBidi"/>
            <w:lang w:val="en-US"/>
          </w:rPr>
          <w:t xml:space="preserve"> (69 percent of countries).</w:t>
        </w:r>
      </w:ins>
    </w:p>
    <w:p w14:paraId="328C6438" w14:textId="335AF001" w:rsidR="005D1524" w:rsidRDefault="005D1524" w:rsidP="008D63D0">
      <w:pPr>
        <w:rPr>
          <w:ins w:id="350" w:author="Luis Gerardo Gonzalez Morales" w:date="2019-02-13T18:55:00Z"/>
          <w:rFonts w:asciiTheme="majorBidi" w:hAnsiTheme="majorBidi" w:cstheme="majorBidi"/>
          <w:lang w:val="en-US"/>
        </w:rPr>
      </w:pPr>
      <w:ins w:id="351" w:author="Luis Gerardo Gonzalez Morales" w:date="2019-02-13T18:52:00Z">
        <w:r>
          <w:rPr>
            <w:rFonts w:asciiTheme="majorBidi" w:hAnsiTheme="majorBidi" w:cstheme="majorBidi"/>
            <w:lang w:val="en-US"/>
          </w:rPr>
          <w:t>Wirth respect to planning instruments currently being used by NSOs and across the National Statistical Sys</w:t>
        </w:r>
      </w:ins>
      <w:ins w:id="352" w:author="Luis Gerardo Gonzalez Morales" w:date="2019-02-13T18:53:00Z">
        <w:r>
          <w:rPr>
            <w:rFonts w:asciiTheme="majorBidi" w:hAnsiTheme="majorBidi" w:cstheme="majorBidi"/>
            <w:lang w:val="en-US"/>
          </w:rPr>
          <w:t xml:space="preserve">tem, most countries (88 percent) highlighted </w:t>
        </w:r>
        <w:r w:rsidRPr="005D1524">
          <w:rPr>
            <w:rFonts w:asciiTheme="majorBidi" w:hAnsiTheme="majorBidi" w:cstheme="majorBidi"/>
            <w:b/>
            <w:bCs/>
            <w:lang w:val="en-US"/>
            <w:rPrChange w:id="353" w:author="Luis Gerardo Gonzalez Morales" w:date="2019-02-13T18:53:00Z">
              <w:rPr>
                <w:rFonts w:asciiTheme="majorBidi" w:hAnsiTheme="majorBidi" w:cstheme="majorBidi"/>
                <w:lang w:val="en-US"/>
              </w:rPr>
            </w:rPrChange>
          </w:rPr>
          <w:t xml:space="preserve">annual or multiannual work </w:t>
        </w:r>
        <w:proofErr w:type="spellStart"/>
        <w:r w:rsidRPr="005D1524">
          <w:rPr>
            <w:rFonts w:asciiTheme="majorBidi" w:hAnsiTheme="majorBidi" w:cstheme="majorBidi"/>
            <w:b/>
            <w:bCs/>
            <w:lang w:val="en-US"/>
            <w:rPrChange w:id="354" w:author="Luis Gerardo Gonzalez Morales" w:date="2019-02-13T18:53:00Z">
              <w:rPr>
                <w:rFonts w:asciiTheme="majorBidi" w:hAnsiTheme="majorBidi" w:cstheme="majorBidi"/>
                <w:lang w:val="en-US"/>
              </w:rPr>
            </w:rPrChange>
          </w:rPr>
          <w:t>programmes</w:t>
        </w:r>
        <w:proofErr w:type="spellEnd"/>
        <w:r>
          <w:rPr>
            <w:rFonts w:asciiTheme="majorBidi" w:hAnsiTheme="majorBidi" w:cstheme="majorBidi"/>
            <w:lang w:val="en-US"/>
          </w:rPr>
          <w:t xml:space="preserve">.  </w:t>
        </w:r>
      </w:ins>
      <w:ins w:id="355" w:author="Luis Gerardo Gonzalez Morales" w:date="2019-02-13T18:54:00Z">
        <w:r w:rsidR="00F101BD">
          <w:rPr>
            <w:rFonts w:asciiTheme="majorBidi" w:hAnsiTheme="majorBidi" w:cstheme="majorBidi"/>
            <w:lang w:val="en-US"/>
          </w:rPr>
          <w:t>In contrast, o</w:t>
        </w:r>
        <w:r>
          <w:rPr>
            <w:rFonts w:asciiTheme="majorBidi" w:hAnsiTheme="majorBidi" w:cstheme="majorBidi"/>
            <w:lang w:val="en-US"/>
          </w:rPr>
          <w:t xml:space="preserve">nly three out of each five countries indicated the use of a </w:t>
        </w:r>
        <w:r w:rsidRPr="00F101BD">
          <w:rPr>
            <w:rFonts w:asciiTheme="majorBidi" w:hAnsiTheme="majorBidi" w:cstheme="majorBidi"/>
            <w:b/>
            <w:bCs/>
            <w:lang w:val="en-US"/>
            <w:rPrChange w:id="356" w:author="Luis Gerardo Gonzalez Morales" w:date="2019-02-13T18:55:00Z">
              <w:rPr>
                <w:rFonts w:asciiTheme="majorBidi" w:hAnsiTheme="majorBidi" w:cstheme="majorBidi"/>
                <w:lang w:val="en-US"/>
              </w:rPr>
            </w:rPrChange>
          </w:rPr>
          <w:t>National Strategy for the Development of Statistics</w:t>
        </w:r>
        <w:r>
          <w:rPr>
            <w:rFonts w:asciiTheme="majorBidi" w:hAnsiTheme="majorBidi" w:cstheme="majorBidi"/>
            <w:lang w:val="en-US"/>
          </w:rPr>
          <w:t xml:space="preserve"> as a planning instrument</w:t>
        </w:r>
        <w:r w:rsidR="00F101BD">
          <w:rPr>
            <w:rFonts w:asciiTheme="majorBidi" w:hAnsiTheme="majorBidi" w:cstheme="majorBidi"/>
            <w:lang w:val="en-US"/>
          </w:rPr>
          <w:t xml:space="preserve"> for their statistical activities. </w:t>
        </w:r>
      </w:ins>
    </w:p>
    <w:p w14:paraId="44C50CE4" w14:textId="77777777" w:rsidR="00F101BD" w:rsidRDefault="00F101BD">
      <w:pPr>
        <w:keepNext/>
        <w:jc w:val="center"/>
        <w:rPr>
          <w:ins w:id="357" w:author="Luis Gerardo Gonzalez Morales" w:date="2019-02-13T18:55:00Z"/>
        </w:rPr>
        <w:pPrChange w:id="358" w:author="Luis Gerardo Gonzalez Morales" w:date="2019-02-13T18:55:00Z">
          <w:pPr>
            <w:jc w:val="center"/>
          </w:pPr>
        </w:pPrChange>
      </w:pPr>
      <w:ins w:id="359" w:author="Luis Gerardo Gonzalez Morales" w:date="2019-02-13T18:55:00Z">
        <w:r w:rsidRPr="003B3347">
          <w:rPr>
            <w:b/>
            <w:bCs/>
            <w:noProof/>
          </w:rPr>
          <w:drawing>
            <wp:inline distT="0" distB="0" distL="0" distR="0" wp14:anchorId="4353B5F6" wp14:editId="1D71B252">
              <wp:extent cx="3657600" cy="2862072"/>
              <wp:effectExtent l="0" t="0" r="0" b="0"/>
              <wp:docPr id="512" name="Graph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lot_8_Q01.2.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57600" cy="2862072"/>
                      </a:xfrm>
                      <a:prstGeom prst="rect">
                        <a:avLst/>
                      </a:prstGeom>
                    </pic:spPr>
                  </pic:pic>
                </a:graphicData>
              </a:graphic>
            </wp:inline>
          </w:drawing>
        </w:r>
      </w:ins>
    </w:p>
    <w:p w14:paraId="42B623B0" w14:textId="3BD5F8BB" w:rsidR="00F101BD" w:rsidRDefault="00F101BD">
      <w:pPr>
        <w:pStyle w:val="Caption"/>
        <w:jc w:val="center"/>
        <w:rPr>
          <w:ins w:id="360" w:author="Luis Gerardo Gonzalez Morales" w:date="2019-02-13T17:56:00Z"/>
          <w:rFonts w:asciiTheme="majorBidi" w:hAnsiTheme="majorBidi" w:cstheme="majorBidi"/>
          <w:lang w:val="en-US"/>
        </w:rPr>
        <w:pPrChange w:id="361" w:author="Luis Gerardo Gonzalez Morales" w:date="2019-02-13T18:55:00Z">
          <w:pPr/>
        </w:pPrChange>
      </w:pPr>
      <w:ins w:id="362" w:author="Luis Gerardo Gonzalez Morales" w:date="2019-02-13T18:55:00Z">
        <w:r>
          <w:t xml:space="preserve">Figure </w:t>
        </w:r>
        <w:r>
          <w:fldChar w:fldCharType="begin"/>
        </w:r>
        <w:r>
          <w:instrText xml:space="preserve"> SEQ Figure \* ARABIC </w:instrText>
        </w:r>
      </w:ins>
      <w:r>
        <w:fldChar w:fldCharType="separate"/>
      </w:r>
      <w:ins w:id="363" w:author="Luis Gerardo Gonzalez Morales" w:date="2019-02-17T11:55:00Z">
        <w:r w:rsidR="009241EC">
          <w:rPr>
            <w:noProof/>
          </w:rPr>
          <w:t>5</w:t>
        </w:r>
      </w:ins>
      <w:ins w:id="364" w:author="Luis Gerardo Gonzalez Morales" w:date="2019-02-13T18:55:00Z">
        <w:r>
          <w:fldChar w:fldCharType="end"/>
        </w:r>
        <w:r>
          <w:rPr>
            <w:lang w:val="en-US"/>
          </w:rPr>
          <w:t xml:space="preserve">. Planning </w:t>
        </w:r>
      </w:ins>
      <w:ins w:id="365" w:author="Luis Gerardo Gonzalez Morales" w:date="2019-02-13T18:56:00Z">
        <w:r>
          <w:rPr>
            <w:lang w:val="en-US"/>
          </w:rPr>
          <w:t>instruments</w:t>
        </w:r>
      </w:ins>
      <w:ins w:id="366" w:author="Luis Gerardo Gonzalez Morales" w:date="2019-02-13T18:55:00Z">
        <w:r>
          <w:rPr>
            <w:lang w:val="en-US"/>
          </w:rPr>
          <w:t xml:space="preserve"> currently being used by the NSS / NSO</w:t>
        </w:r>
      </w:ins>
    </w:p>
    <w:p w14:paraId="65B8FDB3" w14:textId="4374BBF8" w:rsidR="00C037B4" w:rsidRPr="005D1524" w:rsidDel="00DF1485" w:rsidRDefault="0060234F" w:rsidP="0060234F">
      <w:pPr>
        <w:spacing w:after="0" w:line="240" w:lineRule="auto"/>
        <w:contextualSpacing/>
        <w:rPr>
          <w:del w:id="367" w:author="Luis Gerardo Gonzalez Morales" w:date="2019-02-13T17:46:00Z"/>
          <w:rFonts w:asciiTheme="majorBidi" w:hAnsiTheme="majorBidi" w:cstheme="majorBidi"/>
          <w:lang w:val="en-US"/>
          <w:rPrChange w:id="368" w:author="Luis Gerardo Gonzalez Morales" w:date="2019-02-13T18:50:00Z">
            <w:rPr>
              <w:del w:id="369" w:author="Luis Gerardo Gonzalez Morales" w:date="2019-02-13T17:46:00Z"/>
              <w:rFonts w:asciiTheme="majorBidi" w:hAnsiTheme="majorBidi" w:cstheme="majorBidi"/>
              <w:i/>
              <w:iCs/>
              <w:highlight w:val="green"/>
              <w:lang w:val="en-US"/>
            </w:rPr>
          </w:rPrChange>
        </w:rPr>
      </w:pPr>
      <w:del w:id="370" w:author="Luis Gerardo Gonzalez Morales" w:date="2019-02-13T17:46:00Z">
        <w:r w:rsidRPr="005D1524" w:rsidDel="00DF1485">
          <w:rPr>
            <w:rFonts w:asciiTheme="majorBidi" w:hAnsiTheme="majorBidi" w:cstheme="majorBidi"/>
            <w:lang w:val="en-US"/>
            <w:rPrChange w:id="371" w:author="Luis Gerardo Gonzalez Morales" w:date="2019-02-13T18:50:00Z">
              <w:rPr>
                <w:rFonts w:asciiTheme="majorBidi" w:hAnsiTheme="majorBidi" w:cstheme="majorBidi"/>
                <w:i/>
                <w:iCs/>
                <w:lang w:val="en-US"/>
              </w:rPr>
            </w:rPrChange>
          </w:rPr>
          <w:delText>How was feedback from users on statistical products and services (e.g. needs, satisfaction) sought in the past five years? (multiple)</w:delText>
        </w:r>
      </w:del>
    </w:p>
    <w:p w14:paraId="553138A3" w14:textId="3712AA74" w:rsidR="0060234F" w:rsidRPr="005D1524" w:rsidDel="008D63D0" w:rsidRDefault="0076527E" w:rsidP="0060234F">
      <w:pPr>
        <w:spacing w:after="0" w:line="240" w:lineRule="auto"/>
        <w:contextualSpacing/>
        <w:rPr>
          <w:del w:id="372" w:author="Luis Gerardo Gonzalez Morales" w:date="2019-02-13T17:57:00Z"/>
          <w:rFonts w:asciiTheme="majorBidi" w:hAnsiTheme="majorBidi" w:cstheme="majorBidi"/>
          <w:lang w:val="en-US"/>
          <w:rPrChange w:id="373" w:author="Luis Gerardo Gonzalez Morales" w:date="2019-02-13T18:50:00Z">
            <w:rPr>
              <w:del w:id="374" w:author="Luis Gerardo Gonzalez Morales" w:date="2019-02-13T17:57:00Z"/>
              <w:rFonts w:asciiTheme="majorBidi" w:hAnsiTheme="majorBidi" w:cstheme="majorBidi"/>
              <w:highlight w:val="green"/>
              <w:lang w:val="en-US"/>
            </w:rPr>
          </w:rPrChange>
        </w:rPr>
      </w:pPr>
      <w:del w:id="375" w:author="Luis Gerardo Gonzalez Morales" w:date="2019-02-13T17:46:00Z">
        <w:r w:rsidRPr="005D1524" w:rsidDel="00DF1485">
          <w:rPr>
            <w:rFonts w:asciiTheme="majorBidi" w:hAnsiTheme="majorBidi" w:cstheme="majorBidi"/>
            <w:noProof/>
            <w:lang w:val="en-US"/>
            <w:rPrChange w:id="376" w:author="Luis Gerardo Gonzalez Morales" w:date="2019-02-13T18:50:00Z">
              <w:rPr>
                <w:rFonts w:asciiTheme="majorBidi" w:hAnsiTheme="majorBidi" w:cstheme="majorBidi"/>
                <w:noProof/>
                <w:highlight w:val="green"/>
                <w:lang w:val="en-US"/>
              </w:rPr>
            </w:rPrChange>
          </w:rPr>
          <w:drawing>
            <wp:inline distT="0" distB="0" distL="0" distR="0" wp14:anchorId="0E52863C" wp14:editId="6221FAAE">
              <wp:extent cx="5697219" cy="3552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9181" cy="3566521"/>
                      </a:xfrm>
                      <a:prstGeom prst="rect">
                        <a:avLst/>
                      </a:prstGeom>
                      <a:noFill/>
                    </pic:spPr>
                  </pic:pic>
                </a:graphicData>
              </a:graphic>
            </wp:inline>
          </w:drawing>
        </w:r>
      </w:del>
    </w:p>
    <w:p w14:paraId="6B0C5C70" w14:textId="77777777" w:rsidR="0060234F" w:rsidRPr="005D1524" w:rsidDel="008D63D0" w:rsidRDefault="0060234F" w:rsidP="0060234F">
      <w:pPr>
        <w:spacing w:after="0" w:line="240" w:lineRule="auto"/>
        <w:contextualSpacing/>
        <w:rPr>
          <w:del w:id="377" w:author="Luis Gerardo Gonzalez Morales" w:date="2019-02-13T17:57:00Z"/>
          <w:rFonts w:asciiTheme="majorBidi" w:hAnsiTheme="majorBidi" w:cstheme="majorBidi"/>
          <w:lang w:val="en-US"/>
          <w:rPrChange w:id="378" w:author="Luis Gerardo Gonzalez Morales" w:date="2019-02-13T18:50:00Z">
            <w:rPr>
              <w:del w:id="379" w:author="Luis Gerardo Gonzalez Morales" w:date="2019-02-13T17:57:00Z"/>
              <w:rFonts w:asciiTheme="majorBidi" w:hAnsiTheme="majorBidi" w:cstheme="majorBidi"/>
              <w:i/>
              <w:lang w:val="en-US"/>
            </w:rPr>
          </w:rPrChange>
        </w:rPr>
      </w:pPr>
    </w:p>
    <w:p w14:paraId="3096090F" w14:textId="498FCBCB" w:rsidR="0060234F" w:rsidRPr="005D1524" w:rsidDel="008D63D0" w:rsidRDefault="00FE398B" w:rsidP="0060234F">
      <w:pPr>
        <w:rPr>
          <w:del w:id="380" w:author="Luis Gerardo Gonzalez Morales" w:date="2019-02-13T17:57:00Z"/>
          <w:rFonts w:asciiTheme="majorBidi" w:hAnsiTheme="majorBidi" w:cstheme="majorBidi"/>
          <w:lang w:val="en-US"/>
          <w:rPrChange w:id="381" w:author="Luis Gerardo Gonzalez Morales" w:date="2019-02-13T18:50:00Z">
            <w:rPr>
              <w:del w:id="382" w:author="Luis Gerardo Gonzalez Morales" w:date="2019-02-13T17:57:00Z"/>
              <w:rFonts w:asciiTheme="majorBidi" w:hAnsiTheme="majorBidi" w:cstheme="majorBidi"/>
              <w:i/>
              <w:lang w:val="en-US"/>
            </w:rPr>
          </w:rPrChange>
        </w:rPr>
      </w:pPr>
      <w:del w:id="383" w:author="Luis Gerardo Gonzalez Morales" w:date="2019-02-13T17:57:00Z">
        <w:r w:rsidRPr="005D1524" w:rsidDel="008D63D0">
          <w:rPr>
            <w:rFonts w:asciiTheme="majorBidi" w:hAnsiTheme="majorBidi" w:cstheme="majorBidi"/>
            <w:lang w:val="en-US"/>
            <w:rPrChange w:id="384" w:author="Luis Gerardo Gonzalez Morales" w:date="2019-02-13T18:50:00Z">
              <w:rPr>
                <w:rFonts w:asciiTheme="majorBidi" w:hAnsiTheme="majorBidi" w:cstheme="majorBidi"/>
                <w:i/>
                <w:lang w:val="en-US"/>
              </w:rPr>
            </w:rPrChange>
          </w:rPr>
          <w:delText>Question 1.</w:delText>
        </w:r>
        <w:r w:rsidR="00196A24" w:rsidRPr="005D1524" w:rsidDel="008D63D0">
          <w:rPr>
            <w:rFonts w:asciiTheme="majorBidi" w:hAnsiTheme="majorBidi" w:cstheme="majorBidi"/>
            <w:lang w:val="en-US"/>
            <w:rPrChange w:id="385" w:author="Luis Gerardo Gonzalez Morales" w:date="2019-02-13T18:50:00Z">
              <w:rPr>
                <w:rFonts w:asciiTheme="majorBidi" w:hAnsiTheme="majorBidi" w:cstheme="majorBidi"/>
                <w:i/>
                <w:lang w:val="en-US"/>
              </w:rPr>
            </w:rPrChange>
          </w:rPr>
          <w:delText>1a/1.1b</w:delText>
        </w:r>
      </w:del>
    </w:p>
    <w:p w14:paraId="12D3588B" w14:textId="79D215A0" w:rsidR="00196A24" w:rsidRPr="005D1524" w:rsidDel="005D1524" w:rsidRDefault="00196A24">
      <w:pPr>
        <w:spacing w:after="0" w:line="240" w:lineRule="auto"/>
        <w:contextualSpacing/>
        <w:rPr>
          <w:del w:id="386" w:author="Luis Gerardo Gonzalez Morales" w:date="2019-02-13T18:50:00Z"/>
          <w:rFonts w:asciiTheme="majorBidi" w:hAnsiTheme="majorBidi" w:cstheme="majorBidi"/>
          <w:lang w:val="en-US"/>
          <w:rPrChange w:id="387" w:author="Luis Gerardo Gonzalez Morales" w:date="2019-02-13T18:50:00Z">
            <w:rPr>
              <w:del w:id="388" w:author="Luis Gerardo Gonzalez Morales" w:date="2019-02-13T18:50:00Z"/>
              <w:rFonts w:asciiTheme="majorBidi" w:hAnsiTheme="majorBidi" w:cstheme="majorBidi"/>
              <w:iCs/>
              <w:lang w:val="en-US"/>
            </w:rPr>
          </w:rPrChange>
        </w:rPr>
        <w:pPrChange w:id="389" w:author="Luis Gerardo Gonzalez Morales" w:date="2019-02-13T17:57:00Z">
          <w:pPr/>
        </w:pPrChange>
      </w:pPr>
      <w:del w:id="390" w:author="Luis Gerardo Gonzalez Morales" w:date="2019-02-13T18:50:00Z">
        <w:r w:rsidRPr="005D1524" w:rsidDel="005D1524">
          <w:rPr>
            <w:rFonts w:asciiTheme="majorBidi" w:hAnsiTheme="majorBidi" w:cstheme="majorBidi"/>
            <w:lang w:val="en-US"/>
            <w:rPrChange w:id="391" w:author="Luis Gerardo Gonzalez Morales" w:date="2019-02-13T18:50:00Z">
              <w:rPr>
                <w:rFonts w:asciiTheme="majorBidi" w:hAnsiTheme="majorBidi" w:cstheme="majorBidi"/>
                <w:iCs/>
                <w:lang w:val="en-US"/>
              </w:rPr>
            </w:rPrChange>
          </w:rPr>
          <w:delText xml:space="preserve">Of the 60 per cent of countries with user councils, the mandate for </w:delText>
        </w:r>
        <w:r w:rsidR="00C037B4" w:rsidRPr="005D1524" w:rsidDel="005D1524">
          <w:rPr>
            <w:rFonts w:asciiTheme="majorBidi" w:hAnsiTheme="majorBidi" w:cstheme="majorBidi"/>
            <w:lang w:val="en-US"/>
            <w:rPrChange w:id="392" w:author="Luis Gerardo Gonzalez Morales" w:date="2019-02-13T18:50:00Z">
              <w:rPr>
                <w:rFonts w:asciiTheme="majorBidi" w:hAnsiTheme="majorBidi" w:cstheme="majorBidi"/>
                <w:iCs/>
                <w:lang w:val="en-US"/>
              </w:rPr>
            </w:rPrChange>
          </w:rPr>
          <w:delText xml:space="preserve">the councils </w:delText>
        </w:r>
        <w:r w:rsidRPr="005D1524" w:rsidDel="005D1524">
          <w:rPr>
            <w:rFonts w:asciiTheme="majorBidi" w:hAnsiTheme="majorBidi" w:cstheme="majorBidi"/>
            <w:lang w:val="en-US"/>
            <w:rPrChange w:id="393" w:author="Luis Gerardo Gonzalez Morales" w:date="2019-02-13T18:50:00Z">
              <w:rPr>
                <w:rFonts w:asciiTheme="majorBidi" w:hAnsiTheme="majorBidi" w:cstheme="majorBidi"/>
                <w:iCs/>
                <w:lang w:val="en-US"/>
              </w:rPr>
            </w:rPrChange>
          </w:rPr>
          <w:delText xml:space="preserve">is primarily strategic advice on statistical policies and priorities, followed by coordination of statistical activities and technical advice. For one country, it was stated that user councils provide strategic advice, while user groups provide technical advice. </w:delText>
        </w:r>
        <w:r w:rsidR="00C037B4" w:rsidRPr="005D1524" w:rsidDel="005D1524">
          <w:rPr>
            <w:rFonts w:asciiTheme="majorBidi" w:hAnsiTheme="majorBidi" w:cstheme="majorBidi"/>
            <w:lang w:val="en-US"/>
            <w:rPrChange w:id="394" w:author="Luis Gerardo Gonzalez Morales" w:date="2019-02-13T18:50:00Z">
              <w:rPr>
                <w:rFonts w:asciiTheme="majorBidi" w:hAnsiTheme="majorBidi" w:cstheme="majorBidi"/>
                <w:iCs/>
                <w:lang w:val="en-US"/>
              </w:rPr>
            </w:rPrChange>
          </w:rPr>
          <w:delText>Over half of the stakeholders that participate in the user councils or organized user groups are government employees, academia and professional associations. Between 40 and 48 per cent are comprised of civil society organizations, policy-makers and business networks.</w:delText>
        </w:r>
      </w:del>
    </w:p>
    <w:p w14:paraId="5F9581C1" w14:textId="0B948EF8" w:rsidR="00196A24" w:rsidRPr="005D1524" w:rsidDel="005D1524" w:rsidRDefault="00196A24" w:rsidP="00DC0F38">
      <w:pPr>
        <w:rPr>
          <w:del w:id="395" w:author="Luis Gerardo Gonzalez Morales" w:date="2019-02-13T18:50:00Z"/>
          <w:rFonts w:asciiTheme="majorBidi" w:hAnsiTheme="majorBidi" w:cstheme="majorBidi"/>
          <w:lang w:val="en-US"/>
          <w:rPrChange w:id="396" w:author="Luis Gerardo Gonzalez Morales" w:date="2019-02-13T18:50:00Z">
            <w:rPr>
              <w:del w:id="397" w:author="Luis Gerardo Gonzalez Morales" w:date="2019-02-13T18:50:00Z"/>
              <w:rFonts w:asciiTheme="majorBidi" w:hAnsiTheme="majorBidi" w:cstheme="majorBidi"/>
              <w:i/>
              <w:lang w:val="en-US"/>
            </w:rPr>
          </w:rPrChange>
        </w:rPr>
      </w:pPr>
      <w:del w:id="398" w:author="Luis Gerardo Gonzalez Morales" w:date="2019-02-13T18:50:00Z">
        <w:r w:rsidRPr="005D1524" w:rsidDel="005D1524">
          <w:rPr>
            <w:rFonts w:asciiTheme="majorBidi" w:hAnsiTheme="majorBidi" w:cstheme="majorBidi"/>
            <w:lang w:val="en-US"/>
            <w:rPrChange w:id="399" w:author="Luis Gerardo Gonzalez Morales" w:date="2019-02-13T18:50:00Z">
              <w:rPr>
                <w:rFonts w:asciiTheme="majorBidi" w:hAnsiTheme="majorBidi" w:cstheme="majorBidi"/>
                <w:i/>
                <w:lang w:val="en-US"/>
              </w:rPr>
            </w:rPrChange>
          </w:rPr>
          <w:delText>Question 1.4</w:delText>
        </w:r>
      </w:del>
    </w:p>
    <w:p w14:paraId="14B30ADC" w14:textId="4AB42590" w:rsidR="00E23814" w:rsidRDefault="00FE398B" w:rsidP="00DC0F38">
      <w:pPr>
        <w:rPr>
          <w:ins w:id="400" w:author="Luis Gerardo Gonzalez Morales" w:date="2019-02-13T19:08:00Z"/>
          <w:rFonts w:asciiTheme="majorBidi" w:hAnsiTheme="majorBidi" w:cstheme="majorBidi"/>
          <w:lang w:val="en-US"/>
        </w:rPr>
      </w:pPr>
      <w:r w:rsidRPr="00C677DE">
        <w:rPr>
          <w:rFonts w:asciiTheme="majorBidi" w:hAnsiTheme="majorBidi" w:cstheme="majorBidi"/>
          <w:lang w:val="en-US"/>
        </w:rPr>
        <w:t xml:space="preserve">In </w:t>
      </w:r>
      <w:del w:id="401" w:author="Luis Gerardo Gonzalez Morales" w:date="2019-02-13T18:50:00Z">
        <w:r w:rsidRPr="00C677DE" w:rsidDel="005D1524">
          <w:rPr>
            <w:rFonts w:asciiTheme="majorBidi" w:hAnsiTheme="majorBidi" w:cstheme="majorBidi"/>
            <w:lang w:val="en-US"/>
          </w:rPr>
          <w:delText xml:space="preserve">the </w:delText>
        </w:r>
      </w:del>
      <w:r w:rsidRPr="00C677DE">
        <w:rPr>
          <w:rFonts w:asciiTheme="majorBidi" w:hAnsiTheme="majorBidi" w:cstheme="majorBidi"/>
          <w:lang w:val="en-US"/>
        </w:rPr>
        <w:t>past questionnaires</w:t>
      </w:r>
      <w:r w:rsidR="00C037B4">
        <w:rPr>
          <w:rFonts w:asciiTheme="majorBidi" w:hAnsiTheme="majorBidi" w:cstheme="majorBidi"/>
          <w:lang w:val="en-US"/>
        </w:rPr>
        <w:t xml:space="preserve"> (2012 and 2003)</w:t>
      </w:r>
      <w:r w:rsidRPr="00C677DE">
        <w:rPr>
          <w:rFonts w:asciiTheme="majorBidi" w:hAnsiTheme="majorBidi" w:cstheme="majorBidi"/>
          <w:lang w:val="en-US"/>
        </w:rPr>
        <w:t xml:space="preserve">, almost 90 </w:t>
      </w:r>
      <w:del w:id="402" w:author="Luis Gerardo Gonzalez Morales" w:date="2019-02-13T20:59:00Z">
        <w:r w:rsidRPr="00C677DE" w:rsidDel="00D83CAF">
          <w:rPr>
            <w:rFonts w:asciiTheme="majorBidi" w:hAnsiTheme="majorBidi" w:cstheme="majorBidi"/>
            <w:lang w:val="en-US"/>
          </w:rPr>
          <w:delText>per cent</w:delText>
        </w:r>
      </w:del>
      <w:ins w:id="403" w:author="Luis Gerardo Gonzalez Morales" w:date="2019-02-13T20:59:00Z">
        <w:r w:rsidR="00D83CAF">
          <w:rPr>
            <w:rFonts w:asciiTheme="majorBidi" w:hAnsiTheme="majorBidi" w:cstheme="majorBidi"/>
            <w:lang w:val="en-US"/>
          </w:rPr>
          <w:t>percent</w:t>
        </w:r>
      </w:ins>
      <w:r w:rsidRPr="00C677DE">
        <w:rPr>
          <w:rFonts w:asciiTheme="majorBidi" w:hAnsiTheme="majorBidi" w:cstheme="majorBidi"/>
          <w:lang w:val="en-US"/>
        </w:rPr>
        <w:t xml:space="preserve"> of countries reported having a systematic dissemination policy. </w:t>
      </w:r>
      <w:del w:id="404" w:author="Luis Gerardo Gonzalez Morales" w:date="2019-02-13T18:56:00Z">
        <w:r w:rsidRPr="00C677DE" w:rsidDel="00F101BD">
          <w:rPr>
            <w:rFonts w:asciiTheme="majorBidi" w:hAnsiTheme="majorBidi" w:cstheme="majorBidi"/>
            <w:lang w:val="en-US"/>
          </w:rPr>
          <w:delText xml:space="preserve">In order to </w:delText>
        </w:r>
        <w:r w:rsidR="00E7584F" w:rsidDel="00F101BD">
          <w:rPr>
            <w:rFonts w:asciiTheme="majorBidi" w:hAnsiTheme="majorBidi" w:cstheme="majorBidi"/>
            <w:lang w:val="en-US"/>
          </w:rPr>
          <w:delText xml:space="preserve">better </w:delText>
        </w:r>
        <w:r w:rsidRPr="00C677DE" w:rsidDel="00F101BD">
          <w:rPr>
            <w:rFonts w:asciiTheme="majorBidi" w:hAnsiTheme="majorBidi" w:cstheme="majorBidi"/>
            <w:lang w:val="en-US"/>
          </w:rPr>
          <w:delText>understand wha</w:delText>
        </w:r>
      </w:del>
      <w:ins w:id="405" w:author="Luis Gerardo Gonzalez Morales" w:date="2019-02-13T18:57:00Z">
        <w:r w:rsidR="00F101BD">
          <w:rPr>
            <w:rFonts w:asciiTheme="majorBidi" w:hAnsiTheme="majorBidi" w:cstheme="majorBidi"/>
            <w:lang w:val="en-US"/>
          </w:rPr>
          <w:t>Looking</w:t>
        </w:r>
      </w:ins>
      <w:del w:id="406" w:author="Luis Gerardo Gonzalez Morales" w:date="2019-02-13T18:56:00Z">
        <w:r w:rsidRPr="00C677DE" w:rsidDel="00F101BD">
          <w:rPr>
            <w:rFonts w:asciiTheme="majorBidi" w:hAnsiTheme="majorBidi" w:cstheme="majorBidi"/>
            <w:lang w:val="en-US"/>
          </w:rPr>
          <w:delText>t</w:delText>
        </w:r>
      </w:del>
      <w:ins w:id="407" w:author="Luis Gerardo Gonzalez Morales" w:date="2019-02-13T18:56:00Z">
        <w:r w:rsidR="00F101BD">
          <w:rPr>
            <w:rFonts w:asciiTheme="majorBidi" w:hAnsiTheme="majorBidi" w:cstheme="majorBidi"/>
            <w:lang w:val="en-US"/>
          </w:rPr>
          <w:t xml:space="preserve"> into the</w:t>
        </w:r>
      </w:ins>
      <w:r w:rsidRPr="00C677DE">
        <w:rPr>
          <w:rFonts w:asciiTheme="majorBidi" w:hAnsiTheme="majorBidi" w:cstheme="majorBidi"/>
          <w:lang w:val="en-US"/>
        </w:rPr>
        <w:t xml:space="preserve"> </w:t>
      </w:r>
      <w:del w:id="408" w:author="Luis Gerardo Gonzalez Morales" w:date="2019-02-13T18:59:00Z">
        <w:r w:rsidRPr="00C677DE" w:rsidDel="00F101BD">
          <w:rPr>
            <w:rFonts w:asciiTheme="majorBidi" w:hAnsiTheme="majorBidi" w:cstheme="majorBidi"/>
            <w:lang w:val="en-US"/>
          </w:rPr>
          <w:delText xml:space="preserve">types of dissemination </w:delText>
        </w:r>
      </w:del>
      <w:r w:rsidRPr="00C677DE">
        <w:rPr>
          <w:rFonts w:asciiTheme="majorBidi" w:hAnsiTheme="majorBidi" w:cstheme="majorBidi"/>
          <w:lang w:val="en-US"/>
        </w:rPr>
        <w:t xml:space="preserve">measures </w:t>
      </w:r>
      <w:del w:id="409" w:author="Luis Gerardo Gonzalez Morales" w:date="2019-02-13T18:57:00Z">
        <w:r w:rsidRPr="00C677DE" w:rsidDel="00F101BD">
          <w:rPr>
            <w:rFonts w:asciiTheme="majorBidi" w:hAnsiTheme="majorBidi" w:cstheme="majorBidi"/>
            <w:lang w:val="en-US"/>
          </w:rPr>
          <w:delText xml:space="preserve">are </w:delText>
        </w:r>
      </w:del>
      <w:ins w:id="410" w:author="Luis Gerardo Gonzalez Morales" w:date="2019-02-13T18:57:00Z">
        <w:r w:rsidR="00F101BD">
          <w:rPr>
            <w:rFonts w:asciiTheme="majorBidi" w:hAnsiTheme="majorBidi" w:cstheme="majorBidi"/>
            <w:lang w:val="en-US"/>
          </w:rPr>
          <w:t>that are</w:t>
        </w:r>
        <w:r w:rsidR="00F101BD" w:rsidRPr="00C677DE">
          <w:rPr>
            <w:rFonts w:asciiTheme="majorBidi" w:hAnsiTheme="majorBidi" w:cstheme="majorBidi"/>
            <w:lang w:val="en-US"/>
          </w:rPr>
          <w:t xml:space="preserve"> </w:t>
        </w:r>
      </w:ins>
      <w:r w:rsidRPr="00C677DE">
        <w:rPr>
          <w:rFonts w:asciiTheme="majorBidi" w:hAnsiTheme="majorBidi" w:cstheme="majorBidi"/>
          <w:lang w:val="en-US"/>
        </w:rPr>
        <w:t>in place</w:t>
      </w:r>
      <w:ins w:id="411" w:author="Luis Gerardo Gonzalez Morales" w:date="2019-02-13T18:59:00Z">
        <w:r w:rsidR="00F101BD">
          <w:rPr>
            <w:rFonts w:asciiTheme="majorBidi" w:hAnsiTheme="majorBidi" w:cstheme="majorBidi"/>
            <w:lang w:val="en-US"/>
          </w:rPr>
          <w:t xml:space="preserve"> for the dissemination of statistics</w:t>
        </w:r>
      </w:ins>
      <w:del w:id="412" w:author="Luis Gerardo Gonzalez Morales" w:date="2019-02-13T18:58:00Z">
        <w:r w:rsidRPr="00C677DE" w:rsidDel="00F101BD">
          <w:rPr>
            <w:rFonts w:asciiTheme="majorBidi" w:hAnsiTheme="majorBidi" w:cstheme="majorBidi"/>
            <w:lang w:val="en-US"/>
          </w:rPr>
          <w:delText xml:space="preserve"> in countries</w:delText>
        </w:r>
      </w:del>
      <w:ins w:id="413" w:author="Luis Gerardo Gonzalez Morales" w:date="2019-02-13T18:56:00Z">
        <w:r w:rsidR="00F101BD">
          <w:rPr>
            <w:rFonts w:asciiTheme="majorBidi" w:hAnsiTheme="majorBidi" w:cstheme="majorBidi"/>
            <w:lang w:val="en-US"/>
          </w:rPr>
          <w:t xml:space="preserve">, the 2018 questionnaire </w:t>
        </w:r>
      </w:ins>
      <w:del w:id="414" w:author="Luis Gerardo Gonzalez Morales" w:date="2019-02-13T18:56:00Z">
        <w:r w:rsidRPr="00C677DE" w:rsidDel="00F101BD">
          <w:rPr>
            <w:rFonts w:asciiTheme="majorBidi" w:hAnsiTheme="majorBidi" w:cstheme="majorBidi"/>
            <w:lang w:val="en-US"/>
          </w:rPr>
          <w:delText xml:space="preserve">, the following question was adjusted to include examples </w:delText>
        </w:r>
        <w:r w:rsidR="00E7584F" w:rsidDel="00F101BD">
          <w:rPr>
            <w:rFonts w:asciiTheme="majorBidi" w:hAnsiTheme="majorBidi" w:cstheme="majorBidi"/>
            <w:lang w:val="en-US"/>
          </w:rPr>
          <w:delText xml:space="preserve">that were given in </w:delText>
        </w:r>
        <w:r w:rsidRPr="00C677DE" w:rsidDel="00F101BD">
          <w:rPr>
            <w:rFonts w:asciiTheme="majorBidi" w:hAnsiTheme="majorBidi" w:cstheme="majorBidi"/>
            <w:lang w:val="en-US"/>
          </w:rPr>
          <w:delText>the previous questionnaires</w:delText>
        </w:r>
        <w:r w:rsidR="00E7584F" w:rsidDel="00F101BD">
          <w:rPr>
            <w:rFonts w:asciiTheme="majorBidi" w:hAnsiTheme="majorBidi" w:cstheme="majorBidi"/>
            <w:lang w:val="en-US"/>
          </w:rPr>
          <w:delText xml:space="preserve">. </w:delText>
        </w:r>
        <w:r w:rsidR="00C037B4" w:rsidDel="00F101BD">
          <w:rPr>
            <w:rFonts w:asciiTheme="majorBidi" w:hAnsiTheme="majorBidi" w:cstheme="majorBidi"/>
            <w:lang w:val="en-US"/>
          </w:rPr>
          <w:delText xml:space="preserve">The </w:delText>
        </w:r>
        <w:r w:rsidR="00E7584F" w:rsidDel="00F101BD">
          <w:rPr>
            <w:rFonts w:asciiTheme="majorBidi" w:hAnsiTheme="majorBidi" w:cstheme="majorBidi"/>
            <w:lang w:val="en-US"/>
          </w:rPr>
          <w:delText xml:space="preserve">2018 </w:delText>
        </w:r>
      </w:del>
      <w:del w:id="415" w:author="Luis Gerardo Gonzalez Morales" w:date="2019-02-13T18:57:00Z">
        <w:r w:rsidR="00E7584F" w:rsidDel="00F101BD">
          <w:rPr>
            <w:rFonts w:asciiTheme="majorBidi" w:hAnsiTheme="majorBidi" w:cstheme="majorBidi"/>
            <w:lang w:val="en-US"/>
          </w:rPr>
          <w:delText>results show</w:delText>
        </w:r>
      </w:del>
      <w:ins w:id="416" w:author="Luis Gerardo Gonzalez Morales" w:date="2019-02-13T18:57:00Z">
        <w:r w:rsidR="00F101BD">
          <w:rPr>
            <w:rFonts w:asciiTheme="majorBidi" w:hAnsiTheme="majorBidi" w:cstheme="majorBidi"/>
            <w:lang w:val="en-US"/>
          </w:rPr>
          <w:t>shows</w:t>
        </w:r>
      </w:ins>
      <w:r w:rsidR="00E7584F">
        <w:rPr>
          <w:rFonts w:asciiTheme="majorBidi" w:hAnsiTheme="majorBidi" w:cstheme="majorBidi"/>
          <w:lang w:val="en-US"/>
        </w:rPr>
        <w:t xml:space="preserve"> that </w:t>
      </w:r>
      <w:r w:rsidR="00B65354">
        <w:rPr>
          <w:rFonts w:asciiTheme="majorBidi" w:hAnsiTheme="majorBidi" w:cstheme="majorBidi"/>
          <w:lang w:val="en-US"/>
        </w:rPr>
        <w:t>almost all of the 93 respondent</w:t>
      </w:r>
      <w:r w:rsidR="00C037B4">
        <w:rPr>
          <w:rFonts w:asciiTheme="majorBidi" w:hAnsiTheme="majorBidi" w:cstheme="majorBidi"/>
          <w:lang w:val="en-US"/>
        </w:rPr>
        <w:t xml:space="preserve"> </w:t>
      </w:r>
      <w:r w:rsidR="00E7584F">
        <w:rPr>
          <w:rFonts w:asciiTheme="majorBidi" w:hAnsiTheme="majorBidi" w:cstheme="majorBidi"/>
          <w:lang w:val="en-US"/>
        </w:rPr>
        <w:t>countries</w:t>
      </w:r>
      <w:r w:rsidR="00C037B4">
        <w:rPr>
          <w:rFonts w:asciiTheme="majorBidi" w:hAnsiTheme="majorBidi" w:cstheme="majorBidi"/>
          <w:lang w:val="en-US"/>
        </w:rPr>
        <w:t xml:space="preserve"> use various </w:t>
      </w:r>
      <w:ins w:id="417" w:author="Luis Gerardo Gonzalez Morales" w:date="2019-02-13T19:08:00Z">
        <w:r w:rsidR="00E23814">
          <w:rPr>
            <w:rFonts w:asciiTheme="majorBidi" w:hAnsiTheme="majorBidi" w:cstheme="majorBidi"/>
            <w:lang w:val="en-US"/>
          </w:rPr>
          <w:t xml:space="preserve">traditional </w:t>
        </w:r>
      </w:ins>
      <w:r w:rsidR="00C037B4" w:rsidRPr="00E23814">
        <w:rPr>
          <w:rFonts w:asciiTheme="majorBidi" w:hAnsiTheme="majorBidi" w:cstheme="majorBidi"/>
          <w:b/>
          <w:bCs/>
          <w:lang w:val="en-US"/>
          <w:rPrChange w:id="418" w:author="Luis Gerardo Gonzalez Morales" w:date="2019-02-13T19:08:00Z">
            <w:rPr>
              <w:rFonts w:asciiTheme="majorBidi" w:hAnsiTheme="majorBidi" w:cstheme="majorBidi"/>
              <w:lang w:val="en-US"/>
            </w:rPr>
          </w:rPrChange>
        </w:rPr>
        <w:t>dissemination media</w:t>
      </w:r>
      <w:r w:rsidR="00E7584F" w:rsidRPr="00E23814">
        <w:rPr>
          <w:rFonts w:asciiTheme="majorBidi" w:hAnsiTheme="majorBidi" w:cstheme="majorBidi"/>
          <w:b/>
          <w:bCs/>
          <w:lang w:val="en-US"/>
          <w:rPrChange w:id="419" w:author="Luis Gerardo Gonzalez Morales" w:date="2019-02-13T19:08:00Z">
            <w:rPr>
              <w:rFonts w:asciiTheme="majorBidi" w:hAnsiTheme="majorBidi" w:cstheme="majorBidi"/>
              <w:lang w:val="en-US"/>
            </w:rPr>
          </w:rPrChange>
        </w:rPr>
        <w:t>, such as print publications, online pdf files</w:t>
      </w:r>
      <w:r w:rsidR="00E7584F">
        <w:rPr>
          <w:rFonts w:asciiTheme="majorBidi" w:hAnsiTheme="majorBidi" w:cstheme="majorBidi"/>
          <w:lang w:val="en-US"/>
        </w:rPr>
        <w:t>, etc.</w:t>
      </w:r>
      <w:r w:rsidR="00B65354">
        <w:rPr>
          <w:rFonts w:asciiTheme="majorBidi" w:hAnsiTheme="majorBidi" w:cstheme="majorBidi"/>
          <w:lang w:val="en-US"/>
        </w:rPr>
        <w:t xml:space="preserve"> </w:t>
      </w:r>
      <w:del w:id="420" w:author="Luis Gerardo Gonzalez Morales" w:date="2019-02-13T18:59:00Z">
        <w:r w:rsidR="00B65354" w:rsidDel="00F101BD">
          <w:rPr>
            <w:rFonts w:asciiTheme="majorBidi" w:hAnsiTheme="majorBidi" w:cstheme="majorBidi"/>
            <w:lang w:val="en-US"/>
          </w:rPr>
          <w:delText>And a</w:delText>
        </w:r>
      </w:del>
      <w:ins w:id="421" w:author="Luis Gerardo Gonzalez Morales" w:date="2019-02-13T18:59:00Z">
        <w:r w:rsidR="00F101BD">
          <w:rPr>
            <w:rFonts w:asciiTheme="majorBidi" w:hAnsiTheme="majorBidi" w:cstheme="majorBidi"/>
            <w:lang w:val="en-US"/>
          </w:rPr>
          <w:t>A</w:t>
        </w:r>
      </w:ins>
      <w:r w:rsidR="00B65354">
        <w:rPr>
          <w:rFonts w:asciiTheme="majorBidi" w:hAnsiTheme="majorBidi" w:cstheme="majorBidi"/>
          <w:lang w:val="en-US"/>
        </w:rPr>
        <w:t xml:space="preserve"> vast majority (90 </w:t>
      </w:r>
      <w:del w:id="422" w:author="Luis Gerardo Gonzalez Morales" w:date="2019-02-13T20:59:00Z">
        <w:r w:rsidR="00B65354" w:rsidDel="00D83CAF">
          <w:rPr>
            <w:rFonts w:asciiTheme="majorBidi" w:hAnsiTheme="majorBidi" w:cstheme="majorBidi"/>
            <w:lang w:val="en-US"/>
          </w:rPr>
          <w:delText>per cent</w:delText>
        </w:r>
      </w:del>
      <w:ins w:id="423" w:author="Luis Gerardo Gonzalez Morales" w:date="2019-02-13T20:59:00Z">
        <w:r w:rsidR="00D83CAF">
          <w:rPr>
            <w:rFonts w:asciiTheme="majorBidi" w:hAnsiTheme="majorBidi" w:cstheme="majorBidi"/>
            <w:lang w:val="en-US"/>
          </w:rPr>
          <w:t>percent</w:t>
        </w:r>
      </w:ins>
      <w:r w:rsidR="00B65354">
        <w:rPr>
          <w:rFonts w:asciiTheme="majorBidi" w:hAnsiTheme="majorBidi" w:cstheme="majorBidi"/>
          <w:lang w:val="en-US"/>
        </w:rPr>
        <w:t>)</w:t>
      </w:r>
      <w:ins w:id="424" w:author="Luis Gerardo Gonzalez Morales" w:date="2019-02-13T18:59:00Z">
        <w:r w:rsidR="00F101BD">
          <w:rPr>
            <w:rFonts w:asciiTheme="majorBidi" w:hAnsiTheme="majorBidi" w:cstheme="majorBidi"/>
            <w:lang w:val="en-US"/>
          </w:rPr>
          <w:t xml:space="preserve"> also</w:t>
        </w:r>
      </w:ins>
      <w:r w:rsidR="00C037B4">
        <w:rPr>
          <w:rFonts w:asciiTheme="majorBidi" w:hAnsiTheme="majorBidi" w:cstheme="majorBidi"/>
          <w:lang w:val="en-US"/>
        </w:rPr>
        <w:t xml:space="preserve"> </w:t>
      </w:r>
      <w:ins w:id="425" w:author="Luis Gerardo Gonzalez Morales" w:date="2019-02-13T18:59:00Z">
        <w:r w:rsidR="00F101BD">
          <w:rPr>
            <w:rFonts w:asciiTheme="majorBidi" w:hAnsiTheme="majorBidi" w:cstheme="majorBidi"/>
            <w:lang w:val="en-US"/>
          </w:rPr>
          <w:t xml:space="preserve">have </w:t>
        </w:r>
      </w:ins>
      <w:r w:rsidR="00C037B4">
        <w:rPr>
          <w:rFonts w:asciiTheme="majorBidi" w:hAnsiTheme="majorBidi" w:cstheme="majorBidi"/>
          <w:lang w:val="en-US"/>
        </w:rPr>
        <w:t>appoint</w:t>
      </w:r>
      <w:ins w:id="426" w:author="Luis Gerardo Gonzalez Morales" w:date="2019-02-13T18:59:00Z">
        <w:r w:rsidR="00F101BD">
          <w:rPr>
            <w:rFonts w:asciiTheme="majorBidi" w:hAnsiTheme="majorBidi" w:cstheme="majorBidi"/>
            <w:lang w:val="en-US"/>
          </w:rPr>
          <w:t>ed</w:t>
        </w:r>
      </w:ins>
      <w:r w:rsidR="00C037B4">
        <w:rPr>
          <w:rFonts w:asciiTheme="majorBidi" w:hAnsiTheme="majorBidi" w:cstheme="majorBidi"/>
          <w:lang w:val="en-US"/>
        </w:rPr>
        <w:t xml:space="preserve"> a </w:t>
      </w:r>
      <w:r w:rsidR="00C037B4" w:rsidRPr="00E23814">
        <w:rPr>
          <w:rFonts w:asciiTheme="majorBidi" w:hAnsiTheme="majorBidi" w:cstheme="majorBidi"/>
          <w:b/>
          <w:bCs/>
          <w:lang w:val="en-US"/>
          <w:rPrChange w:id="427" w:author="Luis Gerardo Gonzalez Morales" w:date="2019-02-13T19:08:00Z">
            <w:rPr>
              <w:rFonts w:asciiTheme="majorBidi" w:hAnsiTheme="majorBidi" w:cstheme="majorBidi"/>
              <w:lang w:val="en-US"/>
            </w:rPr>
          </w:rPrChange>
        </w:rPr>
        <w:t>specialized unit responsible for dissemination</w:t>
      </w:r>
      <w:r w:rsidR="00C037B4">
        <w:rPr>
          <w:rFonts w:asciiTheme="majorBidi" w:hAnsiTheme="majorBidi" w:cstheme="majorBidi"/>
          <w:lang w:val="en-US"/>
        </w:rPr>
        <w:t xml:space="preserve"> or provide </w:t>
      </w:r>
      <w:r w:rsidR="00C037B4" w:rsidRPr="00E23814">
        <w:rPr>
          <w:rFonts w:asciiTheme="majorBidi" w:hAnsiTheme="majorBidi" w:cstheme="majorBidi"/>
          <w:b/>
          <w:bCs/>
          <w:lang w:val="en-US"/>
          <w:rPrChange w:id="428" w:author="Luis Gerardo Gonzalez Morales" w:date="2019-02-13T19:08:00Z">
            <w:rPr>
              <w:rFonts w:asciiTheme="majorBidi" w:hAnsiTheme="majorBidi" w:cstheme="majorBidi"/>
              <w:lang w:val="en-US"/>
            </w:rPr>
          </w:rPrChange>
        </w:rPr>
        <w:t>user support via email, etc.</w:t>
      </w:r>
      <w:del w:id="429" w:author="Luis Gerardo Gonzalez Morales" w:date="2019-02-13T19:00:00Z">
        <w:r w:rsidR="00C037B4" w:rsidRPr="00E23814" w:rsidDel="00F101BD">
          <w:rPr>
            <w:rFonts w:asciiTheme="majorBidi" w:hAnsiTheme="majorBidi" w:cstheme="majorBidi"/>
            <w:b/>
            <w:bCs/>
            <w:lang w:val="en-US"/>
            <w:rPrChange w:id="430" w:author="Luis Gerardo Gonzalez Morales" w:date="2019-02-13T19:08:00Z">
              <w:rPr>
                <w:rFonts w:asciiTheme="majorBidi" w:hAnsiTheme="majorBidi" w:cstheme="majorBidi"/>
                <w:lang w:val="en-US"/>
              </w:rPr>
            </w:rPrChange>
          </w:rPr>
          <w:delText xml:space="preserve"> </w:delText>
        </w:r>
        <w:r w:rsidR="00E7584F" w:rsidRPr="00E23814" w:rsidDel="00F101BD">
          <w:rPr>
            <w:rFonts w:asciiTheme="majorBidi" w:hAnsiTheme="majorBidi" w:cstheme="majorBidi"/>
            <w:b/>
            <w:bCs/>
            <w:lang w:val="en-US"/>
            <w:rPrChange w:id="431" w:author="Luis Gerardo Gonzalez Morales" w:date="2019-02-13T19:08:00Z">
              <w:rPr>
                <w:rFonts w:asciiTheme="majorBidi" w:hAnsiTheme="majorBidi" w:cstheme="majorBidi"/>
                <w:lang w:val="en-US"/>
              </w:rPr>
            </w:rPrChange>
          </w:rPr>
          <w:delText>In past questionnaires</w:delText>
        </w:r>
      </w:del>
      <w:del w:id="432" w:author="Luis Gerardo Gonzalez Morales" w:date="2019-02-13T19:01:00Z">
        <w:r w:rsidR="00E7584F" w:rsidRPr="00E23814" w:rsidDel="00F101BD">
          <w:rPr>
            <w:rFonts w:asciiTheme="majorBidi" w:hAnsiTheme="majorBidi" w:cstheme="majorBidi"/>
            <w:b/>
            <w:bCs/>
            <w:lang w:val="en-US"/>
            <w:rPrChange w:id="433" w:author="Luis Gerardo Gonzalez Morales" w:date="2019-02-13T19:08:00Z">
              <w:rPr>
                <w:rFonts w:asciiTheme="majorBidi" w:hAnsiTheme="majorBidi" w:cstheme="majorBidi"/>
                <w:lang w:val="en-US"/>
              </w:rPr>
            </w:rPrChange>
          </w:rPr>
          <w:delText>, a</w:delText>
        </w:r>
      </w:del>
      <w:ins w:id="434" w:author="Luis Gerardo Gonzalez Morales" w:date="2019-02-13T19:01:00Z">
        <w:r w:rsidR="00F101BD">
          <w:rPr>
            <w:rFonts w:asciiTheme="majorBidi" w:hAnsiTheme="majorBidi" w:cstheme="majorBidi"/>
            <w:lang w:val="en-US"/>
          </w:rPr>
          <w:t xml:space="preserve"> </w:t>
        </w:r>
      </w:ins>
    </w:p>
    <w:p w14:paraId="0C9E1E69" w14:textId="2ECF8A09" w:rsidR="00F101BD" w:rsidRDefault="00F101BD" w:rsidP="00DC0F38">
      <w:pPr>
        <w:rPr>
          <w:ins w:id="435" w:author="Luis Gerardo Gonzalez Morales" w:date="2019-02-13T19:03:00Z"/>
          <w:rFonts w:asciiTheme="majorBidi" w:hAnsiTheme="majorBidi" w:cstheme="majorBidi"/>
          <w:lang w:val="en-US"/>
        </w:rPr>
      </w:pPr>
      <w:ins w:id="436" w:author="Luis Gerardo Gonzalez Morales" w:date="2019-02-13T19:01:00Z">
        <w:r>
          <w:rPr>
            <w:rFonts w:asciiTheme="majorBidi" w:hAnsiTheme="majorBidi" w:cstheme="majorBidi"/>
            <w:lang w:val="en-US"/>
          </w:rPr>
          <w:t>A</w:t>
        </w:r>
      </w:ins>
      <w:r w:rsidR="00E7584F">
        <w:rPr>
          <w:rFonts w:asciiTheme="majorBidi" w:hAnsiTheme="majorBidi" w:cstheme="majorBidi"/>
          <w:lang w:val="en-US"/>
        </w:rPr>
        <w:t xml:space="preserve">n </w:t>
      </w:r>
      <w:r w:rsidR="00E7584F" w:rsidRPr="00E23814">
        <w:rPr>
          <w:rFonts w:asciiTheme="majorBidi" w:hAnsiTheme="majorBidi" w:cstheme="majorBidi"/>
          <w:b/>
          <w:bCs/>
          <w:lang w:val="en-US"/>
          <w:rPrChange w:id="437" w:author="Luis Gerardo Gonzalez Morales" w:date="2019-02-13T19:08:00Z">
            <w:rPr>
              <w:rFonts w:asciiTheme="majorBidi" w:hAnsiTheme="majorBidi" w:cstheme="majorBidi"/>
              <w:lang w:val="en-US"/>
            </w:rPr>
          </w:rPrChange>
        </w:rPr>
        <w:t>advanced release calendar</w:t>
      </w:r>
      <w:r w:rsidR="00E7584F">
        <w:rPr>
          <w:rFonts w:asciiTheme="majorBidi" w:hAnsiTheme="majorBidi" w:cstheme="majorBidi"/>
          <w:lang w:val="en-US"/>
        </w:rPr>
        <w:t xml:space="preserve"> </w:t>
      </w:r>
      <w:ins w:id="438" w:author="Luis Gerardo Gonzalez Morales" w:date="2019-02-13T19:01:00Z">
        <w:r>
          <w:rPr>
            <w:rFonts w:asciiTheme="majorBidi" w:hAnsiTheme="majorBidi" w:cstheme="majorBidi"/>
            <w:lang w:val="en-US"/>
          </w:rPr>
          <w:t xml:space="preserve">was </w:t>
        </w:r>
      </w:ins>
      <w:del w:id="439" w:author="Luis Gerardo Gonzalez Morales" w:date="2019-02-13T19:01:00Z">
        <w:r w:rsidR="00E7584F" w:rsidDel="00F101BD">
          <w:rPr>
            <w:rFonts w:asciiTheme="majorBidi" w:hAnsiTheme="majorBidi" w:cstheme="majorBidi"/>
            <w:lang w:val="en-US"/>
          </w:rPr>
          <w:delText xml:space="preserve">was an element of a dissemination strategy which was </w:delText>
        </w:r>
      </w:del>
      <w:ins w:id="440" w:author="Luis Gerardo Gonzalez Morales" w:date="2019-02-13T19:00:00Z">
        <w:r>
          <w:rPr>
            <w:rFonts w:asciiTheme="majorBidi" w:hAnsiTheme="majorBidi" w:cstheme="majorBidi"/>
            <w:lang w:val="en-US"/>
          </w:rPr>
          <w:t xml:space="preserve">frequently </w:t>
        </w:r>
      </w:ins>
      <w:r w:rsidR="00E7584F">
        <w:rPr>
          <w:rFonts w:asciiTheme="majorBidi" w:hAnsiTheme="majorBidi" w:cstheme="majorBidi"/>
          <w:lang w:val="en-US"/>
        </w:rPr>
        <w:t>mentioned in responses</w:t>
      </w:r>
      <w:ins w:id="441" w:author="Luis Gerardo Gonzalez Morales" w:date="2019-02-13T19:01:00Z">
        <w:r>
          <w:rPr>
            <w:rFonts w:asciiTheme="majorBidi" w:hAnsiTheme="majorBidi" w:cstheme="majorBidi"/>
            <w:lang w:val="en-US"/>
          </w:rPr>
          <w:t xml:space="preserve"> to previous questionnaires as was an element of a dissemination strategy</w:t>
        </w:r>
      </w:ins>
      <w:r w:rsidR="00E7584F">
        <w:rPr>
          <w:rFonts w:asciiTheme="majorBidi" w:hAnsiTheme="majorBidi" w:cstheme="majorBidi"/>
          <w:lang w:val="en-US"/>
        </w:rPr>
        <w:t xml:space="preserve">. While this is still </w:t>
      </w:r>
      <w:del w:id="442" w:author="Luis Gerardo Gonzalez Morales" w:date="2019-02-13T19:01:00Z">
        <w:r w:rsidR="00E7584F" w:rsidDel="00F101BD">
          <w:rPr>
            <w:rFonts w:asciiTheme="majorBidi" w:hAnsiTheme="majorBidi" w:cstheme="majorBidi"/>
            <w:lang w:val="en-US"/>
          </w:rPr>
          <w:delText>a component</w:delText>
        </w:r>
      </w:del>
      <w:ins w:id="443" w:author="Luis Gerardo Gonzalez Morales" w:date="2019-02-13T19:01:00Z">
        <w:r>
          <w:rPr>
            <w:rFonts w:asciiTheme="majorBidi" w:hAnsiTheme="majorBidi" w:cstheme="majorBidi"/>
            <w:lang w:val="en-US"/>
          </w:rPr>
          <w:t xml:space="preserve">relevant for </w:t>
        </w:r>
        <w:proofErr w:type="gramStart"/>
        <w:r>
          <w:rPr>
            <w:rFonts w:asciiTheme="majorBidi" w:hAnsiTheme="majorBidi" w:cstheme="majorBidi"/>
            <w:lang w:val="en-US"/>
          </w:rPr>
          <w:t>a majority of</w:t>
        </w:r>
        <w:proofErr w:type="gramEnd"/>
        <w:r>
          <w:rPr>
            <w:rFonts w:asciiTheme="majorBidi" w:hAnsiTheme="majorBidi" w:cstheme="majorBidi"/>
            <w:lang w:val="en-US"/>
          </w:rPr>
          <w:t xml:space="preserve"> countries</w:t>
        </w:r>
      </w:ins>
      <w:r w:rsidR="00B65354">
        <w:rPr>
          <w:rFonts w:asciiTheme="majorBidi" w:hAnsiTheme="majorBidi" w:cstheme="majorBidi"/>
          <w:lang w:val="en-US"/>
        </w:rPr>
        <w:t xml:space="preserve"> (83 per</w:t>
      </w:r>
      <w:del w:id="444" w:author="Luis Gerardo Gonzalez Morales" w:date="2019-02-13T19:02:00Z">
        <w:r w:rsidR="00B65354" w:rsidDel="00F101BD">
          <w:rPr>
            <w:rFonts w:asciiTheme="majorBidi" w:hAnsiTheme="majorBidi" w:cstheme="majorBidi"/>
            <w:lang w:val="en-US"/>
          </w:rPr>
          <w:delText xml:space="preserve"> </w:delText>
        </w:r>
      </w:del>
      <w:r w:rsidR="00B65354">
        <w:rPr>
          <w:rFonts w:asciiTheme="majorBidi" w:hAnsiTheme="majorBidi" w:cstheme="majorBidi"/>
          <w:lang w:val="en-US"/>
        </w:rPr>
        <w:t>cent)</w:t>
      </w:r>
      <w:r w:rsidR="00E7584F">
        <w:rPr>
          <w:rFonts w:asciiTheme="majorBidi" w:hAnsiTheme="majorBidi" w:cstheme="majorBidi"/>
          <w:lang w:val="en-US"/>
        </w:rPr>
        <w:t xml:space="preserve">, it is clear from the responses that </w:t>
      </w:r>
      <w:ins w:id="445" w:author="Luis Gerardo Gonzalez Morales" w:date="2019-02-13T19:02:00Z">
        <w:r>
          <w:rPr>
            <w:rFonts w:asciiTheme="majorBidi" w:hAnsiTheme="majorBidi" w:cstheme="majorBidi"/>
            <w:lang w:val="en-US"/>
          </w:rPr>
          <w:t xml:space="preserve">many </w:t>
        </w:r>
      </w:ins>
      <w:r w:rsidR="00E7584F">
        <w:rPr>
          <w:rFonts w:asciiTheme="majorBidi" w:hAnsiTheme="majorBidi" w:cstheme="majorBidi"/>
          <w:lang w:val="en-US"/>
        </w:rPr>
        <w:t xml:space="preserve">other measures are </w:t>
      </w:r>
      <w:del w:id="446" w:author="Luis Gerardo Gonzalez Morales" w:date="2019-02-13T19:02:00Z">
        <w:r w:rsidR="00B65354" w:rsidDel="00F101BD">
          <w:rPr>
            <w:rFonts w:asciiTheme="majorBidi" w:hAnsiTheme="majorBidi" w:cstheme="majorBidi"/>
            <w:lang w:val="en-US"/>
          </w:rPr>
          <w:delText>also essential</w:delText>
        </w:r>
      </w:del>
      <w:ins w:id="447" w:author="Luis Gerardo Gonzalez Morales" w:date="2019-02-13T19:02:00Z">
        <w:r>
          <w:rPr>
            <w:rFonts w:asciiTheme="majorBidi" w:hAnsiTheme="majorBidi" w:cstheme="majorBidi"/>
            <w:lang w:val="en-US"/>
          </w:rPr>
          <w:t>frequently used</w:t>
        </w:r>
      </w:ins>
      <w:r w:rsidR="00B65354">
        <w:rPr>
          <w:rFonts w:asciiTheme="majorBidi" w:hAnsiTheme="majorBidi" w:cstheme="majorBidi"/>
          <w:lang w:val="en-US"/>
        </w:rPr>
        <w:t xml:space="preserve"> </w:t>
      </w:r>
      <w:del w:id="448" w:author="Luis Gerardo Gonzalez Morales" w:date="2019-02-13T19:02:00Z">
        <w:r w:rsidR="00B65354" w:rsidDel="00F101BD">
          <w:rPr>
            <w:rFonts w:asciiTheme="majorBidi" w:hAnsiTheme="majorBidi" w:cstheme="majorBidi"/>
            <w:lang w:val="en-US"/>
          </w:rPr>
          <w:delText xml:space="preserve">measures in place </w:delText>
        </w:r>
      </w:del>
      <w:r w:rsidR="00B65354">
        <w:rPr>
          <w:rFonts w:asciiTheme="majorBidi" w:hAnsiTheme="majorBidi" w:cstheme="majorBidi"/>
          <w:lang w:val="en-US"/>
        </w:rPr>
        <w:t>for disseminating statistics</w:t>
      </w:r>
      <w:del w:id="449" w:author="Luis Gerardo Gonzalez Morales" w:date="2019-02-13T19:02:00Z">
        <w:r w:rsidR="00B65354" w:rsidDel="00F101BD">
          <w:rPr>
            <w:rFonts w:asciiTheme="majorBidi" w:hAnsiTheme="majorBidi" w:cstheme="majorBidi"/>
            <w:lang w:val="en-US"/>
          </w:rPr>
          <w:delText xml:space="preserve"> </w:delText>
        </w:r>
        <w:r w:rsidR="00E7584F" w:rsidDel="00F101BD">
          <w:rPr>
            <w:rFonts w:asciiTheme="majorBidi" w:hAnsiTheme="majorBidi" w:cstheme="majorBidi"/>
            <w:lang w:val="en-US"/>
          </w:rPr>
          <w:delText>currently</w:delText>
        </w:r>
      </w:del>
      <w:r w:rsidR="00E7584F">
        <w:rPr>
          <w:rFonts w:asciiTheme="majorBidi" w:hAnsiTheme="majorBidi" w:cstheme="majorBidi"/>
          <w:lang w:val="en-US"/>
        </w:rPr>
        <w:t>.</w:t>
      </w:r>
      <w:ins w:id="450" w:author="Luis Gerardo Gonzalez Morales" w:date="2019-02-13T19:09:00Z">
        <w:r w:rsidR="00E23814">
          <w:rPr>
            <w:rStyle w:val="FootnoteReference"/>
            <w:rFonts w:asciiTheme="majorBidi" w:hAnsiTheme="majorBidi" w:cstheme="majorBidi"/>
            <w:lang w:val="en-US"/>
          </w:rPr>
          <w:footnoteReference w:id="8"/>
        </w:r>
      </w:ins>
      <w:ins w:id="461" w:author="Luis Gerardo Gonzalez Morales" w:date="2019-02-13T19:03:00Z">
        <w:r>
          <w:rPr>
            <w:rFonts w:asciiTheme="majorBidi" w:hAnsiTheme="majorBidi" w:cstheme="majorBidi"/>
            <w:lang w:val="en-US"/>
          </w:rPr>
          <w:t xml:space="preserve">  </w:t>
        </w:r>
      </w:ins>
    </w:p>
    <w:p w14:paraId="059FB158" w14:textId="1C38314C" w:rsidR="00FE398B" w:rsidRPr="00C677DE" w:rsidRDefault="00515208" w:rsidP="00DC0F38">
      <w:pPr>
        <w:rPr>
          <w:rFonts w:asciiTheme="majorBidi" w:hAnsiTheme="majorBidi" w:cstheme="majorBidi"/>
          <w:lang w:val="en-US"/>
        </w:rPr>
      </w:pPr>
      <w:ins w:id="462" w:author="Luis Gerardo Gonzalez Morales" w:date="2019-02-13T19:28:00Z">
        <w:r>
          <w:rPr>
            <w:rFonts w:asciiTheme="majorBidi" w:hAnsiTheme="majorBidi" w:cstheme="majorBidi"/>
            <w:lang w:val="en-US"/>
          </w:rPr>
          <w:t xml:space="preserve">The accessibility of data for all users and under free circumstances is crucial to any open data initiative. </w:t>
        </w:r>
      </w:ins>
      <w:ins w:id="463" w:author="Luis Gerardo Gonzalez Morales" w:date="2019-02-13T19:03:00Z">
        <w:r w:rsidR="00F101BD">
          <w:rPr>
            <w:rFonts w:asciiTheme="majorBidi" w:hAnsiTheme="majorBidi" w:cstheme="majorBidi"/>
            <w:lang w:val="en-US"/>
          </w:rPr>
          <w:t xml:space="preserve">In relation to </w:t>
        </w:r>
      </w:ins>
      <w:ins w:id="464" w:author="Luis Gerardo Gonzalez Morales" w:date="2019-02-13T19:06:00Z">
        <w:r w:rsidR="00E23814">
          <w:rPr>
            <w:rFonts w:asciiTheme="majorBidi" w:hAnsiTheme="majorBidi" w:cstheme="majorBidi"/>
            <w:lang w:val="en-US"/>
          </w:rPr>
          <w:t xml:space="preserve">the state of </w:t>
        </w:r>
      </w:ins>
      <w:ins w:id="465" w:author="Luis Gerardo Gonzalez Morales" w:date="2019-02-13T19:04:00Z">
        <w:r w:rsidR="00F101BD">
          <w:rPr>
            <w:rFonts w:asciiTheme="majorBidi" w:hAnsiTheme="majorBidi" w:cstheme="majorBidi"/>
            <w:lang w:val="en-US"/>
          </w:rPr>
          <w:t>openness and interoperability</w:t>
        </w:r>
      </w:ins>
      <w:ins w:id="466" w:author="Luis Gerardo Gonzalez Morales" w:date="2019-02-13T19:06:00Z">
        <w:r w:rsidR="00E23814">
          <w:rPr>
            <w:rFonts w:asciiTheme="majorBidi" w:hAnsiTheme="majorBidi" w:cstheme="majorBidi"/>
            <w:lang w:val="en-US"/>
          </w:rPr>
          <w:t xml:space="preserve"> of the disseminated data</w:t>
        </w:r>
      </w:ins>
      <w:ins w:id="467" w:author="Luis Gerardo Gonzalez Morales" w:date="2019-02-13T19:04:00Z">
        <w:r w:rsidR="00F101BD">
          <w:rPr>
            <w:rFonts w:asciiTheme="majorBidi" w:hAnsiTheme="majorBidi" w:cstheme="majorBidi"/>
            <w:lang w:val="en-US"/>
          </w:rPr>
          <w:t xml:space="preserve">, it is worth nothing that the provision of </w:t>
        </w:r>
        <w:r w:rsidR="00F101BD" w:rsidRPr="00E23814">
          <w:rPr>
            <w:rFonts w:asciiTheme="majorBidi" w:hAnsiTheme="majorBidi" w:cstheme="majorBidi"/>
            <w:b/>
            <w:bCs/>
            <w:lang w:val="en-US"/>
            <w:rPrChange w:id="468" w:author="Luis Gerardo Gonzalez Morales" w:date="2019-02-13T19:06:00Z">
              <w:rPr>
                <w:rFonts w:asciiTheme="majorBidi" w:hAnsiTheme="majorBidi" w:cstheme="majorBidi"/>
                <w:lang w:val="en-US"/>
              </w:rPr>
            </w:rPrChange>
          </w:rPr>
          <w:t>data downloads in proprietary formats</w:t>
        </w:r>
        <w:r w:rsidR="00F101BD">
          <w:rPr>
            <w:rFonts w:asciiTheme="majorBidi" w:hAnsiTheme="majorBidi" w:cstheme="majorBidi"/>
            <w:lang w:val="en-US"/>
          </w:rPr>
          <w:t xml:space="preserve"> is still more </w:t>
        </w:r>
        <w:r w:rsidR="00E23814">
          <w:rPr>
            <w:rFonts w:asciiTheme="majorBidi" w:hAnsiTheme="majorBidi" w:cstheme="majorBidi"/>
            <w:lang w:val="en-US"/>
          </w:rPr>
          <w:t xml:space="preserve">frequent </w:t>
        </w:r>
      </w:ins>
      <w:ins w:id="469" w:author="Luis Gerardo Gonzalez Morales" w:date="2019-02-13T19:06:00Z">
        <w:r w:rsidR="00E23814">
          <w:rPr>
            <w:rFonts w:asciiTheme="majorBidi" w:hAnsiTheme="majorBidi" w:cstheme="majorBidi"/>
            <w:lang w:val="en-US"/>
          </w:rPr>
          <w:t xml:space="preserve">(74%) </w:t>
        </w:r>
      </w:ins>
      <w:ins w:id="470" w:author="Luis Gerardo Gonzalez Morales" w:date="2019-02-13T19:04:00Z">
        <w:r w:rsidR="00E23814">
          <w:rPr>
            <w:rFonts w:asciiTheme="majorBidi" w:hAnsiTheme="majorBidi" w:cstheme="majorBidi"/>
            <w:lang w:val="en-US"/>
          </w:rPr>
          <w:t xml:space="preserve">than </w:t>
        </w:r>
      </w:ins>
      <w:ins w:id="471" w:author="Luis Gerardo Gonzalez Morales" w:date="2019-02-13T19:05:00Z">
        <w:r w:rsidR="00E23814">
          <w:rPr>
            <w:rFonts w:asciiTheme="majorBidi" w:hAnsiTheme="majorBidi" w:cstheme="majorBidi"/>
            <w:lang w:val="en-US"/>
          </w:rPr>
          <w:t xml:space="preserve">data downloads in </w:t>
        </w:r>
        <w:r w:rsidR="00E23814" w:rsidRPr="00E23814">
          <w:rPr>
            <w:rFonts w:asciiTheme="majorBidi" w:hAnsiTheme="majorBidi" w:cstheme="majorBidi"/>
            <w:b/>
            <w:bCs/>
            <w:lang w:val="en-US"/>
            <w:rPrChange w:id="472" w:author="Luis Gerardo Gonzalez Morales" w:date="2019-02-13T19:06:00Z">
              <w:rPr>
                <w:rFonts w:asciiTheme="majorBidi" w:hAnsiTheme="majorBidi" w:cstheme="majorBidi"/>
                <w:lang w:val="en-US"/>
              </w:rPr>
            </w:rPrChange>
          </w:rPr>
          <w:t>open machine-readable formats</w:t>
        </w:r>
        <w:r w:rsidR="00E23814">
          <w:rPr>
            <w:rFonts w:asciiTheme="majorBidi" w:hAnsiTheme="majorBidi" w:cstheme="majorBidi"/>
            <w:lang w:val="en-US"/>
          </w:rPr>
          <w:t xml:space="preserve"> (58 percent) or via </w:t>
        </w:r>
        <w:r w:rsidR="00E23814" w:rsidRPr="00E23814">
          <w:rPr>
            <w:rFonts w:asciiTheme="majorBidi" w:hAnsiTheme="majorBidi" w:cstheme="majorBidi"/>
            <w:b/>
            <w:bCs/>
            <w:lang w:val="en-US"/>
            <w:rPrChange w:id="473" w:author="Luis Gerardo Gonzalez Morales" w:date="2019-02-13T19:06:00Z">
              <w:rPr>
                <w:rFonts w:asciiTheme="majorBidi" w:hAnsiTheme="majorBidi" w:cstheme="majorBidi"/>
                <w:lang w:val="en-US"/>
              </w:rPr>
            </w:rPrChange>
          </w:rPr>
          <w:t>online Application Prog</w:t>
        </w:r>
      </w:ins>
      <w:ins w:id="474" w:author="Luis Gerardo Gonzalez Morales" w:date="2019-02-13T19:06:00Z">
        <w:r w:rsidR="00E23814" w:rsidRPr="00E23814">
          <w:rPr>
            <w:rFonts w:asciiTheme="majorBidi" w:hAnsiTheme="majorBidi" w:cstheme="majorBidi"/>
            <w:b/>
            <w:bCs/>
            <w:lang w:val="en-US"/>
            <w:rPrChange w:id="475" w:author="Luis Gerardo Gonzalez Morales" w:date="2019-02-13T19:06:00Z">
              <w:rPr>
                <w:rFonts w:asciiTheme="majorBidi" w:hAnsiTheme="majorBidi" w:cstheme="majorBidi"/>
                <w:lang w:val="en-US"/>
              </w:rPr>
            </w:rPrChange>
          </w:rPr>
          <w:t>ramming Interfaces (APIs)</w:t>
        </w:r>
        <w:r w:rsidR="00E23814">
          <w:rPr>
            <w:rFonts w:asciiTheme="majorBidi" w:hAnsiTheme="majorBidi" w:cstheme="majorBidi"/>
            <w:lang w:val="en-US"/>
          </w:rPr>
          <w:t xml:space="preserve"> (38%).</w:t>
        </w:r>
      </w:ins>
      <w:ins w:id="476" w:author="Luis Gerardo Gonzalez Morales" w:date="2019-02-13T19:03:00Z">
        <w:r w:rsidR="00F101BD">
          <w:rPr>
            <w:rFonts w:asciiTheme="majorBidi" w:hAnsiTheme="majorBidi" w:cstheme="majorBidi"/>
            <w:lang w:val="en-US"/>
          </w:rPr>
          <w:t xml:space="preserve"> </w:t>
        </w:r>
      </w:ins>
    </w:p>
    <w:tbl>
      <w:tblPr>
        <w:tblW w:w="9021" w:type="dxa"/>
        <w:tblInd w:w="-5" w:type="dxa"/>
        <w:tblLook w:val="04A0" w:firstRow="1" w:lastRow="0" w:firstColumn="1" w:lastColumn="0" w:noHBand="0" w:noVBand="1"/>
      </w:tblPr>
      <w:tblGrid>
        <w:gridCol w:w="463"/>
        <w:gridCol w:w="6806"/>
        <w:gridCol w:w="692"/>
        <w:gridCol w:w="1060"/>
      </w:tblGrid>
      <w:tr w:rsidR="00C037B4" w:rsidRPr="00C037B4" w:rsidDel="00F101BD" w14:paraId="505B2EEE" w14:textId="1432C6C6" w:rsidTr="00F101BD">
        <w:trPr>
          <w:trHeight w:val="300"/>
          <w:del w:id="477" w:author="Luis Gerardo Gonzalez Morales" w:date="2019-02-13T18:58:00Z"/>
        </w:trPr>
        <w:tc>
          <w:tcPr>
            <w:tcW w:w="4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3237B" w14:textId="292FC9EE" w:rsidR="00C037B4" w:rsidRPr="00C037B4" w:rsidDel="00F101BD" w:rsidRDefault="00C037B4" w:rsidP="00C037B4">
            <w:pPr>
              <w:spacing w:after="0" w:line="240" w:lineRule="auto"/>
              <w:jc w:val="right"/>
              <w:rPr>
                <w:del w:id="478" w:author="Luis Gerardo Gonzalez Morales" w:date="2019-02-13T18:58:00Z"/>
                <w:rFonts w:ascii="Calibri" w:eastAsia="Times New Roman" w:hAnsi="Calibri" w:cs="Times New Roman"/>
                <w:color w:val="000000"/>
                <w:sz w:val="20"/>
                <w:szCs w:val="20"/>
                <w:lang w:val="en-US"/>
              </w:rPr>
            </w:pPr>
            <w:del w:id="479" w:author="Luis Gerardo Gonzalez Morales" w:date="2019-02-13T18:58:00Z">
              <w:r w:rsidRPr="00C037B4" w:rsidDel="00F101BD">
                <w:rPr>
                  <w:rFonts w:ascii="Calibri" w:eastAsia="Times New Roman" w:hAnsi="Calibri" w:cs="Times New Roman"/>
                  <w:color w:val="000000"/>
                  <w:sz w:val="20"/>
                  <w:szCs w:val="20"/>
                  <w:lang w:val="en-US"/>
                </w:rPr>
                <w:delText>1.4</w:delText>
              </w:r>
            </w:del>
          </w:p>
        </w:tc>
        <w:tc>
          <w:tcPr>
            <w:tcW w:w="6806" w:type="dxa"/>
            <w:tcBorders>
              <w:top w:val="single" w:sz="4" w:space="0" w:color="auto"/>
              <w:left w:val="nil"/>
              <w:bottom w:val="single" w:sz="4" w:space="0" w:color="auto"/>
              <w:right w:val="single" w:sz="4" w:space="0" w:color="auto"/>
            </w:tcBorders>
            <w:shd w:val="clear" w:color="auto" w:fill="auto"/>
            <w:noWrap/>
            <w:vAlign w:val="bottom"/>
            <w:hideMark/>
          </w:tcPr>
          <w:p w14:paraId="28550D76" w14:textId="43234D30" w:rsidR="00C037B4" w:rsidRPr="00C037B4" w:rsidDel="00F101BD" w:rsidRDefault="00C037B4" w:rsidP="00C037B4">
            <w:pPr>
              <w:spacing w:after="0" w:line="240" w:lineRule="auto"/>
              <w:rPr>
                <w:del w:id="480" w:author="Luis Gerardo Gonzalez Morales" w:date="2019-02-13T18:58:00Z"/>
                <w:rFonts w:ascii="Calibri" w:eastAsia="Times New Roman" w:hAnsi="Calibri" w:cs="Times New Roman"/>
                <w:color w:val="000000"/>
                <w:sz w:val="20"/>
                <w:szCs w:val="20"/>
                <w:lang w:val="en-US"/>
              </w:rPr>
            </w:pPr>
            <w:del w:id="481" w:author="Luis Gerardo Gonzalez Morales" w:date="2019-02-13T18:58:00Z">
              <w:r w:rsidRPr="00C037B4" w:rsidDel="00F101BD">
                <w:rPr>
                  <w:rFonts w:ascii="Calibri" w:eastAsia="Times New Roman" w:hAnsi="Calibri" w:cs="Times New Roman"/>
                  <w:color w:val="000000"/>
                  <w:sz w:val="20"/>
                  <w:szCs w:val="20"/>
                  <w:lang w:val="en-US"/>
                </w:rPr>
                <w:delText>Which of the following measures are currently in place for disseminating statistics? (multiple)</w:delText>
              </w:r>
            </w:del>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14:paraId="61F2314C" w14:textId="3C5513F0" w:rsidR="00C037B4" w:rsidRPr="00C037B4" w:rsidDel="00F101BD" w:rsidRDefault="00C037B4" w:rsidP="00C037B4">
            <w:pPr>
              <w:spacing w:after="0" w:line="240" w:lineRule="auto"/>
              <w:rPr>
                <w:del w:id="482" w:author="Luis Gerardo Gonzalez Morales" w:date="2019-02-13T18:58:00Z"/>
                <w:rFonts w:ascii="Calibri" w:eastAsia="Times New Roman" w:hAnsi="Calibri" w:cs="Times New Roman"/>
                <w:color w:val="000000"/>
                <w:sz w:val="20"/>
                <w:szCs w:val="20"/>
                <w:lang w:val="en-US"/>
              </w:rPr>
            </w:pPr>
            <w:del w:id="483" w:author="Luis Gerardo Gonzalez Morales" w:date="2019-02-13T18:58:00Z">
              <w:r w:rsidRPr="00C037B4" w:rsidDel="00F101BD">
                <w:rPr>
                  <w:rFonts w:ascii="Calibri" w:eastAsia="Times New Roman" w:hAnsi="Calibri" w:cs="Times New Roman"/>
                  <w:color w:val="000000"/>
                  <w:sz w:val="20"/>
                  <w:szCs w:val="20"/>
                  <w:lang w:val="en-US"/>
                </w:rPr>
                <w:delText>Count</w:delText>
              </w:r>
            </w:del>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35A0AC0" w14:textId="26EAAE70" w:rsidR="00C037B4" w:rsidRPr="00C037B4" w:rsidDel="00F101BD" w:rsidRDefault="00C037B4" w:rsidP="00C037B4">
            <w:pPr>
              <w:spacing w:after="0" w:line="240" w:lineRule="auto"/>
              <w:jc w:val="center"/>
              <w:rPr>
                <w:del w:id="484" w:author="Luis Gerardo Gonzalez Morales" w:date="2019-02-13T18:58:00Z"/>
                <w:rFonts w:ascii="Calibri" w:eastAsia="Times New Roman" w:hAnsi="Calibri" w:cs="Times New Roman"/>
                <w:color w:val="000000"/>
                <w:sz w:val="20"/>
                <w:szCs w:val="20"/>
                <w:lang w:val="en-US"/>
              </w:rPr>
            </w:pPr>
            <w:del w:id="485" w:author="Luis Gerardo Gonzalez Morales" w:date="2019-02-13T18:58:00Z">
              <w:r w:rsidRPr="00C037B4" w:rsidDel="00F101BD">
                <w:rPr>
                  <w:rFonts w:ascii="Calibri" w:eastAsia="Times New Roman" w:hAnsi="Calibri" w:cs="Times New Roman"/>
                  <w:color w:val="000000"/>
                  <w:sz w:val="20"/>
                  <w:szCs w:val="20"/>
                  <w:lang w:val="en-US"/>
                </w:rPr>
                <w:delText>%</w:delText>
              </w:r>
            </w:del>
          </w:p>
        </w:tc>
      </w:tr>
      <w:tr w:rsidR="00E7584F" w:rsidRPr="00C037B4" w:rsidDel="00F101BD" w14:paraId="46305DF7" w14:textId="53879D28" w:rsidTr="00F101BD">
        <w:trPr>
          <w:trHeight w:val="300"/>
          <w:del w:id="486"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55244FBA" w14:textId="7B00435D" w:rsidR="00E7584F" w:rsidRPr="00C037B4" w:rsidDel="00F101BD" w:rsidRDefault="00E7584F" w:rsidP="00E7584F">
            <w:pPr>
              <w:spacing w:after="0" w:line="240" w:lineRule="auto"/>
              <w:rPr>
                <w:del w:id="487" w:author="Luis Gerardo Gonzalez Morales" w:date="2019-02-13T18:58:00Z"/>
                <w:rFonts w:ascii="Calibri" w:eastAsia="Times New Roman" w:hAnsi="Calibri" w:cs="Times New Roman"/>
                <w:color w:val="000000"/>
                <w:sz w:val="20"/>
                <w:szCs w:val="20"/>
                <w:lang w:val="en-US"/>
              </w:rPr>
            </w:pPr>
            <w:del w:id="488"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6D1388A8" w14:textId="542531C8" w:rsidR="00E7584F" w:rsidRPr="00C037B4" w:rsidDel="00F101BD" w:rsidRDefault="00E7584F" w:rsidP="00E7584F">
            <w:pPr>
              <w:spacing w:after="0" w:line="240" w:lineRule="auto"/>
              <w:rPr>
                <w:del w:id="489" w:author="Luis Gerardo Gonzalez Morales" w:date="2019-02-13T18:58:00Z"/>
                <w:rFonts w:ascii="Calibri" w:eastAsia="Times New Roman" w:hAnsi="Calibri" w:cs="Times New Roman"/>
                <w:color w:val="000000"/>
                <w:sz w:val="20"/>
                <w:szCs w:val="20"/>
                <w:lang w:val="en-US"/>
              </w:rPr>
            </w:pPr>
            <w:del w:id="490" w:author="Luis Gerardo Gonzalez Morales" w:date="2019-02-13T18:58:00Z">
              <w:r w:rsidRPr="00C037B4" w:rsidDel="00F101BD">
                <w:rPr>
                  <w:rFonts w:ascii="Calibri" w:eastAsia="Times New Roman" w:hAnsi="Calibri" w:cs="Times New Roman"/>
                  <w:color w:val="000000"/>
                  <w:sz w:val="20"/>
                  <w:szCs w:val="20"/>
                  <w:lang w:val="en-US"/>
                </w:rPr>
                <w:delText>Using various dissemination media, such as print publications, online pdf files, etc.</w:delText>
              </w:r>
            </w:del>
          </w:p>
        </w:tc>
        <w:tc>
          <w:tcPr>
            <w:tcW w:w="692" w:type="dxa"/>
            <w:tcBorders>
              <w:top w:val="nil"/>
              <w:left w:val="nil"/>
              <w:bottom w:val="single" w:sz="4" w:space="0" w:color="auto"/>
              <w:right w:val="single" w:sz="4" w:space="0" w:color="auto"/>
            </w:tcBorders>
            <w:shd w:val="clear" w:color="auto" w:fill="auto"/>
            <w:noWrap/>
            <w:vAlign w:val="bottom"/>
            <w:hideMark/>
          </w:tcPr>
          <w:p w14:paraId="216E7910" w14:textId="31F3AE2F" w:rsidR="00E7584F" w:rsidRPr="00C037B4" w:rsidDel="00F101BD" w:rsidRDefault="00E7584F" w:rsidP="00E7584F">
            <w:pPr>
              <w:spacing w:after="0" w:line="240" w:lineRule="auto"/>
              <w:jc w:val="right"/>
              <w:rPr>
                <w:del w:id="491" w:author="Luis Gerardo Gonzalez Morales" w:date="2019-02-13T18:58:00Z"/>
                <w:rFonts w:ascii="Calibri" w:eastAsia="Times New Roman" w:hAnsi="Calibri" w:cs="Times New Roman"/>
                <w:color w:val="000000"/>
                <w:sz w:val="20"/>
                <w:szCs w:val="20"/>
                <w:lang w:val="en-US"/>
              </w:rPr>
            </w:pPr>
            <w:del w:id="492" w:author="Luis Gerardo Gonzalez Morales" w:date="2019-02-13T18:58:00Z">
              <w:r w:rsidRPr="00C037B4" w:rsidDel="00F101BD">
                <w:rPr>
                  <w:rFonts w:ascii="Calibri" w:eastAsia="Times New Roman" w:hAnsi="Calibri" w:cs="Times New Roman"/>
                  <w:color w:val="000000"/>
                  <w:sz w:val="20"/>
                  <w:szCs w:val="20"/>
                  <w:lang w:val="en-US"/>
                </w:rPr>
                <w:delText>91</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2627212C" w14:textId="6C6E0375" w:rsidR="00E7584F" w:rsidRPr="00E7584F" w:rsidDel="00F101BD" w:rsidRDefault="00E7584F" w:rsidP="00E7584F">
            <w:pPr>
              <w:spacing w:after="0" w:line="240" w:lineRule="auto"/>
              <w:jc w:val="right"/>
              <w:rPr>
                <w:del w:id="493" w:author="Luis Gerardo Gonzalez Morales" w:date="2019-02-13T18:58:00Z"/>
                <w:rFonts w:ascii="Calibri" w:eastAsia="Times New Roman" w:hAnsi="Calibri" w:cs="Times New Roman"/>
                <w:color w:val="000000"/>
                <w:sz w:val="20"/>
                <w:szCs w:val="20"/>
                <w:lang w:val="en-US"/>
              </w:rPr>
            </w:pPr>
            <w:del w:id="494" w:author="Luis Gerardo Gonzalez Morales" w:date="2019-02-13T18:58:00Z">
              <w:r w:rsidRPr="00E7584F" w:rsidDel="00F101BD">
                <w:rPr>
                  <w:rFonts w:ascii="Calibri" w:eastAsia="Times New Roman" w:hAnsi="Calibri" w:cs="Times New Roman"/>
                  <w:color w:val="000000"/>
                  <w:sz w:val="20"/>
                  <w:szCs w:val="20"/>
                  <w:lang w:val="en-US"/>
                </w:rPr>
                <w:delText>97.8</w:delText>
              </w:r>
            </w:del>
          </w:p>
        </w:tc>
      </w:tr>
      <w:tr w:rsidR="00E7584F" w:rsidRPr="00C037B4" w:rsidDel="00F101BD" w14:paraId="2E1EB466" w14:textId="2A826E94" w:rsidTr="00F101BD">
        <w:trPr>
          <w:trHeight w:val="300"/>
          <w:del w:id="495"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4891A36C" w14:textId="14A4F8E7" w:rsidR="00E7584F" w:rsidRPr="00C037B4" w:rsidDel="00F101BD" w:rsidRDefault="00E7584F" w:rsidP="00E7584F">
            <w:pPr>
              <w:spacing w:after="0" w:line="240" w:lineRule="auto"/>
              <w:rPr>
                <w:del w:id="496" w:author="Luis Gerardo Gonzalez Morales" w:date="2019-02-13T18:58:00Z"/>
                <w:rFonts w:ascii="Calibri" w:eastAsia="Times New Roman" w:hAnsi="Calibri" w:cs="Times New Roman"/>
                <w:color w:val="000000"/>
                <w:sz w:val="20"/>
                <w:szCs w:val="20"/>
                <w:lang w:val="en-US"/>
              </w:rPr>
            </w:pPr>
            <w:del w:id="497"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16374625" w14:textId="17ED6294" w:rsidR="00E7584F" w:rsidRPr="00C037B4" w:rsidDel="00F101BD" w:rsidRDefault="00E7584F" w:rsidP="00E7584F">
            <w:pPr>
              <w:spacing w:after="0" w:line="240" w:lineRule="auto"/>
              <w:rPr>
                <w:del w:id="498" w:author="Luis Gerardo Gonzalez Morales" w:date="2019-02-13T18:58:00Z"/>
                <w:rFonts w:ascii="Calibri" w:eastAsia="Times New Roman" w:hAnsi="Calibri" w:cs="Times New Roman"/>
                <w:color w:val="000000"/>
                <w:sz w:val="20"/>
                <w:szCs w:val="20"/>
                <w:lang w:val="en-US"/>
              </w:rPr>
            </w:pPr>
            <w:del w:id="499" w:author="Luis Gerardo Gonzalez Morales" w:date="2019-02-13T18:58:00Z">
              <w:r w:rsidRPr="00C037B4" w:rsidDel="00F101BD">
                <w:rPr>
                  <w:rFonts w:ascii="Calibri" w:eastAsia="Times New Roman" w:hAnsi="Calibri" w:cs="Times New Roman"/>
                  <w:color w:val="000000"/>
                  <w:sz w:val="20"/>
                  <w:szCs w:val="20"/>
                  <w:lang w:val="en-US"/>
                </w:rPr>
                <w:delText>Appointment of a specialized unit responsible for dissemination at the NSO</w:delText>
              </w:r>
            </w:del>
          </w:p>
        </w:tc>
        <w:tc>
          <w:tcPr>
            <w:tcW w:w="692" w:type="dxa"/>
            <w:tcBorders>
              <w:top w:val="nil"/>
              <w:left w:val="nil"/>
              <w:bottom w:val="single" w:sz="4" w:space="0" w:color="auto"/>
              <w:right w:val="single" w:sz="4" w:space="0" w:color="auto"/>
            </w:tcBorders>
            <w:shd w:val="clear" w:color="auto" w:fill="auto"/>
            <w:noWrap/>
            <w:vAlign w:val="bottom"/>
            <w:hideMark/>
          </w:tcPr>
          <w:p w14:paraId="618AC019" w14:textId="08EB8523" w:rsidR="00E7584F" w:rsidRPr="00C037B4" w:rsidDel="00F101BD" w:rsidRDefault="00E7584F" w:rsidP="00E7584F">
            <w:pPr>
              <w:spacing w:after="0" w:line="240" w:lineRule="auto"/>
              <w:jc w:val="right"/>
              <w:rPr>
                <w:del w:id="500" w:author="Luis Gerardo Gonzalez Morales" w:date="2019-02-13T18:58:00Z"/>
                <w:rFonts w:ascii="Calibri" w:eastAsia="Times New Roman" w:hAnsi="Calibri" w:cs="Times New Roman"/>
                <w:color w:val="000000"/>
                <w:sz w:val="20"/>
                <w:szCs w:val="20"/>
                <w:lang w:val="en-US"/>
              </w:rPr>
            </w:pPr>
            <w:del w:id="501" w:author="Luis Gerardo Gonzalez Morales" w:date="2019-02-13T18:58:00Z">
              <w:r w:rsidRPr="00C037B4" w:rsidDel="00F101BD">
                <w:rPr>
                  <w:rFonts w:ascii="Calibri" w:eastAsia="Times New Roman" w:hAnsi="Calibri" w:cs="Times New Roman"/>
                  <w:color w:val="000000"/>
                  <w:sz w:val="20"/>
                  <w:szCs w:val="20"/>
                  <w:lang w:val="en-US"/>
                </w:rPr>
                <w:delText>84</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22F863F0" w14:textId="3645B01F" w:rsidR="00E7584F" w:rsidRPr="00E7584F" w:rsidDel="00F101BD" w:rsidRDefault="00E7584F" w:rsidP="00E7584F">
            <w:pPr>
              <w:spacing w:after="0" w:line="240" w:lineRule="auto"/>
              <w:jc w:val="right"/>
              <w:rPr>
                <w:del w:id="502" w:author="Luis Gerardo Gonzalez Morales" w:date="2019-02-13T18:58:00Z"/>
                <w:rFonts w:ascii="Calibri" w:eastAsia="Times New Roman" w:hAnsi="Calibri" w:cs="Times New Roman"/>
                <w:color w:val="000000"/>
                <w:sz w:val="20"/>
                <w:szCs w:val="20"/>
                <w:lang w:val="en-US"/>
              </w:rPr>
            </w:pPr>
            <w:del w:id="503" w:author="Luis Gerardo Gonzalez Morales" w:date="2019-02-13T18:58:00Z">
              <w:r w:rsidRPr="00E7584F" w:rsidDel="00F101BD">
                <w:rPr>
                  <w:rFonts w:ascii="Calibri" w:eastAsia="Times New Roman" w:hAnsi="Calibri" w:cs="Times New Roman"/>
                  <w:color w:val="000000"/>
                  <w:sz w:val="20"/>
                  <w:szCs w:val="20"/>
                  <w:lang w:val="en-US"/>
                </w:rPr>
                <w:delText>90.3</w:delText>
              </w:r>
            </w:del>
          </w:p>
        </w:tc>
      </w:tr>
      <w:tr w:rsidR="00E7584F" w:rsidRPr="00C037B4" w:rsidDel="00F101BD" w14:paraId="3C2037E4" w14:textId="249413BB" w:rsidTr="00F101BD">
        <w:trPr>
          <w:trHeight w:val="300"/>
          <w:del w:id="504"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6AFB6819" w14:textId="68D8EB05" w:rsidR="00E7584F" w:rsidRPr="00C037B4" w:rsidDel="00F101BD" w:rsidRDefault="00E7584F" w:rsidP="00E7584F">
            <w:pPr>
              <w:spacing w:after="0" w:line="240" w:lineRule="auto"/>
              <w:rPr>
                <w:del w:id="505" w:author="Luis Gerardo Gonzalez Morales" w:date="2019-02-13T18:58:00Z"/>
                <w:rFonts w:ascii="Calibri" w:eastAsia="Times New Roman" w:hAnsi="Calibri" w:cs="Times New Roman"/>
                <w:color w:val="000000"/>
                <w:sz w:val="20"/>
                <w:szCs w:val="20"/>
                <w:lang w:val="en-US"/>
              </w:rPr>
            </w:pPr>
            <w:del w:id="506"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49D56604" w14:textId="64BD150D" w:rsidR="00E7584F" w:rsidRPr="00C037B4" w:rsidDel="00F101BD" w:rsidRDefault="00E7584F" w:rsidP="00E7584F">
            <w:pPr>
              <w:spacing w:after="0" w:line="240" w:lineRule="auto"/>
              <w:rPr>
                <w:del w:id="507" w:author="Luis Gerardo Gonzalez Morales" w:date="2019-02-13T18:58:00Z"/>
                <w:rFonts w:ascii="Calibri" w:eastAsia="Times New Roman" w:hAnsi="Calibri" w:cs="Times New Roman"/>
                <w:color w:val="000000"/>
                <w:sz w:val="20"/>
                <w:szCs w:val="20"/>
                <w:lang w:val="en-US"/>
              </w:rPr>
            </w:pPr>
            <w:del w:id="508" w:author="Luis Gerardo Gonzalez Morales" w:date="2019-02-13T18:58:00Z">
              <w:r w:rsidRPr="00C037B4" w:rsidDel="00F101BD">
                <w:rPr>
                  <w:rFonts w:ascii="Calibri" w:eastAsia="Times New Roman" w:hAnsi="Calibri" w:cs="Times New Roman"/>
                  <w:color w:val="000000"/>
                  <w:sz w:val="20"/>
                  <w:szCs w:val="20"/>
                  <w:lang w:val="en-US"/>
                </w:rPr>
                <w:delText>Providing user support via e-mail, written correspondence or telephone</w:delText>
              </w:r>
            </w:del>
          </w:p>
        </w:tc>
        <w:tc>
          <w:tcPr>
            <w:tcW w:w="692" w:type="dxa"/>
            <w:tcBorders>
              <w:top w:val="nil"/>
              <w:left w:val="nil"/>
              <w:bottom w:val="single" w:sz="4" w:space="0" w:color="auto"/>
              <w:right w:val="single" w:sz="4" w:space="0" w:color="auto"/>
            </w:tcBorders>
            <w:shd w:val="clear" w:color="auto" w:fill="auto"/>
            <w:noWrap/>
            <w:vAlign w:val="bottom"/>
            <w:hideMark/>
          </w:tcPr>
          <w:p w14:paraId="1AB786B1" w14:textId="44DD85B0" w:rsidR="00E7584F" w:rsidRPr="00C037B4" w:rsidDel="00F101BD" w:rsidRDefault="00E7584F" w:rsidP="00E7584F">
            <w:pPr>
              <w:spacing w:after="0" w:line="240" w:lineRule="auto"/>
              <w:jc w:val="right"/>
              <w:rPr>
                <w:del w:id="509" w:author="Luis Gerardo Gonzalez Morales" w:date="2019-02-13T18:58:00Z"/>
                <w:rFonts w:ascii="Calibri" w:eastAsia="Times New Roman" w:hAnsi="Calibri" w:cs="Times New Roman"/>
                <w:color w:val="000000"/>
                <w:sz w:val="20"/>
                <w:szCs w:val="20"/>
                <w:lang w:val="en-US"/>
              </w:rPr>
            </w:pPr>
            <w:del w:id="510" w:author="Luis Gerardo Gonzalez Morales" w:date="2019-02-13T18:58:00Z">
              <w:r w:rsidRPr="00C037B4" w:rsidDel="00F101BD">
                <w:rPr>
                  <w:rFonts w:ascii="Calibri" w:eastAsia="Times New Roman" w:hAnsi="Calibri" w:cs="Times New Roman"/>
                  <w:color w:val="000000"/>
                  <w:sz w:val="20"/>
                  <w:szCs w:val="20"/>
                  <w:lang w:val="en-US"/>
                </w:rPr>
                <w:delText>84</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0DB6E29C" w14:textId="015E9558" w:rsidR="00E7584F" w:rsidRPr="00E7584F" w:rsidDel="00F101BD" w:rsidRDefault="00E7584F" w:rsidP="00E7584F">
            <w:pPr>
              <w:spacing w:after="0" w:line="240" w:lineRule="auto"/>
              <w:jc w:val="right"/>
              <w:rPr>
                <w:del w:id="511" w:author="Luis Gerardo Gonzalez Morales" w:date="2019-02-13T18:58:00Z"/>
                <w:rFonts w:ascii="Calibri" w:eastAsia="Times New Roman" w:hAnsi="Calibri" w:cs="Times New Roman"/>
                <w:color w:val="000000"/>
                <w:sz w:val="20"/>
                <w:szCs w:val="20"/>
                <w:lang w:val="en-US"/>
              </w:rPr>
            </w:pPr>
            <w:del w:id="512" w:author="Luis Gerardo Gonzalez Morales" w:date="2019-02-13T18:58:00Z">
              <w:r w:rsidRPr="00E7584F" w:rsidDel="00F101BD">
                <w:rPr>
                  <w:rFonts w:ascii="Calibri" w:eastAsia="Times New Roman" w:hAnsi="Calibri" w:cs="Times New Roman"/>
                  <w:color w:val="000000"/>
                  <w:sz w:val="20"/>
                  <w:szCs w:val="20"/>
                  <w:lang w:val="en-US"/>
                </w:rPr>
                <w:delText>90.3</w:delText>
              </w:r>
            </w:del>
          </w:p>
        </w:tc>
      </w:tr>
      <w:tr w:rsidR="00E7584F" w:rsidRPr="00C037B4" w:rsidDel="00F101BD" w14:paraId="70D24FC3" w14:textId="08066788" w:rsidTr="00F101BD">
        <w:trPr>
          <w:trHeight w:val="300"/>
          <w:del w:id="513"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3B0CE8AA" w14:textId="5FC5C0B4" w:rsidR="00E7584F" w:rsidRPr="00C037B4" w:rsidDel="00F101BD" w:rsidRDefault="00E7584F" w:rsidP="00E7584F">
            <w:pPr>
              <w:spacing w:after="0" w:line="240" w:lineRule="auto"/>
              <w:rPr>
                <w:del w:id="514" w:author="Luis Gerardo Gonzalez Morales" w:date="2019-02-13T18:58:00Z"/>
                <w:rFonts w:ascii="Calibri" w:eastAsia="Times New Roman" w:hAnsi="Calibri" w:cs="Times New Roman"/>
                <w:color w:val="000000"/>
                <w:sz w:val="20"/>
                <w:szCs w:val="20"/>
                <w:lang w:val="en-US"/>
              </w:rPr>
            </w:pPr>
            <w:del w:id="515"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79469C7E" w14:textId="407EA194" w:rsidR="00E7584F" w:rsidRPr="00C037B4" w:rsidDel="00F101BD" w:rsidRDefault="00E7584F" w:rsidP="00E7584F">
            <w:pPr>
              <w:spacing w:after="0" w:line="240" w:lineRule="auto"/>
              <w:rPr>
                <w:del w:id="516" w:author="Luis Gerardo Gonzalez Morales" w:date="2019-02-13T18:58:00Z"/>
                <w:rFonts w:ascii="Calibri" w:eastAsia="Times New Roman" w:hAnsi="Calibri" w:cs="Times New Roman"/>
                <w:color w:val="000000"/>
                <w:sz w:val="20"/>
                <w:szCs w:val="20"/>
                <w:lang w:val="en-US"/>
              </w:rPr>
            </w:pPr>
            <w:del w:id="517" w:author="Luis Gerardo Gonzalez Morales" w:date="2019-02-13T18:58:00Z">
              <w:r w:rsidRPr="00C037B4" w:rsidDel="00F101BD">
                <w:rPr>
                  <w:rFonts w:ascii="Calibri" w:eastAsia="Times New Roman" w:hAnsi="Calibri" w:cs="Times New Roman"/>
                  <w:color w:val="000000"/>
                  <w:sz w:val="20"/>
                  <w:szCs w:val="20"/>
                  <w:lang w:val="en-US"/>
                </w:rPr>
                <w:delText xml:space="preserve">Providing online data for exploration by general users (interactive online database interfaces, fully formatted excel files) </w:delText>
              </w:r>
            </w:del>
          </w:p>
        </w:tc>
        <w:tc>
          <w:tcPr>
            <w:tcW w:w="692" w:type="dxa"/>
            <w:tcBorders>
              <w:top w:val="nil"/>
              <w:left w:val="nil"/>
              <w:bottom w:val="single" w:sz="4" w:space="0" w:color="auto"/>
              <w:right w:val="single" w:sz="4" w:space="0" w:color="auto"/>
            </w:tcBorders>
            <w:shd w:val="clear" w:color="auto" w:fill="auto"/>
            <w:noWrap/>
            <w:vAlign w:val="bottom"/>
            <w:hideMark/>
          </w:tcPr>
          <w:p w14:paraId="24EE8CB4" w14:textId="55098760" w:rsidR="00E7584F" w:rsidRPr="00C037B4" w:rsidDel="00F101BD" w:rsidRDefault="00E7584F" w:rsidP="00E7584F">
            <w:pPr>
              <w:spacing w:after="0" w:line="240" w:lineRule="auto"/>
              <w:jc w:val="right"/>
              <w:rPr>
                <w:del w:id="518" w:author="Luis Gerardo Gonzalez Morales" w:date="2019-02-13T18:58:00Z"/>
                <w:rFonts w:ascii="Calibri" w:eastAsia="Times New Roman" w:hAnsi="Calibri" w:cs="Times New Roman"/>
                <w:color w:val="000000"/>
                <w:sz w:val="20"/>
                <w:szCs w:val="20"/>
                <w:lang w:val="en-US"/>
              </w:rPr>
            </w:pPr>
            <w:del w:id="519" w:author="Luis Gerardo Gonzalez Morales" w:date="2019-02-13T18:58:00Z">
              <w:r w:rsidRPr="00C037B4" w:rsidDel="00F101BD">
                <w:rPr>
                  <w:rFonts w:ascii="Calibri" w:eastAsia="Times New Roman" w:hAnsi="Calibri" w:cs="Times New Roman"/>
                  <w:color w:val="000000"/>
                  <w:sz w:val="20"/>
                  <w:szCs w:val="20"/>
                  <w:lang w:val="en-US"/>
                </w:rPr>
                <w:delText>78</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E98A3D7" w14:textId="699B5B31" w:rsidR="00E7584F" w:rsidRPr="00E7584F" w:rsidDel="00F101BD" w:rsidRDefault="00E7584F" w:rsidP="00E7584F">
            <w:pPr>
              <w:spacing w:after="0" w:line="240" w:lineRule="auto"/>
              <w:jc w:val="right"/>
              <w:rPr>
                <w:del w:id="520" w:author="Luis Gerardo Gonzalez Morales" w:date="2019-02-13T18:58:00Z"/>
                <w:rFonts w:ascii="Calibri" w:eastAsia="Times New Roman" w:hAnsi="Calibri" w:cs="Times New Roman"/>
                <w:color w:val="000000"/>
                <w:sz w:val="20"/>
                <w:szCs w:val="20"/>
                <w:lang w:val="en-US"/>
              </w:rPr>
            </w:pPr>
            <w:del w:id="521" w:author="Luis Gerardo Gonzalez Morales" w:date="2019-02-13T18:58:00Z">
              <w:r w:rsidRPr="00E7584F" w:rsidDel="00F101BD">
                <w:rPr>
                  <w:rFonts w:ascii="Calibri" w:eastAsia="Times New Roman" w:hAnsi="Calibri" w:cs="Times New Roman"/>
                  <w:color w:val="000000"/>
                  <w:sz w:val="20"/>
                  <w:szCs w:val="20"/>
                  <w:lang w:val="en-US"/>
                </w:rPr>
                <w:delText>83.9</w:delText>
              </w:r>
            </w:del>
          </w:p>
        </w:tc>
      </w:tr>
      <w:tr w:rsidR="00E7584F" w:rsidRPr="00C037B4" w:rsidDel="00F101BD" w14:paraId="10FEFC79" w14:textId="553A286C" w:rsidTr="00F101BD">
        <w:trPr>
          <w:trHeight w:val="300"/>
          <w:del w:id="522"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4F4AD1F7" w14:textId="78BE8220" w:rsidR="00E7584F" w:rsidRPr="00C037B4" w:rsidDel="00F101BD" w:rsidRDefault="00E7584F" w:rsidP="00E7584F">
            <w:pPr>
              <w:spacing w:after="0" w:line="240" w:lineRule="auto"/>
              <w:rPr>
                <w:del w:id="523" w:author="Luis Gerardo Gonzalez Morales" w:date="2019-02-13T18:58:00Z"/>
                <w:rFonts w:ascii="Calibri" w:eastAsia="Times New Roman" w:hAnsi="Calibri" w:cs="Times New Roman"/>
                <w:color w:val="000000"/>
                <w:sz w:val="20"/>
                <w:szCs w:val="20"/>
                <w:lang w:val="en-US"/>
              </w:rPr>
            </w:pPr>
            <w:del w:id="524"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0465E0C1" w14:textId="07AF380B" w:rsidR="00E7584F" w:rsidRPr="00C037B4" w:rsidDel="00F101BD" w:rsidRDefault="00E7584F" w:rsidP="00E7584F">
            <w:pPr>
              <w:spacing w:after="0" w:line="240" w:lineRule="auto"/>
              <w:rPr>
                <w:del w:id="525" w:author="Luis Gerardo Gonzalez Morales" w:date="2019-02-13T18:58:00Z"/>
                <w:rFonts w:ascii="Calibri" w:eastAsia="Times New Roman" w:hAnsi="Calibri" w:cs="Times New Roman"/>
                <w:color w:val="000000"/>
                <w:sz w:val="20"/>
                <w:szCs w:val="20"/>
                <w:lang w:val="en-US"/>
              </w:rPr>
            </w:pPr>
            <w:del w:id="526" w:author="Luis Gerardo Gonzalez Morales" w:date="2019-02-13T18:58:00Z">
              <w:r w:rsidRPr="00C037B4" w:rsidDel="00F101BD">
                <w:rPr>
                  <w:rFonts w:ascii="Calibri" w:eastAsia="Times New Roman" w:hAnsi="Calibri" w:cs="Times New Roman"/>
                  <w:color w:val="000000"/>
                  <w:sz w:val="20"/>
                  <w:szCs w:val="20"/>
                  <w:lang w:val="en-US"/>
                </w:rPr>
                <w:delText>Publishing an advanced release calendar, announcing when various statistics will be published</w:delText>
              </w:r>
            </w:del>
          </w:p>
        </w:tc>
        <w:tc>
          <w:tcPr>
            <w:tcW w:w="692" w:type="dxa"/>
            <w:tcBorders>
              <w:top w:val="nil"/>
              <w:left w:val="nil"/>
              <w:bottom w:val="single" w:sz="4" w:space="0" w:color="auto"/>
              <w:right w:val="single" w:sz="4" w:space="0" w:color="auto"/>
            </w:tcBorders>
            <w:shd w:val="clear" w:color="auto" w:fill="auto"/>
            <w:noWrap/>
            <w:vAlign w:val="bottom"/>
            <w:hideMark/>
          </w:tcPr>
          <w:p w14:paraId="536BEE6E" w14:textId="6805B118" w:rsidR="00E7584F" w:rsidRPr="00C037B4" w:rsidDel="00F101BD" w:rsidRDefault="00E7584F" w:rsidP="00E7584F">
            <w:pPr>
              <w:spacing w:after="0" w:line="240" w:lineRule="auto"/>
              <w:jc w:val="right"/>
              <w:rPr>
                <w:del w:id="527" w:author="Luis Gerardo Gonzalez Morales" w:date="2019-02-13T18:58:00Z"/>
                <w:rFonts w:ascii="Calibri" w:eastAsia="Times New Roman" w:hAnsi="Calibri" w:cs="Times New Roman"/>
                <w:color w:val="000000"/>
                <w:sz w:val="20"/>
                <w:szCs w:val="20"/>
                <w:lang w:val="en-US"/>
              </w:rPr>
            </w:pPr>
            <w:del w:id="528" w:author="Luis Gerardo Gonzalez Morales" w:date="2019-02-13T18:58:00Z">
              <w:r w:rsidRPr="00C037B4" w:rsidDel="00F101BD">
                <w:rPr>
                  <w:rFonts w:ascii="Calibri" w:eastAsia="Times New Roman" w:hAnsi="Calibri" w:cs="Times New Roman"/>
                  <w:color w:val="000000"/>
                  <w:sz w:val="20"/>
                  <w:szCs w:val="20"/>
                  <w:lang w:val="en-US"/>
                </w:rPr>
                <w:delText>77</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EA6D324" w14:textId="3D67E147" w:rsidR="00E7584F" w:rsidRPr="00E7584F" w:rsidDel="00F101BD" w:rsidRDefault="00E7584F" w:rsidP="00E7584F">
            <w:pPr>
              <w:spacing w:after="0" w:line="240" w:lineRule="auto"/>
              <w:jc w:val="right"/>
              <w:rPr>
                <w:del w:id="529" w:author="Luis Gerardo Gonzalez Morales" w:date="2019-02-13T18:58:00Z"/>
                <w:rFonts w:ascii="Calibri" w:eastAsia="Times New Roman" w:hAnsi="Calibri" w:cs="Times New Roman"/>
                <w:color w:val="000000"/>
                <w:sz w:val="20"/>
                <w:szCs w:val="20"/>
                <w:lang w:val="en-US"/>
              </w:rPr>
            </w:pPr>
            <w:del w:id="530" w:author="Luis Gerardo Gonzalez Morales" w:date="2019-02-13T18:58:00Z">
              <w:r w:rsidRPr="00E7584F" w:rsidDel="00F101BD">
                <w:rPr>
                  <w:rFonts w:ascii="Calibri" w:eastAsia="Times New Roman" w:hAnsi="Calibri" w:cs="Times New Roman"/>
                  <w:color w:val="000000"/>
                  <w:sz w:val="20"/>
                  <w:szCs w:val="20"/>
                  <w:lang w:val="en-US"/>
                </w:rPr>
                <w:delText>82.8</w:delText>
              </w:r>
            </w:del>
          </w:p>
        </w:tc>
      </w:tr>
      <w:tr w:rsidR="00E7584F" w:rsidRPr="00C037B4" w:rsidDel="00F101BD" w14:paraId="5B260E67" w14:textId="4A609296" w:rsidTr="00F101BD">
        <w:trPr>
          <w:trHeight w:val="300"/>
          <w:del w:id="531"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2128731E" w14:textId="332DA9F3" w:rsidR="00E7584F" w:rsidRPr="00C037B4" w:rsidDel="00F101BD" w:rsidRDefault="00E7584F" w:rsidP="00E7584F">
            <w:pPr>
              <w:spacing w:after="0" w:line="240" w:lineRule="auto"/>
              <w:rPr>
                <w:del w:id="532" w:author="Luis Gerardo Gonzalez Morales" w:date="2019-02-13T18:58:00Z"/>
                <w:rFonts w:ascii="Calibri" w:eastAsia="Times New Roman" w:hAnsi="Calibri" w:cs="Times New Roman"/>
                <w:color w:val="000000"/>
                <w:sz w:val="20"/>
                <w:szCs w:val="20"/>
                <w:lang w:val="en-US"/>
              </w:rPr>
            </w:pPr>
            <w:del w:id="533"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27D5127A" w14:textId="79DDACA3" w:rsidR="00E7584F" w:rsidRPr="00C037B4" w:rsidDel="00F101BD" w:rsidRDefault="00E7584F" w:rsidP="00E7584F">
            <w:pPr>
              <w:spacing w:after="0" w:line="240" w:lineRule="auto"/>
              <w:rPr>
                <w:del w:id="534" w:author="Luis Gerardo Gonzalez Morales" w:date="2019-02-13T18:58:00Z"/>
                <w:rFonts w:ascii="Calibri" w:eastAsia="Times New Roman" w:hAnsi="Calibri" w:cs="Times New Roman"/>
                <w:color w:val="000000"/>
                <w:sz w:val="20"/>
                <w:szCs w:val="20"/>
                <w:lang w:val="en-US"/>
              </w:rPr>
            </w:pPr>
            <w:del w:id="535" w:author="Luis Gerardo Gonzalez Morales" w:date="2019-02-13T18:58:00Z">
              <w:r w:rsidRPr="00C037B4" w:rsidDel="00F101BD">
                <w:rPr>
                  <w:rFonts w:ascii="Calibri" w:eastAsia="Times New Roman" w:hAnsi="Calibri" w:cs="Times New Roman"/>
                  <w:color w:val="000000"/>
                  <w:sz w:val="20"/>
                  <w:szCs w:val="20"/>
                  <w:lang w:val="en-US"/>
                </w:rPr>
                <w:delText xml:space="preserve">Providing data downloads in proprietary formats for data analysis software (e.g, Excel, Access, Stata, SAS, SPSS) </w:delText>
              </w:r>
            </w:del>
          </w:p>
        </w:tc>
        <w:tc>
          <w:tcPr>
            <w:tcW w:w="692" w:type="dxa"/>
            <w:tcBorders>
              <w:top w:val="nil"/>
              <w:left w:val="nil"/>
              <w:bottom w:val="single" w:sz="4" w:space="0" w:color="auto"/>
              <w:right w:val="single" w:sz="4" w:space="0" w:color="auto"/>
            </w:tcBorders>
            <w:shd w:val="clear" w:color="auto" w:fill="auto"/>
            <w:noWrap/>
            <w:vAlign w:val="bottom"/>
            <w:hideMark/>
          </w:tcPr>
          <w:p w14:paraId="34329E39" w14:textId="4834CF7E" w:rsidR="00E7584F" w:rsidRPr="00C037B4" w:rsidDel="00F101BD" w:rsidRDefault="00E7584F" w:rsidP="00E7584F">
            <w:pPr>
              <w:spacing w:after="0" w:line="240" w:lineRule="auto"/>
              <w:jc w:val="right"/>
              <w:rPr>
                <w:del w:id="536" w:author="Luis Gerardo Gonzalez Morales" w:date="2019-02-13T18:58:00Z"/>
                <w:rFonts w:ascii="Calibri" w:eastAsia="Times New Roman" w:hAnsi="Calibri" w:cs="Times New Roman"/>
                <w:color w:val="000000"/>
                <w:sz w:val="20"/>
                <w:szCs w:val="20"/>
                <w:lang w:val="en-US"/>
              </w:rPr>
            </w:pPr>
            <w:del w:id="537" w:author="Luis Gerardo Gonzalez Morales" w:date="2019-02-13T18:58:00Z">
              <w:r w:rsidRPr="00C037B4" w:rsidDel="00F101BD">
                <w:rPr>
                  <w:rFonts w:ascii="Calibri" w:eastAsia="Times New Roman" w:hAnsi="Calibri" w:cs="Times New Roman"/>
                  <w:color w:val="000000"/>
                  <w:sz w:val="20"/>
                  <w:szCs w:val="20"/>
                  <w:lang w:val="en-US"/>
                </w:rPr>
                <w:delText>69</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14ECCAA0" w14:textId="2D08EC5E" w:rsidR="00E7584F" w:rsidRPr="00E7584F" w:rsidDel="00F101BD" w:rsidRDefault="00E7584F" w:rsidP="00E7584F">
            <w:pPr>
              <w:spacing w:after="0" w:line="240" w:lineRule="auto"/>
              <w:jc w:val="right"/>
              <w:rPr>
                <w:del w:id="538" w:author="Luis Gerardo Gonzalez Morales" w:date="2019-02-13T18:58:00Z"/>
                <w:rFonts w:ascii="Calibri" w:eastAsia="Times New Roman" w:hAnsi="Calibri" w:cs="Times New Roman"/>
                <w:color w:val="000000"/>
                <w:sz w:val="20"/>
                <w:szCs w:val="20"/>
                <w:lang w:val="en-US"/>
              </w:rPr>
            </w:pPr>
            <w:del w:id="539" w:author="Luis Gerardo Gonzalez Morales" w:date="2019-02-13T18:58:00Z">
              <w:r w:rsidRPr="00E7584F" w:rsidDel="00F101BD">
                <w:rPr>
                  <w:rFonts w:ascii="Calibri" w:eastAsia="Times New Roman" w:hAnsi="Calibri" w:cs="Times New Roman"/>
                  <w:color w:val="000000"/>
                  <w:sz w:val="20"/>
                  <w:szCs w:val="20"/>
                  <w:lang w:val="en-US"/>
                </w:rPr>
                <w:delText>74.2</w:delText>
              </w:r>
            </w:del>
          </w:p>
        </w:tc>
      </w:tr>
      <w:tr w:rsidR="00E7584F" w:rsidRPr="00C037B4" w:rsidDel="00F101BD" w14:paraId="61555012" w14:textId="7B908FFE" w:rsidTr="00F101BD">
        <w:trPr>
          <w:trHeight w:val="300"/>
          <w:del w:id="540"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5E035AAF" w14:textId="75E4666C" w:rsidR="00E7584F" w:rsidRPr="00C037B4" w:rsidDel="00F101BD" w:rsidRDefault="00E7584F" w:rsidP="00E7584F">
            <w:pPr>
              <w:spacing w:after="0" w:line="240" w:lineRule="auto"/>
              <w:rPr>
                <w:del w:id="541" w:author="Luis Gerardo Gonzalez Morales" w:date="2019-02-13T18:58:00Z"/>
                <w:rFonts w:ascii="Calibri" w:eastAsia="Times New Roman" w:hAnsi="Calibri" w:cs="Times New Roman"/>
                <w:color w:val="000000"/>
                <w:sz w:val="20"/>
                <w:szCs w:val="20"/>
                <w:lang w:val="en-US"/>
              </w:rPr>
            </w:pPr>
            <w:del w:id="542"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41BAE08A" w14:textId="0FE70AF5" w:rsidR="00E7584F" w:rsidRPr="00C037B4" w:rsidDel="00F101BD" w:rsidRDefault="00E7584F" w:rsidP="00E7584F">
            <w:pPr>
              <w:spacing w:after="0" w:line="240" w:lineRule="auto"/>
              <w:rPr>
                <w:del w:id="543" w:author="Luis Gerardo Gonzalez Morales" w:date="2019-02-13T18:58:00Z"/>
                <w:rFonts w:ascii="Calibri" w:eastAsia="Times New Roman" w:hAnsi="Calibri" w:cs="Times New Roman"/>
                <w:color w:val="000000"/>
                <w:sz w:val="20"/>
                <w:szCs w:val="20"/>
                <w:lang w:val="en-US"/>
              </w:rPr>
            </w:pPr>
            <w:del w:id="544" w:author="Luis Gerardo Gonzalez Morales" w:date="2019-02-13T18:58:00Z">
              <w:r w:rsidRPr="00C037B4" w:rsidDel="00F101BD">
                <w:rPr>
                  <w:rFonts w:ascii="Calibri" w:eastAsia="Times New Roman" w:hAnsi="Calibri" w:cs="Times New Roman"/>
                  <w:color w:val="000000"/>
                  <w:sz w:val="20"/>
                  <w:szCs w:val="20"/>
                  <w:lang w:val="en-US"/>
                </w:rPr>
                <w:delText>Publishing catalogues of available publications, documents, and other services</w:delText>
              </w:r>
            </w:del>
          </w:p>
        </w:tc>
        <w:tc>
          <w:tcPr>
            <w:tcW w:w="692" w:type="dxa"/>
            <w:tcBorders>
              <w:top w:val="nil"/>
              <w:left w:val="nil"/>
              <w:bottom w:val="single" w:sz="4" w:space="0" w:color="auto"/>
              <w:right w:val="single" w:sz="4" w:space="0" w:color="auto"/>
            </w:tcBorders>
            <w:shd w:val="clear" w:color="auto" w:fill="auto"/>
            <w:noWrap/>
            <w:vAlign w:val="bottom"/>
            <w:hideMark/>
          </w:tcPr>
          <w:p w14:paraId="3944D65D" w14:textId="2D9C10E7" w:rsidR="00E7584F" w:rsidRPr="00C037B4" w:rsidDel="00F101BD" w:rsidRDefault="00E7584F" w:rsidP="00E7584F">
            <w:pPr>
              <w:spacing w:after="0" w:line="240" w:lineRule="auto"/>
              <w:jc w:val="right"/>
              <w:rPr>
                <w:del w:id="545" w:author="Luis Gerardo Gonzalez Morales" w:date="2019-02-13T18:58:00Z"/>
                <w:rFonts w:ascii="Calibri" w:eastAsia="Times New Roman" w:hAnsi="Calibri" w:cs="Times New Roman"/>
                <w:color w:val="000000"/>
                <w:sz w:val="20"/>
                <w:szCs w:val="20"/>
                <w:lang w:val="en-US"/>
              </w:rPr>
            </w:pPr>
            <w:del w:id="546" w:author="Luis Gerardo Gonzalez Morales" w:date="2019-02-13T18:58:00Z">
              <w:r w:rsidRPr="00C037B4" w:rsidDel="00F101BD">
                <w:rPr>
                  <w:rFonts w:ascii="Calibri" w:eastAsia="Times New Roman" w:hAnsi="Calibri" w:cs="Times New Roman"/>
                  <w:color w:val="000000"/>
                  <w:sz w:val="20"/>
                  <w:szCs w:val="20"/>
                  <w:lang w:val="en-US"/>
                </w:rPr>
                <w:delText>68</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20E08B86" w14:textId="574134B9" w:rsidR="00E7584F" w:rsidRPr="00E7584F" w:rsidDel="00F101BD" w:rsidRDefault="00E7584F" w:rsidP="00E7584F">
            <w:pPr>
              <w:spacing w:after="0" w:line="240" w:lineRule="auto"/>
              <w:jc w:val="right"/>
              <w:rPr>
                <w:del w:id="547" w:author="Luis Gerardo Gonzalez Morales" w:date="2019-02-13T18:58:00Z"/>
                <w:rFonts w:ascii="Calibri" w:eastAsia="Times New Roman" w:hAnsi="Calibri" w:cs="Times New Roman"/>
                <w:color w:val="000000"/>
                <w:sz w:val="20"/>
                <w:szCs w:val="20"/>
                <w:lang w:val="en-US"/>
              </w:rPr>
            </w:pPr>
            <w:del w:id="548" w:author="Luis Gerardo Gonzalez Morales" w:date="2019-02-13T18:58:00Z">
              <w:r w:rsidRPr="00E7584F" w:rsidDel="00F101BD">
                <w:rPr>
                  <w:rFonts w:ascii="Calibri" w:eastAsia="Times New Roman" w:hAnsi="Calibri" w:cs="Times New Roman"/>
                  <w:color w:val="000000"/>
                  <w:sz w:val="20"/>
                  <w:szCs w:val="20"/>
                  <w:lang w:val="en-US"/>
                </w:rPr>
                <w:delText>73.1</w:delText>
              </w:r>
            </w:del>
          </w:p>
        </w:tc>
      </w:tr>
      <w:tr w:rsidR="00E7584F" w:rsidRPr="00C037B4" w:rsidDel="00F101BD" w14:paraId="46494F0D" w14:textId="6E46D40D" w:rsidTr="00F101BD">
        <w:trPr>
          <w:trHeight w:val="300"/>
          <w:del w:id="549"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20EDABD1" w14:textId="73F10DF6" w:rsidR="00E7584F" w:rsidRPr="00C037B4" w:rsidDel="00F101BD" w:rsidRDefault="00E7584F" w:rsidP="00E7584F">
            <w:pPr>
              <w:spacing w:after="0" w:line="240" w:lineRule="auto"/>
              <w:rPr>
                <w:del w:id="550" w:author="Luis Gerardo Gonzalez Morales" w:date="2019-02-13T18:58:00Z"/>
                <w:rFonts w:ascii="Calibri" w:eastAsia="Times New Roman" w:hAnsi="Calibri" w:cs="Times New Roman"/>
                <w:color w:val="000000"/>
                <w:sz w:val="20"/>
                <w:szCs w:val="20"/>
                <w:lang w:val="en-US"/>
              </w:rPr>
            </w:pPr>
            <w:del w:id="551"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58E52C45" w14:textId="01B19EF7" w:rsidR="00E7584F" w:rsidRPr="00C037B4" w:rsidDel="00F101BD" w:rsidRDefault="00E7584F" w:rsidP="00E7584F">
            <w:pPr>
              <w:spacing w:after="0" w:line="240" w:lineRule="auto"/>
              <w:rPr>
                <w:del w:id="552" w:author="Luis Gerardo Gonzalez Morales" w:date="2019-02-13T18:58:00Z"/>
                <w:rFonts w:ascii="Calibri" w:eastAsia="Times New Roman" w:hAnsi="Calibri" w:cs="Times New Roman"/>
                <w:color w:val="000000"/>
                <w:sz w:val="20"/>
                <w:szCs w:val="20"/>
                <w:lang w:val="en-US"/>
              </w:rPr>
            </w:pPr>
            <w:del w:id="553" w:author="Luis Gerardo Gonzalez Morales" w:date="2019-02-13T18:58:00Z">
              <w:r w:rsidRPr="00C037B4" w:rsidDel="00F101BD">
                <w:rPr>
                  <w:rFonts w:ascii="Calibri" w:eastAsia="Times New Roman" w:hAnsi="Calibri" w:cs="Times New Roman"/>
                  <w:color w:val="000000"/>
                  <w:sz w:val="20"/>
                  <w:szCs w:val="20"/>
                  <w:lang w:val="en-US"/>
                </w:rPr>
                <w:delText>Pursuing a dissemination/communications strategy</w:delText>
              </w:r>
            </w:del>
          </w:p>
        </w:tc>
        <w:tc>
          <w:tcPr>
            <w:tcW w:w="692" w:type="dxa"/>
            <w:tcBorders>
              <w:top w:val="nil"/>
              <w:left w:val="nil"/>
              <w:bottom w:val="single" w:sz="4" w:space="0" w:color="auto"/>
              <w:right w:val="single" w:sz="4" w:space="0" w:color="auto"/>
            </w:tcBorders>
            <w:shd w:val="clear" w:color="auto" w:fill="auto"/>
            <w:noWrap/>
            <w:vAlign w:val="bottom"/>
            <w:hideMark/>
          </w:tcPr>
          <w:p w14:paraId="6AE02782" w14:textId="162C224E" w:rsidR="00E7584F" w:rsidRPr="00C037B4" w:rsidDel="00F101BD" w:rsidRDefault="00E7584F" w:rsidP="00E7584F">
            <w:pPr>
              <w:spacing w:after="0" w:line="240" w:lineRule="auto"/>
              <w:jc w:val="right"/>
              <w:rPr>
                <w:del w:id="554" w:author="Luis Gerardo Gonzalez Morales" w:date="2019-02-13T18:58:00Z"/>
                <w:rFonts w:ascii="Calibri" w:eastAsia="Times New Roman" w:hAnsi="Calibri" w:cs="Times New Roman"/>
                <w:color w:val="000000"/>
                <w:sz w:val="20"/>
                <w:szCs w:val="20"/>
                <w:lang w:val="en-US"/>
              </w:rPr>
            </w:pPr>
            <w:del w:id="555" w:author="Luis Gerardo Gonzalez Morales" w:date="2019-02-13T18:58:00Z">
              <w:r w:rsidRPr="00C037B4" w:rsidDel="00F101BD">
                <w:rPr>
                  <w:rFonts w:ascii="Calibri" w:eastAsia="Times New Roman" w:hAnsi="Calibri" w:cs="Times New Roman"/>
                  <w:color w:val="000000"/>
                  <w:sz w:val="20"/>
                  <w:szCs w:val="20"/>
                  <w:lang w:val="en-US"/>
                </w:rPr>
                <w:delText>66</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34589B44" w14:textId="362CC323" w:rsidR="00E7584F" w:rsidRPr="00E7584F" w:rsidDel="00F101BD" w:rsidRDefault="00E7584F" w:rsidP="00E7584F">
            <w:pPr>
              <w:spacing w:after="0" w:line="240" w:lineRule="auto"/>
              <w:jc w:val="right"/>
              <w:rPr>
                <w:del w:id="556" w:author="Luis Gerardo Gonzalez Morales" w:date="2019-02-13T18:58:00Z"/>
                <w:rFonts w:ascii="Calibri" w:eastAsia="Times New Roman" w:hAnsi="Calibri" w:cs="Times New Roman"/>
                <w:color w:val="000000"/>
                <w:sz w:val="20"/>
                <w:szCs w:val="20"/>
                <w:lang w:val="en-US"/>
              </w:rPr>
            </w:pPr>
            <w:del w:id="557" w:author="Luis Gerardo Gonzalez Morales" w:date="2019-02-13T18:58:00Z">
              <w:r w:rsidRPr="00E7584F" w:rsidDel="00F101BD">
                <w:rPr>
                  <w:rFonts w:ascii="Calibri" w:eastAsia="Times New Roman" w:hAnsi="Calibri" w:cs="Times New Roman"/>
                  <w:color w:val="000000"/>
                  <w:sz w:val="20"/>
                  <w:szCs w:val="20"/>
                  <w:lang w:val="en-US"/>
                </w:rPr>
                <w:delText>71.0</w:delText>
              </w:r>
            </w:del>
          </w:p>
        </w:tc>
      </w:tr>
      <w:tr w:rsidR="00E7584F" w:rsidRPr="00C037B4" w:rsidDel="00F101BD" w14:paraId="5C9357C9" w14:textId="262A6902" w:rsidTr="00F101BD">
        <w:trPr>
          <w:trHeight w:val="300"/>
          <w:del w:id="558"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056A8D47" w14:textId="2E41FBB9" w:rsidR="00E7584F" w:rsidRPr="00C037B4" w:rsidDel="00F101BD" w:rsidRDefault="00E7584F" w:rsidP="00E7584F">
            <w:pPr>
              <w:spacing w:after="0" w:line="240" w:lineRule="auto"/>
              <w:rPr>
                <w:del w:id="559" w:author="Luis Gerardo Gonzalez Morales" w:date="2019-02-13T18:58:00Z"/>
                <w:rFonts w:ascii="Calibri" w:eastAsia="Times New Roman" w:hAnsi="Calibri" w:cs="Times New Roman"/>
                <w:color w:val="000000"/>
                <w:sz w:val="20"/>
                <w:szCs w:val="20"/>
                <w:lang w:val="en-US"/>
              </w:rPr>
            </w:pPr>
            <w:del w:id="560"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63BA9151" w14:textId="3462AB92" w:rsidR="00E7584F" w:rsidRPr="00C037B4" w:rsidDel="00F101BD" w:rsidRDefault="00E7584F" w:rsidP="00E7584F">
            <w:pPr>
              <w:spacing w:after="0" w:line="240" w:lineRule="auto"/>
              <w:rPr>
                <w:del w:id="561" w:author="Luis Gerardo Gonzalez Morales" w:date="2019-02-13T18:58:00Z"/>
                <w:rFonts w:ascii="Calibri" w:eastAsia="Times New Roman" w:hAnsi="Calibri" w:cs="Times New Roman"/>
                <w:color w:val="000000"/>
                <w:sz w:val="20"/>
                <w:szCs w:val="20"/>
                <w:lang w:val="en-US"/>
              </w:rPr>
            </w:pPr>
            <w:del w:id="562" w:author="Luis Gerardo Gonzalez Morales" w:date="2019-02-13T18:58:00Z">
              <w:r w:rsidRPr="00C037B4" w:rsidDel="00F101BD">
                <w:rPr>
                  <w:rFonts w:ascii="Calibri" w:eastAsia="Times New Roman" w:hAnsi="Calibri" w:cs="Times New Roman"/>
                  <w:color w:val="000000"/>
                  <w:sz w:val="20"/>
                  <w:szCs w:val="20"/>
                  <w:lang w:val="en-US"/>
                </w:rPr>
                <w:delText>Providing data downloads in open machine-readable formats (such as CSV, XML, JSON)</w:delText>
              </w:r>
            </w:del>
          </w:p>
        </w:tc>
        <w:tc>
          <w:tcPr>
            <w:tcW w:w="692" w:type="dxa"/>
            <w:tcBorders>
              <w:top w:val="nil"/>
              <w:left w:val="nil"/>
              <w:bottom w:val="single" w:sz="4" w:space="0" w:color="auto"/>
              <w:right w:val="single" w:sz="4" w:space="0" w:color="auto"/>
            </w:tcBorders>
            <w:shd w:val="clear" w:color="auto" w:fill="auto"/>
            <w:noWrap/>
            <w:vAlign w:val="bottom"/>
            <w:hideMark/>
          </w:tcPr>
          <w:p w14:paraId="0765B6EE" w14:textId="485CBED4" w:rsidR="00E7584F" w:rsidRPr="00C037B4" w:rsidDel="00F101BD" w:rsidRDefault="00E7584F" w:rsidP="00E7584F">
            <w:pPr>
              <w:spacing w:after="0" w:line="240" w:lineRule="auto"/>
              <w:jc w:val="right"/>
              <w:rPr>
                <w:del w:id="563" w:author="Luis Gerardo Gonzalez Morales" w:date="2019-02-13T18:58:00Z"/>
                <w:rFonts w:ascii="Calibri" w:eastAsia="Times New Roman" w:hAnsi="Calibri" w:cs="Times New Roman"/>
                <w:color w:val="000000"/>
                <w:sz w:val="20"/>
                <w:szCs w:val="20"/>
                <w:lang w:val="en-US"/>
              </w:rPr>
            </w:pPr>
            <w:del w:id="564" w:author="Luis Gerardo Gonzalez Morales" w:date="2019-02-13T18:58:00Z">
              <w:r w:rsidRPr="00C037B4" w:rsidDel="00F101BD">
                <w:rPr>
                  <w:rFonts w:ascii="Calibri" w:eastAsia="Times New Roman" w:hAnsi="Calibri" w:cs="Times New Roman"/>
                  <w:color w:val="000000"/>
                  <w:sz w:val="20"/>
                  <w:szCs w:val="20"/>
                  <w:lang w:val="en-US"/>
                </w:rPr>
                <w:delText>54</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4278E84" w14:textId="2911AD19" w:rsidR="00E7584F" w:rsidRPr="00E7584F" w:rsidDel="00F101BD" w:rsidRDefault="00E7584F" w:rsidP="00E7584F">
            <w:pPr>
              <w:spacing w:after="0" w:line="240" w:lineRule="auto"/>
              <w:jc w:val="right"/>
              <w:rPr>
                <w:del w:id="565" w:author="Luis Gerardo Gonzalez Morales" w:date="2019-02-13T18:58:00Z"/>
                <w:rFonts w:ascii="Calibri" w:eastAsia="Times New Roman" w:hAnsi="Calibri" w:cs="Times New Roman"/>
                <w:color w:val="000000"/>
                <w:sz w:val="20"/>
                <w:szCs w:val="20"/>
                <w:lang w:val="en-US"/>
              </w:rPr>
            </w:pPr>
            <w:del w:id="566" w:author="Luis Gerardo Gonzalez Morales" w:date="2019-02-13T18:58:00Z">
              <w:r w:rsidRPr="00E7584F" w:rsidDel="00F101BD">
                <w:rPr>
                  <w:rFonts w:ascii="Calibri" w:eastAsia="Times New Roman" w:hAnsi="Calibri" w:cs="Times New Roman"/>
                  <w:color w:val="000000"/>
                  <w:sz w:val="20"/>
                  <w:szCs w:val="20"/>
                  <w:lang w:val="en-US"/>
                </w:rPr>
                <w:delText>58.1</w:delText>
              </w:r>
            </w:del>
          </w:p>
        </w:tc>
      </w:tr>
      <w:tr w:rsidR="00E7584F" w:rsidRPr="00C037B4" w:rsidDel="00F101BD" w14:paraId="682B48FC" w14:textId="1132827F" w:rsidTr="00F101BD">
        <w:trPr>
          <w:trHeight w:val="300"/>
          <w:del w:id="567"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1B9BA133" w14:textId="440B2BCC" w:rsidR="00E7584F" w:rsidRPr="00C037B4" w:rsidDel="00F101BD" w:rsidRDefault="00E7584F" w:rsidP="00E7584F">
            <w:pPr>
              <w:spacing w:after="0" w:line="240" w:lineRule="auto"/>
              <w:rPr>
                <w:del w:id="568" w:author="Luis Gerardo Gonzalez Morales" w:date="2019-02-13T18:58:00Z"/>
                <w:rFonts w:ascii="Calibri" w:eastAsia="Times New Roman" w:hAnsi="Calibri" w:cs="Times New Roman"/>
                <w:color w:val="000000"/>
                <w:sz w:val="20"/>
                <w:szCs w:val="20"/>
                <w:lang w:val="en-US"/>
              </w:rPr>
            </w:pPr>
            <w:del w:id="569"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3C83D993" w14:textId="7B9C022E" w:rsidR="00E7584F" w:rsidRPr="00C037B4" w:rsidDel="00F101BD" w:rsidRDefault="00E7584F" w:rsidP="00E7584F">
            <w:pPr>
              <w:spacing w:after="0" w:line="240" w:lineRule="auto"/>
              <w:rPr>
                <w:del w:id="570" w:author="Luis Gerardo Gonzalez Morales" w:date="2019-02-13T18:58:00Z"/>
                <w:rFonts w:ascii="Calibri" w:eastAsia="Times New Roman" w:hAnsi="Calibri" w:cs="Times New Roman"/>
                <w:color w:val="000000"/>
                <w:sz w:val="20"/>
                <w:szCs w:val="20"/>
                <w:lang w:val="en-US"/>
              </w:rPr>
            </w:pPr>
            <w:del w:id="571" w:author="Luis Gerardo Gonzalez Morales" w:date="2019-02-13T18:58:00Z">
              <w:r w:rsidRPr="00C037B4" w:rsidDel="00F101BD">
                <w:rPr>
                  <w:rFonts w:ascii="Calibri" w:eastAsia="Times New Roman" w:hAnsi="Calibri" w:cs="Times New Roman"/>
                  <w:color w:val="000000"/>
                  <w:sz w:val="20"/>
                  <w:szCs w:val="20"/>
                  <w:lang w:val="en-US"/>
                </w:rPr>
                <w:delText>Providing online access to data via APIs</w:delText>
              </w:r>
            </w:del>
          </w:p>
        </w:tc>
        <w:tc>
          <w:tcPr>
            <w:tcW w:w="692" w:type="dxa"/>
            <w:tcBorders>
              <w:top w:val="nil"/>
              <w:left w:val="nil"/>
              <w:bottom w:val="single" w:sz="4" w:space="0" w:color="auto"/>
              <w:right w:val="single" w:sz="4" w:space="0" w:color="auto"/>
            </w:tcBorders>
            <w:shd w:val="clear" w:color="auto" w:fill="auto"/>
            <w:noWrap/>
            <w:vAlign w:val="bottom"/>
            <w:hideMark/>
          </w:tcPr>
          <w:p w14:paraId="293EB126" w14:textId="2B0C8D15" w:rsidR="00E7584F" w:rsidRPr="00C037B4" w:rsidDel="00F101BD" w:rsidRDefault="00E7584F" w:rsidP="00E7584F">
            <w:pPr>
              <w:spacing w:after="0" w:line="240" w:lineRule="auto"/>
              <w:jc w:val="right"/>
              <w:rPr>
                <w:del w:id="572" w:author="Luis Gerardo Gonzalez Morales" w:date="2019-02-13T18:58:00Z"/>
                <w:rFonts w:ascii="Calibri" w:eastAsia="Times New Roman" w:hAnsi="Calibri" w:cs="Times New Roman"/>
                <w:color w:val="000000"/>
                <w:sz w:val="20"/>
                <w:szCs w:val="20"/>
                <w:lang w:val="en-US"/>
              </w:rPr>
            </w:pPr>
            <w:del w:id="573" w:author="Luis Gerardo Gonzalez Morales" w:date="2019-02-13T18:58:00Z">
              <w:r w:rsidRPr="00C037B4" w:rsidDel="00F101BD">
                <w:rPr>
                  <w:rFonts w:ascii="Calibri" w:eastAsia="Times New Roman" w:hAnsi="Calibri" w:cs="Times New Roman"/>
                  <w:color w:val="000000"/>
                  <w:sz w:val="20"/>
                  <w:szCs w:val="20"/>
                  <w:lang w:val="en-US"/>
                </w:rPr>
                <w:delText>35</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51EC2FD" w14:textId="1B8D2789" w:rsidR="00E7584F" w:rsidRPr="00E7584F" w:rsidDel="00F101BD" w:rsidRDefault="00E7584F" w:rsidP="00E7584F">
            <w:pPr>
              <w:spacing w:after="0" w:line="240" w:lineRule="auto"/>
              <w:jc w:val="right"/>
              <w:rPr>
                <w:del w:id="574" w:author="Luis Gerardo Gonzalez Morales" w:date="2019-02-13T18:58:00Z"/>
                <w:rFonts w:ascii="Calibri" w:eastAsia="Times New Roman" w:hAnsi="Calibri" w:cs="Times New Roman"/>
                <w:color w:val="000000"/>
                <w:sz w:val="20"/>
                <w:szCs w:val="20"/>
                <w:lang w:val="en-US"/>
              </w:rPr>
            </w:pPr>
            <w:del w:id="575" w:author="Luis Gerardo Gonzalez Morales" w:date="2019-02-13T18:58:00Z">
              <w:r w:rsidRPr="00E7584F" w:rsidDel="00F101BD">
                <w:rPr>
                  <w:rFonts w:ascii="Calibri" w:eastAsia="Times New Roman" w:hAnsi="Calibri" w:cs="Times New Roman"/>
                  <w:color w:val="000000"/>
                  <w:sz w:val="20"/>
                  <w:szCs w:val="20"/>
                  <w:lang w:val="en-US"/>
                </w:rPr>
                <w:delText>37.6</w:delText>
              </w:r>
            </w:del>
          </w:p>
        </w:tc>
      </w:tr>
      <w:tr w:rsidR="00E7584F" w:rsidRPr="00C037B4" w:rsidDel="00F101BD" w14:paraId="332E138A" w14:textId="688848ED" w:rsidTr="00F101BD">
        <w:trPr>
          <w:trHeight w:val="300"/>
          <w:del w:id="576"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5F9BED05" w14:textId="59C4FFCD" w:rsidR="00E7584F" w:rsidRPr="00C037B4" w:rsidDel="00F101BD" w:rsidRDefault="00E7584F" w:rsidP="00E7584F">
            <w:pPr>
              <w:spacing w:after="0" w:line="240" w:lineRule="auto"/>
              <w:rPr>
                <w:del w:id="577" w:author="Luis Gerardo Gonzalez Morales" w:date="2019-02-13T18:58:00Z"/>
                <w:rFonts w:ascii="Calibri" w:eastAsia="Times New Roman" w:hAnsi="Calibri" w:cs="Times New Roman"/>
                <w:color w:val="000000"/>
                <w:sz w:val="20"/>
                <w:szCs w:val="20"/>
                <w:lang w:val="en-US"/>
              </w:rPr>
            </w:pPr>
            <w:del w:id="578"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7BE0D438" w14:textId="7596481E" w:rsidR="00E7584F" w:rsidRPr="00C037B4" w:rsidDel="00F101BD" w:rsidRDefault="00E7584F" w:rsidP="00E7584F">
            <w:pPr>
              <w:spacing w:after="0" w:line="240" w:lineRule="auto"/>
              <w:rPr>
                <w:del w:id="579" w:author="Luis Gerardo Gonzalez Morales" w:date="2019-02-13T18:58:00Z"/>
                <w:rFonts w:ascii="Calibri" w:eastAsia="Times New Roman" w:hAnsi="Calibri" w:cs="Times New Roman"/>
                <w:color w:val="000000"/>
                <w:sz w:val="20"/>
                <w:szCs w:val="20"/>
                <w:lang w:val="en-US"/>
              </w:rPr>
            </w:pPr>
            <w:del w:id="580" w:author="Luis Gerardo Gonzalez Morales" w:date="2019-02-13T18:58:00Z">
              <w:r w:rsidRPr="00C037B4" w:rsidDel="00F101BD">
                <w:rPr>
                  <w:rFonts w:ascii="Calibri" w:eastAsia="Times New Roman" w:hAnsi="Calibri" w:cs="Times New Roman"/>
                  <w:color w:val="000000"/>
                  <w:sz w:val="20"/>
                  <w:szCs w:val="20"/>
                  <w:lang w:val="en-US"/>
                </w:rPr>
                <w:delText>Other</w:delText>
              </w:r>
            </w:del>
          </w:p>
        </w:tc>
        <w:tc>
          <w:tcPr>
            <w:tcW w:w="692" w:type="dxa"/>
            <w:tcBorders>
              <w:top w:val="nil"/>
              <w:left w:val="nil"/>
              <w:bottom w:val="single" w:sz="4" w:space="0" w:color="auto"/>
              <w:right w:val="single" w:sz="4" w:space="0" w:color="auto"/>
            </w:tcBorders>
            <w:shd w:val="clear" w:color="auto" w:fill="auto"/>
            <w:noWrap/>
            <w:vAlign w:val="bottom"/>
            <w:hideMark/>
          </w:tcPr>
          <w:p w14:paraId="7B3A6EC3" w14:textId="21598F47" w:rsidR="00E7584F" w:rsidRPr="00C037B4" w:rsidDel="00F101BD" w:rsidRDefault="00E7584F" w:rsidP="00E7584F">
            <w:pPr>
              <w:spacing w:after="0" w:line="240" w:lineRule="auto"/>
              <w:jc w:val="right"/>
              <w:rPr>
                <w:del w:id="581" w:author="Luis Gerardo Gonzalez Morales" w:date="2019-02-13T18:58:00Z"/>
                <w:rFonts w:ascii="Calibri" w:eastAsia="Times New Roman" w:hAnsi="Calibri" w:cs="Times New Roman"/>
                <w:color w:val="000000"/>
                <w:sz w:val="20"/>
                <w:szCs w:val="20"/>
                <w:lang w:val="en-US"/>
              </w:rPr>
            </w:pPr>
            <w:del w:id="582" w:author="Luis Gerardo Gonzalez Morales" w:date="2019-02-13T18:58:00Z">
              <w:r w:rsidRPr="00C037B4" w:rsidDel="00F101BD">
                <w:rPr>
                  <w:rFonts w:ascii="Calibri" w:eastAsia="Times New Roman" w:hAnsi="Calibri" w:cs="Times New Roman"/>
                  <w:color w:val="000000"/>
                  <w:sz w:val="20"/>
                  <w:szCs w:val="20"/>
                  <w:lang w:val="en-US"/>
                </w:rPr>
                <w:delText>3</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0BB829F3" w14:textId="03DA4B52" w:rsidR="00E7584F" w:rsidRPr="00E7584F" w:rsidDel="00F101BD" w:rsidRDefault="00E7584F" w:rsidP="00E7584F">
            <w:pPr>
              <w:spacing w:after="0" w:line="240" w:lineRule="auto"/>
              <w:jc w:val="right"/>
              <w:rPr>
                <w:del w:id="583" w:author="Luis Gerardo Gonzalez Morales" w:date="2019-02-13T18:58:00Z"/>
                <w:rFonts w:ascii="Calibri" w:eastAsia="Times New Roman" w:hAnsi="Calibri" w:cs="Times New Roman"/>
                <w:color w:val="000000"/>
                <w:sz w:val="20"/>
                <w:szCs w:val="20"/>
                <w:lang w:val="en-US"/>
              </w:rPr>
            </w:pPr>
            <w:del w:id="584" w:author="Luis Gerardo Gonzalez Morales" w:date="2019-02-13T18:58:00Z">
              <w:r w:rsidRPr="00E7584F" w:rsidDel="00F101BD">
                <w:rPr>
                  <w:rFonts w:ascii="Calibri" w:eastAsia="Times New Roman" w:hAnsi="Calibri" w:cs="Times New Roman"/>
                  <w:color w:val="000000"/>
                  <w:sz w:val="20"/>
                  <w:szCs w:val="20"/>
                  <w:lang w:val="en-US"/>
                </w:rPr>
                <w:delText>3.2</w:delText>
              </w:r>
            </w:del>
          </w:p>
        </w:tc>
      </w:tr>
    </w:tbl>
    <w:p w14:paraId="6389BF05" w14:textId="77777777" w:rsidR="00F101BD" w:rsidRDefault="00F101BD">
      <w:pPr>
        <w:keepNext/>
        <w:jc w:val="center"/>
        <w:rPr>
          <w:ins w:id="585" w:author="Luis Gerardo Gonzalez Morales" w:date="2019-02-13T18:59:00Z"/>
        </w:rPr>
        <w:pPrChange w:id="586" w:author="Luis Gerardo Gonzalez Morales" w:date="2019-02-13T18:59:00Z">
          <w:pPr>
            <w:jc w:val="center"/>
          </w:pPr>
        </w:pPrChange>
      </w:pPr>
      <w:ins w:id="587" w:author="Luis Gerardo Gonzalez Morales" w:date="2019-02-13T18:58:00Z">
        <w:r w:rsidRPr="003B3347">
          <w:rPr>
            <w:b/>
            <w:bCs/>
            <w:noProof/>
          </w:rPr>
          <w:lastRenderedPageBreak/>
          <w:drawing>
            <wp:inline distT="0" distB="0" distL="0" distR="0" wp14:anchorId="1481F9CA" wp14:editId="2066A918">
              <wp:extent cx="3657600" cy="4690872"/>
              <wp:effectExtent l="0" t="0" r="0" b="0"/>
              <wp:docPr id="511" name="Graph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lot_10_Q01.4.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57600" cy="4690872"/>
                      </a:xfrm>
                      <a:prstGeom prst="rect">
                        <a:avLst/>
                      </a:prstGeom>
                    </pic:spPr>
                  </pic:pic>
                </a:graphicData>
              </a:graphic>
            </wp:inline>
          </w:drawing>
        </w:r>
      </w:ins>
    </w:p>
    <w:p w14:paraId="09B05AD2" w14:textId="65C3A206" w:rsidR="00DC0F38" w:rsidRDefault="00F101BD">
      <w:pPr>
        <w:pStyle w:val="Caption"/>
        <w:jc w:val="center"/>
        <w:rPr>
          <w:rFonts w:asciiTheme="majorBidi" w:hAnsiTheme="majorBidi" w:cstheme="majorBidi"/>
          <w:lang w:val="en-US"/>
        </w:rPr>
        <w:pPrChange w:id="588" w:author="Luis Gerardo Gonzalez Morales" w:date="2019-02-13T18:59:00Z">
          <w:pPr/>
        </w:pPrChange>
      </w:pPr>
      <w:ins w:id="589" w:author="Luis Gerardo Gonzalez Morales" w:date="2019-02-13T18:59:00Z">
        <w:r>
          <w:t xml:space="preserve">Figure </w:t>
        </w:r>
        <w:r>
          <w:fldChar w:fldCharType="begin"/>
        </w:r>
        <w:r>
          <w:instrText xml:space="preserve"> SEQ Figure \* ARABIC </w:instrText>
        </w:r>
      </w:ins>
      <w:r>
        <w:fldChar w:fldCharType="separate"/>
      </w:r>
      <w:ins w:id="590" w:author="Luis Gerardo Gonzalez Morales" w:date="2019-02-17T11:55:00Z">
        <w:r w:rsidR="009241EC">
          <w:rPr>
            <w:noProof/>
          </w:rPr>
          <w:t>6</w:t>
        </w:r>
      </w:ins>
      <w:ins w:id="591" w:author="Luis Gerardo Gonzalez Morales" w:date="2019-02-13T18:59:00Z">
        <w:r>
          <w:fldChar w:fldCharType="end"/>
        </w:r>
        <w:r>
          <w:rPr>
            <w:lang w:val="en-US"/>
          </w:rPr>
          <w:t>. Measures currently in place for disseminating statistics</w:t>
        </w:r>
      </w:ins>
    </w:p>
    <w:p w14:paraId="4D98DAEB" w14:textId="5C1A3BE7" w:rsidR="0063573F" w:rsidDel="00E23814" w:rsidRDefault="0063573F" w:rsidP="00DC0F38">
      <w:pPr>
        <w:rPr>
          <w:del w:id="592" w:author="Luis Gerardo Gonzalez Morales" w:date="2019-02-13T19:07:00Z"/>
          <w:rFonts w:asciiTheme="majorBidi" w:hAnsiTheme="majorBidi" w:cstheme="majorBidi"/>
          <w:i/>
          <w:lang w:val="en-US"/>
        </w:rPr>
      </w:pPr>
      <w:del w:id="593" w:author="Luis Gerardo Gonzalez Morales" w:date="2019-02-13T19:07:00Z">
        <w:r w:rsidRPr="004972B3" w:rsidDel="00E23814">
          <w:rPr>
            <w:rFonts w:asciiTheme="majorBidi" w:hAnsiTheme="majorBidi" w:cstheme="majorBidi"/>
            <w:i/>
            <w:lang w:val="en-US"/>
          </w:rPr>
          <w:delText>Question 1.6</w:delText>
        </w:r>
      </w:del>
    </w:p>
    <w:p w14:paraId="7578ED59" w14:textId="77777777" w:rsidR="00E23814" w:rsidRPr="004972B3" w:rsidRDefault="00E23814" w:rsidP="00DC0F38">
      <w:pPr>
        <w:rPr>
          <w:ins w:id="594" w:author="Luis Gerardo Gonzalez Morales" w:date="2019-02-13T19:07:00Z"/>
          <w:rFonts w:asciiTheme="majorBidi" w:hAnsiTheme="majorBidi" w:cstheme="majorBidi"/>
          <w:i/>
          <w:lang w:val="en-US"/>
        </w:rPr>
      </w:pPr>
    </w:p>
    <w:p w14:paraId="7C133EC9" w14:textId="7C11EB70" w:rsidR="0063573F" w:rsidRDefault="00E23814" w:rsidP="00DC0F38">
      <w:pPr>
        <w:rPr>
          <w:rFonts w:asciiTheme="majorBidi" w:hAnsiTheme="majorBidi" w:cstheme="majorBidi"/>
          <w:lang w:val="en-US"/>
        </w:rPr>
      </w:pPr>
      <w:ins w:id="595" w:author="Luis Gerardo Gonzalez Morales" w:date="2019-02-13T19:07:00Z">
        <w:r>
          <w:rPr>
            <w:rFonts w:asciiTheme="majorBidi" w:hAnsiTheme="majorBidi" w:cstheme="majorBidi"/>
            <w:lang w:val="en-US"/>
          </w:rPr>
          <w:t xml:space="preserve">The </w:t>
        </w:r>
      </w:ins>
      <w:del w:id="596" w:author="Luis Gerardo Gonzalez Morales" w:date="2019-02-13T19:07:00Z">
        <w:r w:rsidR="0097469B" w:rsidRPr="00070408" w:rsidDel="00E23814">
          <w:rPr>
            <w:rFonts w:asciiTheme="majorBidi" w:hAnsiTheme="majorBidi" w:cstheme="majorBidi"/>
            <w:b/>
            <w:bCs/>
            <w:lang w:val="en-US"/>
            <w:rPrChange w:id="597" w:author="Luis Gerardo Gonzalez Morales" w:date="2019-02-13T19:15:00Z">
              <w:rPr>
                <w:rFonts w:asciiTheme="majorBidi" w:hAnsiTheme="majorBidi" w:cstheme="majorBidi"/>
                <w:lang w:val="en-US"/>
              </w:rPr>
            </w:rPrChange>
          </w:rPr>
          <w:delText>P</w:delText>
        </w:r>
      </w:del>
      <w:ins w:id="598" w:author="Luis Gerardo Gonzalez Morales" w:date="2019-02-13T19:07:00Z">
        <w:r w:rsidRPr="00070408">
          <w:rPr>
            <w:rFonts w:asciiTheme="majorBidi" w:hAnsiTheme="majorBidi" w:cstheme="majorBidi"/>
            <w:b/>
            <w:bCs/>
            <w:lang w:val="en-US"/>
            <w:rPrChange w:id="599" w:author="Luis Gerardo Gonzalez Morales" w:date="2019-02-13T19:15:00Z">
              <w:rPr>
                <w:rFonts w:asciiTheme="majorBidi" w:hAnsiTheme="majorBidi" w:cstheme="majorBidi"/>
                <w:lang w:val="en-US"/>
              </w:rPr>
            </w:rPrChange>
          </w:rPr>
          <w:t>p</w:t>
        </w:r>
      </w:ins>
      <w:r w:rsidR="0097469B" w:rsidRPr="00070408">
        <w:rPr>
          <w:rFonts w:asciiTheme="majorBidi" w:hAnsiTheme="majorBidi" w:cstheme="majorBidi"/>
          <w:b/>
          <w:bCs/>
          <w:lang w:val="en-US"/>
          <w:rPrChange w:id="600" w:author="Luis Gerardo Gonzalez Morales" w:date="2019-02-13T19:15:00Z">
            <w:rPr>
              <w:rFonts w:asciiTheme="majorBidi" w:hAnsiTheme="majorBidi" w:cstheme="majorBidi"/>
              <w:lang w:val="en-US"/>
            </w:rPr>
          </w:rPrChange>
        </w:rPr>
        <w:t>re-release of statistics</w:t>
      </w:r>
      <w:r w:rsidR="0097469B">
        <w:rPr>
          <w:rFonts w:asciiTheme="majorBidi" w:hAnsiTheme="majorBidi" w:cstheme="majorBidi"/>
          <w:lang w:val="en-US"/>
        </w:rPr>
        <w:t xml:space="preserve"> to certain user groups was not granted to any of the groups listed for 47 </w:t>
      </w:r>
      <w:del w:id="601" w:author="Luis Gerardo Gonzalez Morales" w:date="2019-02-13T20:59:00Z">
        <w:r w:rsidR="0097469B" w:rsidDel="00D83CAF">
          <w:rPr>
            <w:rFonts w:asciiTheme="majorBidi" w:hAnsiTheme="majorBidi" w:cstheme="majorBidi"/>
            <w:lang w:val="en-US"/>
          </w:rPr>
          <w:delText>per cent</w:delText>
        </w:r>
      </w:del>
      <w:ins w:id="602" w:author="Luis Gerardo Gonzalez Morales" w:date="2019-02-13T20:59:00Z">
        <w:r w:rsidR="00D83CAF">
          <w:rPr>
            <w:rFonts w:asciiTheme="majorBidi" w:hAnsiTheme="majorBidi" w:cstheme="majorBidi"/>
            <w:lang w:val="en-US"/>
          </w:rPr>
          <w:t>percent</w:t>
        </w:r>
      </w:ins>
      <w:r w:rsidR="0097469B">
        <w:rPr>
          <w:rFonts w:asciiTheme="majorBidi" w:hAnsiTheme="majorBidi" w:cstheme="majorBidi"/>
          <w:lang w:val="en-US"/>
        </w:rPr>
        <w:t xml:space="preserve"> of the respondent countries.</w:t>
      </w:r>
      <w:ins w:id="603" w:author="Luis Gerardo Gonzalez Morales" w:date="2019-02-13T19:16:00Z">
        <w:r w:rsidR="00070408">
          <w:rPr>
            <w:rFonts w:asciiTheme="majorBidi" w:hAnsiTheme="majorBidi" w:cstheme="majorBidi"/>
            <w:lang w:val="en-US"/>
          </w:rPr>
          <w:t xml:space="preserve"> However,</w:t>
        </w:r>
      </w:ins>
      <w:r w:rsidR="0097469B">
        <w:rPr>
          <w:rFonts w:asciiTheme="majorBidi" w:hAnsiTheme="majorBidi" w:cstheme="majorBidi"/>
          <w:lang w:val="en-US"/>
        </w:rPr>
        <w:t xml:space="preserve"> </w:t>
      </w:r>
      <w:del w:id="604" w:author="Luis Gerardo Gonzalez Morales" w:date="2019-02-13T19:16:00Z">
        <w:r w:rsidR="0097469B" w:rsidDel="00070408">
          <w:rPr>
            <w:rFonts w:asciiTheme="majorBidi" w:hAnsiTheme="majorBidi" w:cstheme="majorBidi"/>
            <w:lang w:val="en-US"/>
          </w:rPr>
          <w:delText>Forty</w:delText>
        </w:r>
      </w:del>
      <w:ins w:id="605" w:author="Luis Gerardo Gonzalez Morales" w:date="2019-02-13T19:16:00Z">
        <w:r w:rsidR="00070408">
          <w:rPr>
            <w:rFonts w:asciiTheme="majorBidi" w:hAnsiTheme="majorBidi" w:cstheme="majorBidi"/>
            <w:lang w:val="en-US"/>
          </w:rPr>
          <w:t>44</w:t>
        </w:r>
      </w:ins>
      <w:del w:id="606" w:author="Luis Gerardo Gonzalez Morales" w:date="2019-02-13T19:16:00Z">
        <w:r w:rsidR="0097469B" w:rsidDel="00070408">
          <w:rPr>
            <w:rFonts w:asciiTheme="majorBidi" w:hAnsiTheme="majorBidi" w:cstheme="majorBidi"/>
            <w:lang w:val="en-US"/>
          </w:rPr>
          <w:delText>-four</w:delText>
        </w:r>
      </w:del>
      <w:r w:rsidR="0097469B">
        <w:rPr>
          <w:rFonts w:asciiTheme="majorBidi" w:hAnsiTheme="majorBidi" w:cstheme="majorBidi"/>
          <w:lang w:val="en-US"/>
        </w:rPr>
        <w:t xml:space="preserve"> per</w:t>
      </w:r>
      <w:del w:id="607" w:author="Luis Gerardo Gonzalez Morales" w:date="2019-02-13T19:16:00Z">
        <w:r w:rsidR="0097469B" w:rsidDel="00070408">
          <w:rPr>
            <w:rFonts w:asciiTheme="majorBidi" w:hAnsiTheme="majorBidi" w:cstheme="majorBidi"/>
            <w:lang w:val="en-US"/>
          </w:rPr>
          <w:delText xml:space="preserve"> </w:delText>
        </w:r>
      </w:del>
      <w:r w:rsidR="0097469B">
        <w:rPr>
          <w:rFonts w:asciiTheme="majorBidi" w:hAnsiTheme="majorBidi" w:cstheme="majorBidi"/>
          <w:lang w:val="en-US"/>
        </w:rPr>
        <w:t>cent</w:t>
      </w:r>
      <w:ins w:id="608" w:author="Luis Gerardo Gonzalez Morales" w:date="2019-02-13T19:16:00Z">
        <w:r w:rsidR="00070408">
          <w:rPr>
            <w:rFonts w:asciiTheme="majorBidi" w:hAnsiTheme="majorBidi" w:cstheme="majorBidi"/>
            <w:lang w:val="en-US"/>
          </w:rPr>
          <w:t xml:space="preserve"> of respondents</w:t>
        </w:r>
      </w:ins>
      <w:r w:rsidR="0097469B">
        <w:rPr>
          <w:rFonts w:asciiTheme="majorBidi" w:hAnsiTheme="majorBidi" w:cstheme="majorBidi"/>
          <w:lang w:val="en-US"/>
        </w:rPr>
        <w:t xml:space="preserve"> noted that government departments</w:t>
      </w:r>
      <w:del w:id="609" w:author="Luis Gerardo Gonzalez Morales" w:date="2019-02-13T19:16:00Z">
        <w:r w:rsidR="0097469B" w:rsidDel="00070408">
          <w:rPr>
            <w:rFonts w:asciiTheme="majorBidi" w:hAnsiTheme="majorBidi" w:cstheme="majorBidi"/>
            <w:lang w:val="en-US"/>
          </w:rPr>
          <w:delText>/</w:delText>
        </w:r>
      </w:del>
      <w:ins w:id="610" w:author="Luis Gerardo Gonzalez Morales" w:date="2019-02-13T19:16:00Z">
        <w:r w:rsidR="00070408">
          <w:rPr>
            <w:rFonts w:asciiTheme="majorBidi" w:hAnsiTheme="majorBidi" w:cstheme="majorBidi"/>
            <w:lang w:val="en-US"/>
          </w:rPr>
          <w:t xml:space="preserve"> or </w:t>
        </w:r>
      </w:ins>
      <w:r w:rsidR="0097469B">
        <w:rPr>
          <w:rFonts w:asciiTheme="majorBidi" w:hAnsiTheme="majorBidi" w:cstheme="majorBidi"/>
          <w:lang w:val="en-US"/>
        </w:rPr>
        <w:t xml:space="preserve">policy-makers </w:t>
      </w:r>
      <w:del w:id="611" w:author="Luis Gerardo Gonzalez Morales" w:date="2019-02-13T19:17:00Z">
        <w:r w:rsidR="0097469B" w:rsidDel="00070408">
          <w:rPr>
            <w:rFonts w:asciiTheme="majorBidi" w:hAnsiTheme="majorBidi" w:cstheme="majorBidi"/>
            <w:lang w:val="en-US"/>
          </w:rPr>
          <w:delText xml:space="preserve">do in fact have </w:delText>
        </w:r>
      </w:del>
      <w:ins w:id="612" w:author="Luis Gerardo Gonzalez Morales" w:date="2019-02-13T19:17:00Z">
        <w:r w:rsidR="00070408">
          <w:rPr>
            <w:rFonts w:asciiTheme="majorBidi" w:hAnsiTheme="majorBidi" w:cstheme="majorBidi"/>
            <w:lang w:val="en-US"/>
          </w:rPr>
          <w:t xml:space="preserve">are given </w:t>
        </w:r>
      </w:ins>
      <w:r w:rsidR="0097469B">
        <w:rPr>
          <w:rFonts w:asciiTheme="majorBidi" w:hAnsiTheme="majorBidi" w:cstheme="majorBidi"/>
          <w:lang w:val="en-US"/>
        </w:rPr>
        <w:t xml:space="preserve">access to statistics prior to their public release. </w:t>
      </w:r>
      <w:del w:id="613" w:author="Luis Gerardo Gonzalez Morales" w:date="2019-02-13T19:17:00Z">
        <w:r w:rsidR="0097469B" w:rsidDel="00070408">
          <w:rPr>
            <w:rFonts w:asciiTheme="majorBidi" w:hAnsiTheme="majorBidi" w:cstheme="majorBidi"/>
            <w:lang w:val="en-US"/>
          </w:rPr>
          <w:delText>Over 50 per cent of the time</w:delText>
        </w:r>
      </w:del>
      <w:ins w:id="614" w:author="Luis Gerardo Gonzalez Morales" w:date="2019-02-13T19:17:00Z">
        <w:r w:rsidR="00070408">
          <w:rPr>
            <w:rFonts w:asciiTheme="majorBidi" w:hAnsiTheme="majorBidi" w:cstheme="majorBidi"/>
            <w:lang w:val="en-US"/>
          </w:rPr>
          <w:t xml:space="preserve">In </w:t>
        </w:r>
      </w:ins>
      <w:ins w:id="615" w:author="Luis Gerardo Gonzalez Morales" w:date="2019-02-13T19:19:00Z">
        <w:r w:rsidR="00070408">
          <w:rPr>
            <w:rFonts w:asciiTheme="majorBidi" w:hAnsiTheme="majorBidi" w:cstheme="majorBidi"/>
            <w:lang w:val="en-US"/>
          </w:rPr>
          <w:t>53 percent of</w:t>
        </w:r>
      </w:ins>
      <w:ins w:id="616" w:author="Luis Gerardo Gonzalez Morales" w:date="2019-02-13T19:17:00Z">
        <w:r w:rsidR="00070408">
          <w:rPr>
            <w:rFonts w:asciiTheme="majorBidi" w:hAnsiTheme="majorBidi" w:cstheme="majorBidi"/>
            <w:lang w:val="en-US"/>
          </w:rPr>
          <w:t xml:space="preserve"> such cases,</w:t>
        </w:r>
      </w:ins>
      <w:r w:rsidR="0097469B">
        <w:rPr>
          <w:rFonts w:asciiTheme="majorBidi" w:hAnsiTheme="majorBidi" w:cstheme="majorBidi"/>
          <w:lang w:val="en-US"/>
        </w:rPr>
        <w:t xml:space="preserve"> the users</w:t>
      </w:r>
      <w:ins w:id="617" w:author="Luis Gerardo Gonzalez Morales" w:date="2019-02-13T19:18:00Z">
        <w:r w:rsidR="00070408">
          <w:rPr>
            <w:rFonts w:asciiTheme="majorBidi" w:hAnsiTheme="majorBidi" w:cstheme="majorBidi"/>
            <w:lang w:val="en-US"/>
          </w:rPr>
          <w:t xml:space="preserve"> who have prior access to the statistics are</w:t>
        </w:r>
      </w:ins>
      <w:del w:id="618" w:author="Luis Gerardo Gonzalez Morales" w:date="2019-02-13T19:18:00Z">
        <w:r w:rsidR="0097469B" w:rsidDel="00070408">
          <w:rPr>
            <w:rFonts w:asciiTheme="majorBidi" w:hAnsiTheme="majorBidi" w:cstheme="majorBidi"/>
            <w:lang w:val="en-US"/>
          </w:rPr>
          <w:delText xml:space="preserve"> were</w:delText>
        </w:r>
      </w:del>
      <w:r w:rsidR="0097469B">
        <w:rPr>
          <w:rFonts w:asciiTheme="majorBidi" w:hAnsiTheme="majorBidi" w:cstheme="majorBidi"/>
          <w:lang w:val="en-US"/>
        </w:rPr>
        <w:t xml:space="preserve"> always </w:t>
      </w:r>
      <w:r w:rsidR="0097469B" w:rsidRPr="00515208">
        <w:rPr>
          <w:rFonts w:asciiTheme="majorBidi" w:hAnsiTheme="majorBidi" w:cstheme="majorBidi"/>
          <w:b/>
          <w:bCs/>
          <w:lang w:val="en-US"/>
          <w:rPrChange w:id="619" w:author="Luis Gerardo Gonzalez Morales" w:date="2019-02-13T19:26:00Z">
            <w:rPr>
              <w:rFonts w:asciiTheme="majorBidi" w:hAnsiTheme="majorBidi" w:cstheme="majorBidi"/>
              <w:lang w:val="en-US"/>
            </w:rPr>
          </w:rPrChange>
        </w:rPr>
        <w:t>publicly identified</w:t>
      </w:r>
      <w:r w:rsidR="0097469B">
        <w:rPr>
          <w:rFonts w:asciiTheme="majorBidi" w:hAnsiTheme="majorBidi" w:cstheme="majorBidi"/>
          <w:lang w:val="en-US"/>
        </w:rPr>
        <w:t xml:space="preserve">. Comments provided on this question note </w:t>
      </w:r>
      <w:r w:rsidR="00782D7E">
        <w:rPr>
          <w:rFonts w:asciiTheme="majorBidi" w:hAnsiTheme="majorBidi" w:cstheme="majorBidi"/>
          <w:lang w:val="en-US"/>
        </w:rPr>
        <w:t xml:space="preserve">that </w:t>
      </w:r>
      <w:r w:rsidR="0097469B">
        <w:rPr>
          <w:rFonts w:asciiTheme="majorBidi" w:hAnsiTheme="majorBidi" w:cstheme="majorBidi"/>
          <w:lang w:val="en-US"/>
        </w:rPr>
        <w:t xml:space="preserve">for </w:t>
      </w:r>
      <w:proofErr w:type="gramStart"/>
      <w:r w:rsidR="0097469B">
        <w:rPr>
          <w:rFonts w:asciiTheme="majorBidi" w:hAnsiTheme="majorBidi" w:cstheme="majorBidi"/>
          <w:lang w:val="en-US"/>
        </w:rPr>
        <w:t>a number of</w:t>
      </w:r>
      <w:proofErr w:type="gramEnd"/>
      <w:r w:rsidR="0097469B">
        <w:rPr>
          <w:rFonts w:asciiTheme="majorBidi" w:hAnsiTheme="majorBidi" w:cstheme="majorBidi"/>
          <w:lang w:val="en-US"/>
        </w:rPr>
        <w:t xml:space="preserve"> countries specific </w:t>
      </w:r>
      <w:r w:rsidR="0097469B" w:rsidRPr="00515208">
        <w:rPr>
          <w:rFonts w:asciiTheme="majorBidi" w:hAnsiTheme="majorBidi" w:cstheme="majorBidi"/>
          <w:b/>
          <w:bCs/>
          <w:lang w:val="en-US"/>
          <w:rPrChange w:id="620" w:author="Luis Gerardo Gonzalez Morales" w:date="2019-02-13T19:26:00Z">
            <w:rPr>
              <w:rFonts w:asciiTheme="majorBidi" w:hAnsiTheme="majorBidi" w:cstheme="majorBidi"/>
              <w:lang w:val="en-US"/>
            </w:rPr>
          </w:rPrChange>
        </w:rPr>
        <w:t>policies regarding pre-release</w:t>
      </w:r>
      <w:r w:rsidR="00782D7E">
        <w:rPr>
          <w:rFonts w:asciiTheme="majorBidi" w:hAnsiTheme="majorBidi" w:cstheme="majorBidi"/>
          <w:lang w:val="en-US"/>
        </w:rPr>
        <w:t xml:space="preserve"> are established and </w:t>
      </w:r>
      <w:r w:rsidR="0097469B">
        <w:rPr>
          <w:rFonts w:asciiTheme="majorBidi" w:hAnsiTheme="majorBidi" w:cstheme="majorBidi"/>
          <w:lang w:val="en-US"/>
        </w:rPr>
        <w:t>found online</w:t>
      </w:r>
      <w:ins w:id="621" w:author="Luis Gerardo Gonzalez Morales" w:date="2019-02-13T19:21:00Z">
        <w:r w:rsidR="00070408">
          <w:rPr>
            <w:rFonts w:asciiTheme="majorBidi" w:hAnsiTheme="majorBidi" w:cstheme="majorBidi"/>
            <w:lang w:val="en-US"/>
          </w:rPr>
          <w:t>.</w:t>
        </w:r>
      </w:ins>
      <w:r w:rsidR="0097469B">
        <w:rPr>
          <w:rFonts w:asciiTheme="majorBidi" w:hAnsiTheme="majorBidi" w:cstheme="majorBidi"/>
          <w:lang w:val="en-US"/>
        </w:rPr>
        <w:t xml:space="preserve"> </w:t>
      </w:r>
      <w:del w:id="622" w:author="Luis Gerardo Gonzalez Morales" w:date="2019-02-13T19:21:00Z">
        <w:r w:rsidR="0097469B" w:rsidDel="00070408">
          <w:rPr>
            <w:rFonts w:asciiTheme="majorBidi" w:hAnsiTheme="majorBidi" w:cstheme="majorBidi"/>
            <w:lang w:val="en-US"/>
          </w:rPr>
          <w:delText>and i</w:delText>
        </w:r>
      </w:del>
      <w:ins w:id="623" w:author="Luis Gerardo Gonzalez Morales" w:date="2019-02-13T19:21:00Z">
        <w:r w:rsidR="00070408">
          <w:rPr>
            <w:rFonts w:asciiTheme="majorBidi" w:hAnsiTheme="majorBidi" w:cstheme="majorBidi"/>
            <w:lang w:val="en-US"/>
          </w:rPr>
          <w:t>I</w:t>
        </w:r>
      </w:ins>
      <w:r w:rsidR="0097469B">
        <w:rPr>
          <w:rFonts w:asciiTheme="majorBidi" w:hAnsiTheme="majorBidi" w:cstheme="majorBidi"/>
          <w:lang w:val="en-US"/>
        </w:rPr>
        <w:t>n general, those that receive the pre-release</w:t>
      </w:r>
      <w:ins w:id="624" w:author="Luis Gerardo Gonzalez Morales" w:date="2019-02-13T19:21:00Z">
        <w:r w:rsidR="00070408">
          <w:rPr>
            <w:rFonts w:asciiTheme="majorBidi" w:hAnsiTheme="majorBidi" w:cstheme="majorBidi"/>
            <w:lang w:val="en-US"/>
          </w:rPr>
          <w:t xml:space="preserve"> access to data</w:t>
        </w:r>
      </w:ins>
      <w:r w:rsidR="0097469B">
        <w:rPr>
          <w:rFonts w:asciiTheme="majorBidi" w:hAnsiTheme="majorBidi" w:cstheme="majorBidi"/>
          <w:lang w:val="en-US"/>
        </w:rPr>
        <w:t xml:space="preserve"> do so</w:t>
      </w:r>
      <w:del w:id="625" w:author="Luis Gerardo Gonzalez Morales" w:date="2019-02-13T19:20:00Z">
        <w:r w:rsidR="0097469B" w:rsidDel="00070408">
          <w:rPr>
            <w:rFonts w:asciiTheme="majorBidi" w:hAnsiTheme="majorBidi" w:cstheme="majorBidi"/>
            <w:lang w:val="en-US"/>
          </w:rPr>
          <w:delText xml:space="preserve"> about</w:delText>
        </w:r>
      </w:del>
      <w:r w:rsidR="0097469B">
        <w:rPr>
          <w:rFonts w:asciiTheme="majorBidi" w:hAnsiTheme="majorBidi" w:cstheme="majorBidi"/>
          <w:lang w:val="en-US"/>
        </w:rPr>
        <w:t xml:space="preserve"> </w:t>
      </w:r>
      <w:r w:rsidR="0097469B" w:rsidRPr="00515208">
        <w:rPr>
          <w:rFonts w:asciiTheme="majorBidi" w:hAnsiTheme="majorBidi" w:cstheme="majorBidi"/>
          <w:b/>
          <w:bCs/>
          <w:lang w:val="en-US"/>
          <w:rPrChange w:id="626" w:author="Luis Gerardo Gonzalez Morales" w:date="2019-02-13T19:26:00Z">
            <w:rPr>
              <w:rFonts w:asciiTheme="majorBidi" w:hAnsiTheme="majorBidi" w:cstheme="majorBidi"/>
              <w:lang w:val="en-US"/>
            </w:rPr>
          </w:rPrChange>
        </w:rPr>
        <w:t>24 hours</w:t>
      </w:r>
      <w:ins w:id="627" w:author="Luis Gerardo Gonzalez Morales" w:date="2019-02-13T19:20:00Z">
        <w:r w:rsidR="00070408" w:rsidRPr="00515208">
          <w:rPr>
            <w:rFonts w:asciiTheme="majorBidi" w:hAnsiTheme="majorBidi" w:cstheme="majorBidi"/>
            <w:b/>
            <w:bCs/>
            <w:lang w:val="en-US"/>
            <w:rPrChange w:id="628" w:author="Luis Gerardo Gonzalez Morales" w:date="2019-02-13T19:26:00Z">
              <w:rPr>
                <w:rFonts w:asciiTheme="majorBidi" w:hAnsiTheme="majorBidi" w:cstheme="majorBidi"/>
                <w:lang w:val="en-US"/>
              </w:rPr>
            </w:rPrChange>
          </w:rPr>
          <w:t xml:space="preserve"> or less</w:t>
        </w:r>
        <w:r w:rsidR="00070408">
          <w:rPr>
            <w:rFonts w:asciiTheme="majorBidi" w:hAnsiTheme="majorBidi" w:cstheme="majorBidi"/>
            <w:lang w:val="en-US"/>
          </w:rPr>
          <w:t xml:space="preserve"> </w:t>
        </w:r>
      </w:ins>
      <w:ins w:id="629" w:author="Luis Gerardo Gonzalez Morales" w:date="2019-02-13T19:22:00Z">
        <w:r w:rsidR="00070408">
          <w:rPr>
            <w:rFonts w:asciiTheme="majorBidi" w:hAnsiTheme="majorBidi" w:cstheme="majorBidi"/>
            <w:lang w:val="en-US"/>
          </w:rPr>
          <w:t xml:space="preserve">time </w:t>
        </w:r>
      </w:ins>
      <w:del w:id="630" w:author="Luis Gerardo Gonzalez Morales" w:date="2019-02-13T19:22:00Z">
        <w:r w:rsidR="0097469B" w:rsidDel="00070408">
          <w:rPr>
            <w:rFonts w:asciiTheme="majorBidi" w:hAnsiTheme="majorBidi" w:cstheme="majorBidi"/>
            <w:lang w:val="en-US"/>
          </w:rPr>
          <w:delText xml:space="preserve"> in advance</w:delText>
        </w:r>
      </w:del>
      <w:ins w:id="631" w:author="Luis Gerardo Gonzalez Morales" w:date="2019-02-13T19:22:00Z">
        <w:r w:rsidR="00070408">
          <w:rPr>
            <w:rFonts w:asciiTheme="majorBidi" w:hAnsiTheme="majorBidi" w:cstheme="majorBidi"/>
            <w:lang w:val="en-US"/>
          </w:rPr>
          <w:t>before its publication</w:t>
        </w:r>
      </w:ins>
      <w:r w:rsidR="0097469B">
        <w:rPr>
          <w:rFonts w:asciiTheme="majorBidi" w:hAnsiTheme="majorBidi" w:cstheme="majorBidi"/>
          <w:lang w:val="en-US"/>
        </w:rPr>
        <w:t>.</w:t>
      </w:r>
      <w:ins w:id="632" w:author="Luis Gerardo Gonzalez Morales" w:date="2019-02-13T19:22:00Z">
        <w:r w:rsidR="00070408">
          <w:rPr>
            <w:rStyle w:val="FootnoteReference"/>
            <w:rFonts w:asciiTheme="majorBidi" w:hAnsiTheme="majorBidi" w:cstheme="majorBidi"/>
            <w:lang w:val="en-US"/>
          </w:rPr>
          <w:footnoteReference w:id="9"/>
        </w:r>
      </w:ins>
      <w:r w:rsidR="0097469B">
        <w:rPr>
          <w:rFonts w:asciiTheme="majorBidi" w:hAnsiTheme="majorBidi" w:cstheme="majorBidi"/>
          <w:lang w:val="en-US"/>
        </w:rPr>
        <w:t xml:space="preserve"> </w:t>
      </w:r>
      <w:moveFromRangeStart w:id="640" w:author="Luis Gerardo Gonzalez Morales" w:date="2019-02-13T19:22:00Z" w:name="move978195"/>
      <w:moveFrom w:id="641" w:author="Luis Gerardo Gonzalez Morales" w:date="2019-02-13T19:22:00Z">
        <w:r w:rsidR="00782D7E" w:rsidDel="00070408">
          <w:rPr>
            <w:rFonts w:asciiTheme="majorBidi" w:hAnsiTheme="majorBidi" w:cstheme="majorBidi"/>
            <w:lang w:val="en-US"/>
          </w:rPr>
          <w:t>In the 2</w:t>
        </w:r>
        <w:r w:rsidR="0097469B" w:rsidDel="00070408">
          <w:rPr>
            <w:rFonts w:asciiTheme="majorBidi" w:hAnsiTheme="majorBidi" w:cstheme="majorBidi"/>
            <w:lang w:val="en-US"/>
          </w:rPr>
          <w:t>012 questionnaire</w:t>
        </w:r>
        <w:r w:rsidR="00782D7E" w:rsidDel="00070408">
          <w:rPr>
            <w:rFonts w:asciiTheme="majorBidi" w:hAnsiTheme="majorBidi" w:cstheme="majorBidi"/>
            <w:lang w:val="en-US"/>
          </w:rPr>
          <w:t xml:space="preserve"> these questions yielded contradictory results r</w:t>
        </w:r>
        <w:r w:rsidR="0097469B" w:rsidDel="00070408">
          <w:rPr>
            <w:rFonts w:asciiTheme="majorBidi" w:hAnsiTheme="majorBidi" w:cstheme="majorBidi"/>
            <w:lang w:val="en-US"/>
          </w:rPr>
          <w:t>egarding pre-release</w:t>
        </w:r>
        <w:r w:rsidR="00782D7E" w:rsidDel="00070408">
          <w:rPr>
            <w:rFonts w:asciiTheme="majorBidi" w:hAnsiTheme="majorBidi" w:cstheme="majorBidi"/>
            <w:lang w:val="en-US"/>
          </w:rPr>
          <w:t>, with eighty per cent stating statistics were made available to all users at the same time and then two-thirds also confirming that government departments were given access to statistics prior to release.</w:t>
        </w:r>
      </w:moveFrom>
      <w:moveFromRangeEnd w:id="640"/>
    </w:p>
    <w:p w14:paraId="0066C688" w14:textId="694C906E" w:rsidR="0060234F" w:rsidRPr="0060234F" w:rsidDel="00070408" w:rsidRDefault="0060234F" w:rsidP="0060234F">
      <w:pPr>
        <w:spacing w:after="0" w:line="240" w:lineRule="auto"/>
        <w:contextualSpacing/>
        <w:rPr>
          <w:del w:id="642" w:author="Luis Gerardo Gonzalez Morales" w:date="2019-02-13T19:14:00Z"/>
          <w:rFonts w:asciiTheme="majorBidi" w:hAnsiTheme="majorBidi" w:cstheme="majorBidi"/>
          <w:i/>
          <w:iCs/>
          <w:lang w:val="en-US"/>
        </w:rPr>
      </w:pPr>
      <w:del w:id="643" w:author="Luis Gerardo Gonzalez Morales" w:date="2019-02-13T19:14:00Z">
        <w:r w:rsidRPr="0060234F" w:rsidDel="00070408">
          <w:rPr>
            <w:rFonts w:asciiTheme="majorBidi" w:hAnsiTheme="majorBidi" w:cstheme="majorBidi"/>
            <w:i/>
            <w:iCs/>
            <w:lang w:val="en-US"/>
          </w:rPr>
          <w:lastRenderedPageBreak/>
          <w:delText xml:space="preserve">In the past five years, which groups of users were given access to statistics prior to their public release?  </w:delText>
        </w:r>
      </w:del>
    </w:p>
    <w:p w14:paraId="10069232" w14:textId="77777777" w:rsidR="00070408" w:rsidRDefault="00E23814">
      <w:pPr>
        <w:keepNext/>
        <w:spacing w:after="0" w:line="240" w:lineRule="auto"/>
        <w:contextualSpacing/>
        <w:jc w:val="center"/>
        <w:rPr>
          <w:ins w:id="644" w:author="Luis Gerardo Gonzalez Morales" w:date="2019-02-13T19:15:00Z"/>
        </w:rPr>
        <w:pPrChange w:id="645" w:author="Luis Gerardo Gonzalez Morales" w:date="2019-02-13T19:15:00Z">
          <w:pPr>
            <w:spacing w:after="0" w:line="240" w:lineRule="auto"/>
            <w:contextualSpacing/>
            <w:jc w:val="center"/>
          </w:pPr>
        </w:pPrChange>
      </w:pPr>
      <w:ins w:id="646" w:author="Luis Gerardo Gonzalez Morales" w:date="2019-02-13T19:14:00Z">
        <w:r w:rsidRPr="003B3347">
          <w:rPr>
            <w:b/>
            <w:bCs/>
            <w:noProof/>
          </w:rPr>
          <w:drawing>
            <wp:inline distT="0" distB="0" distL="0" distR="0" wp14:anchorId="464C6FA0" wp14:editId="166E4C02">
              <wp:extent cx="3657600" cy="3767328"/>
              <wp:effectExtent l="0" t="0" r="0" b="5080"/>
              <wp:docPr id="510" name="Graph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lot_13_Q01.6.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657600" cy="3767328"/>
                      </a:xfrm>
                      <a:prstGeom prst="rect">
                        <a:avLst/>
                      </a:prstGeom>
                    </pic:spPr>
                  </pic:pic>
                </a:graphicData>
              </a:graphic>
            </wp:inline>
          </w:drawing>
        </w:r>
      </w:ins>
    </w:p>
    <w:p w14:paraId="67233844" w14:textId="435D86F4" w:rsidR="00070408" w:rsidRDefault="00070408">
      <w:pPr>
        <w:pStyle w:val="Caption"/>
        <w:jc w:val="center"/>
        <w:rPr>
          <w:ins w:id="647" w:author="Luis Gerardo Gonzalez Morales" w:date="2019-02-13T19:15:00Z"/>
        </w:rPr>
        <w:pPrChange w:id="648" w:author="Luis Gerardo Gonzalez Morales" w:date="2019-02-13T19:15:00Z">
          <w:pPr>
            <w:pStyle w:val="Caption"/>
          </w:pPr>
        </w:pPrChange>
      </w:pPr>
      <w:ins w:id="649" w:author="Luis Gerardo Gonzalez Morales" w:date="2019-02-13T19:15:00Z">
        <w:r>
          <w:t xml:space="preserve">Figure </w:t>
        </w:r>
        <w:r>
          <w:fldChar w:fldCharType="begin"/>
        </w:r>
        <w:r>
          <w:instrText xml:space="preserve"> SEQ Figure \* ARABIC </w:instrText>
        </w:r>
      </w:ins>
      <w:r>
        <w:fldChar w:fldCharType="separate"/>
      </w:r>
      <w:ins w:id="650" w:author="Luis Gerardo Gonzalez Morales" w:date="2019-02-17T11:55:00Z">
        <w:r w:rsidR="009241EC">
          <w:rPr>
            <w:noProof/>
          </w:rPr>
          <w:t>7</w:t>
        </w:r>
      </w:ins>
      <w:ins w:id="651" w:author="Luis Gerardo Gonzalez Morales" w:date="2019-02-13T19:15:00Z">
        <w:r>
          <w:fldChar w:fldCharType="end"/>
        </w:r>
        <w:r>
          <w:rPr>
            <w:lang w:val="en-US"/>
          </w:rPr>
          <w:t>. Groups of users given access to statistics prior to their public release in the past five years</w:t>
        </w:r>
      </w:ins>
    </w:p>
    <w:p w14:paraId="340DC774" w14:textId="651A7441" w:rsidR="0060234F" w:rsidRDefault="0060234F" w:rsidP="00070408">
      <w:pPr>
        <w:spacing w:after="0" w:line="240" w:lineRule="auto"/>
        <w:contextualSpacing/>
        <w:jc w:val="center"/>
        <w:rPr>
          <w:ins w:id="652" w:author="Luis Gerardo Gonzalez Morales" w:date="2019-02-14T05:58:00Z"/>
          <w:rFonts w:asciiTheme="majorBidi" w:hAnsiTheme="majorBidi" w:cstheme="majorBidi"/>
          <w:lang w:val="en-US"/>
        </w:rPr>
      </w:pPr>
      <w:del w:id="653" w:author="Luis Gerardo Gonzalez Morales" w:date="2019-02-13T19:14:00Z">
        <w:r w:rsidDel="00E23814">
          <w:rPr>
            <w:noProof/>
          </w:rPr>
          <w:drawing>
            <wp:inline distT="0" distB="0" distL="0" distR="0" wp14:anchorId="12E93C3E" wp14:editId="72484D28">
              <wp:extent cx="5162550" cy="2941041"/>
              <wp:effectExtent l="0" t="0" r="0" b="12065"/>
              <wp:docPr id="5" name="Chart 5">
                <a:extLst xmlns:a="http://schemas.openxmlformats.org/drawingml/2006/main">
                  <a:ext uri="{FF2B5EF4-FFF2-40B4-BE49-F238E27FC236}">
                    <a16:creationId xmlns:a16="http://schemas.microsoft.com/office/drawing/2014/main" id="{95B25A35-A60D-4E2C-B0BE-46023603C2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p>
    <w:p w14:paraId="42EAC3FF" w14:textId="77777777" w:rsidR="00A84D95" w:rsidRDefault="00A84D95" w:rsidP="00070408">
      <w:pPr>
        <w:spacing w:after="0" w:line="240" w:lineRule="auto"/>
        <w:contextualSpacing/>
        <w:jc w:val="center"/>
        <w:rPr>
          <w:ins w:id="654" w:author="Luis Gerardo Gonzalez Morales" w:date="2019-02-13T19:24:00Z"/>
          <w:rFonts w:asciiTheme="majorBidi" w:hAnsiTheme="majorBidi" w:cstheme="majorBidi"/>
          <w:lang w:val="en-US"/>
        </w:rPr>
      </w:pPr>
    </w:p>
    <w:p w14:paraId="05CE217B" w14:textId="77777777" w:rsidR="00070408" w:rsidRDefault="00070408">
      <w:pPr>
        <w:keepNext/>
        <w:spacing w:after="0" w:line="240" w:lineRule="auto"/>
        <w:contextualSpacing/>
        <w:jc w:val="center"/>
        <w:rPr>
          <w:ins w:id="655" w:author="Luis Gerardo Gonzalez Morales" w:date="2019-02-13T19:25:00Z"/>
        </w:rPr>
        <w:pPrChange w:id="656" w:author="Luis Gerardo Gonzalez Morales" w:date="2019-02-13T19:25:00Z">
          <w:pPr>
            <w:spacing w:after="0" w:line="240" w:lineRule="auto"/>
            <w:contextualSpacing/>
            <w:jc w:val="center"/>
          </w:pPr>
        </w:pPrChange>
      </w:pPr>
      <w:ins w:id="657" w:author="Luis Gerardo Gonzalez Morales" w:date="2019-02-13T19:24:00Z">
        <w:r>
          <w:rPr>
            <w:b/>
            <w:bCs/>
            <w:noProof/>
          </w:rPr>
          <w:drawing>
            <wp:inline distT="0" distB="0" distL="0" distR="0" wp14:anchorId="0BEABDB3" wp14:editId="7B7018A4">
              <wp:extent cx="3657600" cy="1828800"/>
              <wp:effectExtent l="0" t="0" r="0" b="0"/>
              <wp:docPr id="504" name="Graph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lot_14_Q01.6a.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57600" cy="1828800"/>
                      </a:xfrm>
                      <a:prstGeom prst="rect">
                        <a:avLst/>
                      </a:prstGeom>
                    </pic:spPr>
                  </pic:pic>
                </a:graphicData>
              </a:graphic>
            </wp:inline>
          </w:drawing>
        </w:r>
      </w:ins>
    </w:p>
    <w:p w14:paraId="6CC481C7" w14:textId="189BE1F3" w:rsidR="00070408" w:rsidRDefault="00070408">
      <w:pPr>
        <w:pStyle w:val="Caption"/>
        <w:jc w:val="center"/>
        <w:rPr>
          <w:rFonts w:asciiTheme="majorBidi" w:hAnsiTheme="majorBidi" w:cstheme="majorBidi"/>
          <w:lang w:val="en-US"/>
        </w:rPr>
        <w:pPrChange w:id="658" w:author="Luis Gerardo Gonzalez Morales" w:date="2019-02-13T19:25:00Z">
          <w:pPr>
            <w:spacing w:after="0" w:line="240" w:lineRule="auto"/>
            <w:contextualSpacing/>
          </w:pPr>
        </w:pPrChange>
      </w:pPr>
      <w:ins w:id="659" w:author="Luis Gerardo Gonzalez Morales" w:date="2019-02-13T19:25:00Z">
        <w:r>
          <w:t xml:space="preserve">Figure </w:t>
        </w:r>
        <w:r>
          <w:fldChar w:fldCharType="begin"/>
        </w:r>
        <w:r>
          <w:instrText xml:space="preserve"> SEQ Figure \* ARABIC </w:instrText>
        </w:r>
      </w:ins>
      <w:r>
        <w:fldChar w:fldCharType="separate"/>
      </w:r>
      <w:ins w:id="660" w:author="Luis Gerardo Gonzalez Morales" w:date="2019-02-17T11:55:00Z">
        <w:r w:rsidR="009241EC">
          <w:rPr>
            <w:noProof/>
          </w:rPr>
          <w:t>8</w:t>
        </w:r>
      </w:ins>
      <w:ins w:id="661" w:author="Luis Gerardo Gonzalez Morales" w:date="2019-02-13T19:25:00Z">
        <w:r>
          <w:fldChar w:fldCharType="end"/>
        </w:r>
        <w:r>
          <w:rPr>
            <w:lang w:val="en-US"/>
          </w:rPr>
          <w:t>. If any user has access to a pre-release, is this publicly identified?</w:t>
        </w:r>
      </w:ins>
    </w:p>
    <w:p w14:paraId="2359579C" w14:textId="77777777" w:rsidR="00E7584F" w:rsidRDefault="00E7584F" w:rsidP="0060234F">
      <w:pPr>
        <w:spacing w:after="0" w:line="240" w:lineRule="auto"/>
        <w:contextualSpacing/>
        <w:rPr>
          <w:rFonts w:asciiTheme="majorBidi" w:hAnsiTheme="majorBidi" w:cstheme="majorBidi"/>
          <w:lang w:val="en-US"/>
        </w:rPr>
      </w:pPr>
    </w:p>
    <w:p w14:paraId="37C90645" w14:textId="436DD412" w:rsidR="0060234F" w:rsidDel="00A84D95" w:rsidRDefault="0060234F" w:rsidP="00515208">
      <w:pPr>
        <w:rPr>
          <w:del w:id="662" w:author="Luis Gerardo Gonzalez Morales" w:date="2019-02-13T19:24:00Z"/>
          <w:rFonts w:asciiTheme="majorBidi" w:hAnsiTheme="majorBidi" w:cstheme="majorBidi"/>
          <w:i/>
          <w:lang w:val="en-US"/>
        </w:rPr>
      </w:pPr>
      <w:del w:id="663" w:author="Luis Gerardo Gonzalez Morales" w:date="2019-02-13T19:24:00Z">
        <w:r w:rsidRPr="0060234F" w:rsidDel="00070408">
          <w:rPr>
            <w:rFonts w:asciiTheme="majorBidi" w:hAnsiTheme="majorBidi" w:cstheme="majorBidi"/>
            <w:i/>
            <w:lang w:val="en-US"/>
          </w:rPr>
          <w:delText xml:space="preserve">In the past five years, which groups of users were given access to statistics prior to their public release?  </w:delText>
        </w:r>
      </w:del>
    </w:p>
    <w:p w14:paraId="676D867C" w14:textId="77777777" w:rsidR="00A84D95" w:rsidRDefault="00A84D95" w:rsidP="0060234F">
      <w:pPr>
        <w:spacing w:after="0" w:line="240" w:lineRule="auto"/>
        <w:contextualSpacing/>
        <w:rPr>
          <w:ins w:id="664" w:author="Luis Gerardo Gonzalez Morales" w:date="2019-02-14T05:58:00Z"/>
          <w:rFonts w:asciiTheme="majorBidi" w:hAnsiTheme="majorBidi" w:cstheme="majorBidi"/>
          <w:i/>
          <w:lang w:val="en-US"/>
        </w:rPr>
      </w:pPr>
    </w:p>
    <w:p w14:paraId="7CAEDC97" w14:textId="103CF6BA" w:rsidR="0060234F" w:rsidDel="004C0EA0" w:rsidRDefault="0060234F" w:rsidP="0060234F">
      <w:pPr>
        <w:spacing w:after="0" w:line="240" w:lineRule="auto"/>
        <w:contextualSpacing/>
        <w:rPr>
          <w:del w:id="665" w:author="Luis Gerardo Gonzalez Morales" w:date="2019-02-13T19:45:00Z"/>
          <w:rFonts w:asciiTheme="majorBidi" w:hAnsiTheme="majorBidi" w:cstheme="majorBidi"/>
          <w:i/>
          <w:lang w:val="en-US"/>
        </w:rPr>
      </w:pPr>
      <w:del w:id="666" w:author="Luis Gerardo Gonzalez Morales" w:date="2019-02-13T19:24:00Z">
        <w:r w:rsidDel="00070408">
          <w:rPr>
            <w:noProof/>
          </w:rPr>
          <w:drawing>
            <wp:inline distT="0" distB="0" distL="0" distR="0" wp14:anchorId="20F12B3F" wp14:editId="3B828A29">
              <wp:extent cx="5100639" cy="3419475"/>
              <wp:effectExtent l="0" t="0" r="5080" b="9525"/>
              <wp:docPr id="7" name="Chart 7">
                <a:extLst xmlns:a="http://schemas.openxmlformats.org/drawingml/2006/main">
                  <a:ext uri="{FF2B5EF4-FFF2-40B4-BE49-F238E27FC236}">
                    <a16:creationId xmlns:a16="http://schemas.microsoft.com/office/drawing/2014/main" id="{8CECF222-5971-4D1B-B99E-F424C43EF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p>
    <w:p w14:paraId="11A1373E" w14:textId="0DD1FB17" w:rsidR="0060234F" w:rsidDel="004C0EA0" w:rsidRDefault="0060234F">
      <w:pPr>
        <w:spacing w:after="0" w:line="240" w:lineRule="auto"/>
        <w:contextualSpacing/>
        <w:rPr>
          <w:del w:id="667" w:author="Luis Gerardo Gonzalez Morales" w:date="2019-02-13T19:45:00Z"/>
          <w:rFonts w:asciiTheme="majorBidi" w:hAnsiTheme="majorBidi" w:cstheme="majorBidi"/>
          <w:i/>
          <w:lang w:val="en-US"/>
        </w:rPr>
      </w:pPr>
    </w:p>
    <w:p w14:paraId="3582C5A1" w14:textId="5A4D8DEA" w:rsidR="00E7584F" w:rsidRPr="004972B3" w:rsidDel="00515208" w:rsidRDefault="00515208">
      <w:pPr>
        <w:rPr>
          <w:del w:id="668" w:author="Luis Gerardo Gonzalez Morales" w:date="2019-02-13T19:25:00Z"/>
          <w:rFonts w:asciiTheme="majorBidi" w:hAnsiTheme="majorBidi" w:cstheme="majorBidi"/>
          <w:i/>
          <w:lang w:val="en-US"/>
        </w:rPr>
      </w:pPr>
      <w:ins w:id="669" w:author="Luis Gerardo Gonzalez Morales" w:date="2019-02-13T19:33:00Z">
        <w:r>
          <w:rPr>
            <w:rFonts w:asciiTheme="majorBidi" w:hAnsiTheme="majorBidi" w:cstheme="majorBidi"/>
            <w:iCs/>
            <w:lang w:val="en-US"/>
          </w:rPr>
          <w:t>The 2018 questionnaire also inquired about</w:t>
        </w:r>
      </w:ins>
      <w:del w:id="670" w:author="Luis Gerardo Gonzalez Morales" w:date="2019-02-13T19:25:00Z">
        <w:r w:rsidR="00E7584F" w:rsidRPr="004972B3" w:rsidDel="00515208">
          <w:rPr>
            <w:rFonts w:asciiTheme="majorBidi" w:hAnsiTheme="majorBidi" w:cstheme="majorBidi"/>
            <w:i/>
            <w:lang w:val="en-US"/>
          </w:rPr>
          <w:delText>Question 1.7</w:delText>
        </w:r>
        <w:r w:rsidR="00EA68C6" w:rsidDel="00515208">
          <w:rPr>
            <w:rFonts w:asciiTheme="majorBidi" w:hAnsiTheme="majorBidi" w:cstheme="majorBidi"/>
            <w:i/>
            <w:lang w:val="en-US"/>
          </w:rPr>
          <w:delText>a, b, c</w:delText>
        </w:r>
      </w:del>
    </w:p>
    <w:p w14:paraId="36C7A244" w14:textId="2ADF75B9" w:rsidR="004C0EA0" w:rsidRDefault="004972B3" w:rsidP="00515208">
      <w:pPr>
        <w:rPr>
          <w:ins w:id="671" w:author="Luis Gerardo Gonzalez Morales" w:date="2019-02-13T19:39:00Z"/>
          <w:rFonts w:asciiTheme="majorBidi" w:hAnsiTheme="majorBidi" w:cstheme="majorBidi"/>
          <w:lang w:val="en-US"/>
        </w:rPr>
      </w:pPr>
      <w:del w:id="672" w:author="Luis Gerardo Gonzalez Morales" w:date="2019-02-13T19:28:00Z">
        <w:r w:rsidDel="00515208">
          <w:rPr>
            <w:rFonts w:asciiTheme="majorBidi" w:hAnsiTheme="majorBidi" w:cstheme="majorBidi"/>
            <w:lang w:val="en-US"/>
          </w:rPr>
          <w:delText xml:space="preserve">The accessibility of data for all users and under free circumstances is </w:delText>
        </w:r>
      </w:del>
      <w:del w:id="673" w:author="Luis Gerardo Gonzalez Morales" w:date="2019-02-13T19:27:00Z">
        <w:r w:rsidDel="00515208">
          <w:rPr>
            <w:rFonts w:asciiTheme="majorBidi" w:hAnsiTheme="majorBidi" w:cstheme="majorBidi"/>
            <w:lang w:val="en-US"/>
          </w:rPr>
          <w:delText xml:space="preserve">part of the </w:delText>
        </w:r>
      </w:del>
      <w:del w:id="674" w:author="Luis Gerardo Gonzalez Morales" w:date="2019-02-13T19:28:00Z">
        <w:r w:rsidDel="00515208">
          <w:rPr>
            <w:rFonts w:asciiTheme="majorBidi" w:hAnsiTheme="majorBidi" w:cstheme="majorBidi"/>
            <w:lang w:val="en-US"/>
          </w:rPr>
          <w:delText xml:space="preserve">open data initiative. </w:delText>
        </w:r>
      </w:del>
      <w:del w:id="675" w:author="Luis Gerardo Gonzalez Morales" w:date="2019-02-13T19:27:00Z">
        <w:r w:rsidDel="00515208">
          <w:rPr>
            <w:rFonts w:asciiTheme="majorBidi" w:hAnsiTheme="majorBidi" w:cstheme="majorBidi"/>
            <w:lang w:val="en-US"/>
          </w:rPr>
          <w:delText>In order t</w:delText>
        </w:r>
      </w:del>
      <w:del w:id="676" w:author="Luis Gerardo Gonzalez Morales" w:date="2019-02-13T19:33:00Z">
        <w:r w:rsidDel="00515208">
          <w:rPr>
            <w:rFonts w:asciiTheme="majorBidi" w:hAnsiTheme="majorBidi" w:cstheme="majorBidi"/>
            <w:lang w:val="en-US"/>
          </w:rPr>
          <w:delText xml:space="preserve">o more clearly </w:delText>
        </w:r>
      </w:del>
      <w:del w:id="677" w:author="Luis Gerardo Gonzalez Morales" w:date="2019-02-13T19:27:00Z">
        <w:r w:rsidDel="00515208">
          <w:rPr>
            <w:rFonts w:asciiTheme="majorBidi" w:hAnsiTheme="majorBidi" w:cstheme="majorBidi"/>
            <w:lang w:val="en-US"/>
          </w:rPr>
          <w:delText xml:space="preserve">pinpoint </w:delText>
        </w:r>
      </w:del>
      <w:ins w:id="678" w:author="Luis Gerardo Gonzalez Morales" w:date="2019-02-13T19:27:00Z">
        <w:r w:rsidR="00515208">
          <w:rPr>
            <w:rFonts w:asciiTheme="majorBidi" w:hAnsiTheme="majorBidi" w:cstheme="majorBidi"/>
            <w:lang w:val="en-US"/>
          </w:rPr>
          <w:t xml:space="preserve"> </w:t>
        </w:r>
      </w:ins>
      <w:r>
        <w:rPr>
          <w:rFonts w:asciiTheme="majorBidi" w:hAnsiTheme="majorBidi" w:cstheme="majorBidi"/>
          <w:lang w:val="en-US"/>
        </w:rPr>
        <w:t xml:space="preserve">the </w:t>
      </w:r>
      <w:del w:id="679" w:author="Luis Gerardo Gonzalez Morales" w:date="2019-02-13T19:32:00Z">
        <w:r w:rsidDel="00515208">
          <w:rPr>
            <w:rFonts w:asciiTheme="majorBidi" w:hAnsiTheme="majorBidi" w:cstheme="majorBidi"/>
            <w:lang w:val="en-US"/>
          </w:rPr>
          <w:delText xml:space="preserve">circumstances </w:delText>
        </w:r>
      </w:del>
      <w:ins w:id="680" w:author="Luis Gerardo Gonzalez Morales" w:date="2019-02-13T19:35:00Z">
        <w:r w:rsidR="004C0EA0">
          <w:rPr>
            <w:rFonts w:asciiTheme="majorBidi" w:hAnsiTheme="majorBidi" w:cstheme="majorBidi"/>
            <w:lang w:val="en-US"/>
          </w:rPr>
          <w:t>conditions under</w:t>
        </w:r>
      </w:ins>
      <w:del w:id="681" w:author="Luis Gerardo Gonzalez Morales" w:date="2019-02-13T19:32:00Z">
        <w:r w:rsidDel="00515208">
          <w:rPr>
            <w:rFonts w:asciiTheme="majorBidi" w:hAnsiTheme="majorBidi" w:cstheme="majorBidi"/>
            <w:lang w:val="en-US"/>
          </w:rPr>
          <w:delText>in</w:delText>
        </w:r>
      </w:del>
      <w:r>
        <w:rPr>
          <w:rFonts w:asciiTheme="majorBidi" w:hAnsiTheme="majorBidi" w:cstheme="majorBidi"/>
          <w:lang w:val="en-US"/>
        </w:rPr>
        <w:t xml:space="preserve"> which national statistical offices </w:t>
      </w:r>
      <w:del w:id="682" w:author="Luis Gerardo Gonzalez Morales" w:date="2019-02-13T19:28:00Z">
        <w:r w:rsidDel="00515208">
          <w:rPr>
            <w:rFonts w:asciiTheme="majorBidi" w:hAnsiTheme="majorBidi" w:cstheme="majorBidi"/>
            <w:lang w:val="en-US"/>
          </w:rPr>
          <w:delText>are a</w:delText>
        </w:r>
      </w:del>
      <w:ins w:id="683" w:author="Luis Gerardo Gonzalez Morales" w:date="2019-02-13T19:35:00Z">
        <w:r w:rsidR="004C0EA0">
          <w:rPr>
            <w:rFonts w:asciiTheme="majorBidi" w:hAnsiTheme="majorBidi" w:cstheme="majorBidi"/>
            <w:lang w:val="en-US"/>
          </w:rPr>
          <w:t>provide</w:t>
        </w:r>
      </w:ins>
      <w:del w:id="684" w:author="Luis Gerardo Gonzalez Morales" w:date="2019-02-13T19:35:00Z">
        <w:r w:rsidDel="004C0EA0">
          <w:rPr>
            <w:rFonts w:asciiTheme="majorBidi" w:hAnsiTheme="majorBidi" w:cstheme="majorBidi"/>
            <w:lang w:val="en-US"/>
          </w:rPr>
          <w:delText>llow</w:delText>
        </w:r>
      </w:del>
      <w:del w:id="685" w:author="Luis Gerardo Gonzalez Morales" w:date="2019-02-13T19:28:00Z">
        <w:r w:rsidDel="00515208">
          <w:rPr>
            <w:rFonts w:asciiTheme="majorBidi" w:hAnsiTheme="majorBidi" w:cstheme="majorBidi"/>
            <w:lang w:val="en-US"/>
          </w:rPr>
          <w:delText>ing</w:delText>
        </w:r>
      </w:del>
      <w:r>
        <w:rPr>
          <w:rFonts w:asciiTheme="majorBidi" w:hAnsiTheme="majorBidi" w:cstheme="majorBidi"/>
          <w:lang w:val="en-US"/>
        </w:rPr>
        <w:t xml:space="preserve"> access to</w:t>
      </w:r>
      <w:ins w:id="686" w:author="Luis Gerardo Gonzalez Morales" w:date="2019-02-13T19:35:00Z">
        <w:r w:rsidR="00515208">
          <w:rPr>
            <w:rFonts w:asciiTheme="majorBidi" w:hAnsiTheme="majorBidi" w:cstheme="majorBidi"/>
            <w:lang w:val="en-US"/>
          </w:rPr>
          <w:t xml:space="preserve"> aggregates and/or</w:t>
        </w:r>
      </w:ins>
      <w:r>
        <w:rPr>
          <w:rFonts w:asciiTheme="majorBidi" w:hAnsiTheme="majorBidi" w:cstheme="majorBidi"/>
          <w:lang w:val="en-US"/>
        </w:rPr>
        <w:t xml:space="preserve"> microdata</w:t>
      </w:r>
      <w:del w:id="687" w:author="Luis Gerardo Gonzalez Morales" w:date="2019-02-13T19:36:00Z">
        <w:r w:rsidDel="004C0EA0">
          <w:rPr>
            <w:rFonts w:asciiTheme="majorBidi" w:hAnsiTheme="majorBidi" w:cstheme="majorBidi"/>
            <w:lang w:val="en-US"/>
          </w:rPr>
          <w:delText xml:space="preserve"> and under what conditions</w:delText>
        </w:r>
      </w:del>
      <w:ins w:id="688" w:author="Luis Gerardo Gonzalez Morales" w:date="2019-02-13T19:33:00Z">
        <w:r w:rsidR="00515208">
          <w:rPr>
            <w:rFonts w:asciiTheme="majorBidi" w:hAnsiTheme="majorBidi" w:cstheme="majorBidi"/>
            <w:lang w:val="en-US"/>
          </w:rPr>
          <w:t>.</w:t>
        </w:r>
      </w:ins>
      <w:del w:id="689" w:author="Luis Gerardo Gonzalez Morales" w:date="2019-02-13T19:33:00Z">
        <w:r w:rsidDel="00515208">
          <w:rPr>
            <w:rFonts w:asciiTheme="majorBidi" w:hAnsiTheme="majorBidi" w:cstheme="majorBidi"/>
            <w:lang w:val="en-US"/>
          </w:rPr>
          <w:delText>,</w:delText>
        </w:r>
      </w:del>
      <w:r>
        <w:rPr>
          <w:rFonts w:asciiTheme="majorBidi" w:hAnsiTheme="majorBidi" w:cstheme="majorBidi"/>
          <w:lang w:val="en-US"/>
        </w:rPr>
        <w:t xml:space="preserve"> </w:t>
      </w:r>
      <w:del w:id="690" w:author="Luis Gerardo Gonzalez Morales" w:date="2019-02-13T19:33:00Z">
        <w:r w:rsidDel="00515208">
          <w:rPr>
            <w:rFonts w:asciiTheme="majorBidi" w:hAnsiTheme="majorBidi" w:cstheme="majorBidi"/>
            <w:lang w:val="en-US"/>
          </w:rPr>
          <w:delText xml:space="preserve">the </w:delText>
        </w:r>
      </w:del>
      <w:del w:id="691" w:author="Luis Gerardo Gonzalez Morales" w:date="2019-02-13T19:32:00Z">
        <w:r w:rsidDel="00515208">
          <w:rPr>
            <w:rFonts w:asciiTheme="majorBidi" w:hAnsiTheme="majorBidi" w:cstheme="majorBidi"/>
            <w:lang w:val="en-US"/>
          </w:rPr>
          <w:delText xml:space="preserve">following questions were added to the </w:delText>
        </w:r>
      </w:del>
      <w:del w:id="692" w:author="Luis Gerardo Gonzalez Morales" w:date="2019-02-13T19:33:00Z">
        <w:r w:rsidDel="00515208">
          <w:rPr>
            <w:rFonts w:asciiTheme="majorBidi" w:hAnsiTheme="majorBidi" w:cstheme="majorBidi"/>
            <w:lang w:val="en-US"/>
          </w:rPr>
          <w:delText>2018 questionnaire</w:delText>
        </w:r>
        <w:r w:rsidR="00EA68C6" w:rsidDel="00515208">
          <w:rPr>
            <w:rStyle w:val="FootnoteReference"/>
            <w:rFonts w:asciiTheme="majorBidi" w:hAnsiTheme="majorBidi" w:cstheme="majorBidi"/>
            <w:lang w:val="en-US"/>
          </w:rPr>
          <w:footnoteReference w:id="10"/>
        </w:r>
        <w:r w:rsidDel="00515208">
          <w:rPr>
            <w:rFonts w:asciiTheme="majorBidi" w:hAnsiTheme="majorBidi" w:cstheme="majorBidi"/>
            <w:lang w:val="en-US"/>
          </w:rPr>
          <w:delText>. For a</w:delText>
        </w:r>
      </w:del>
      <w:ins w:id="695" w:author="Luis Gerardo Gonzalez Morales" w:date="2019-02-13T19:34:00Z">
        <w:r w:rsidR="00515208">
          <w:rPr>
            <w:rFonts w:asciiTheme="majorBidi" w:hAnsiTheme="majorBidi" w:cstheme="majorBidi"/>
            <w:lang w:val="en-US"/>
          </w:rPr>
          <w:t>A</w:t>
        </w:r>
      </w:ins>
      <w:r>
        <w:rPr>
          <w:rFonts w:asciiTheme="majorBidi" w:hAnsiTheme="majorBidi" w:cstheme="majorBidi"/>
          <w:lang w:val="en-US"/>
        </w:rPr>
        <w:t>bout 60 per</w:t>
      </w:r>
      <w:del w:id="696" w:author="Luis Gerardo Gonzalez Morales" w:date="2019-02-13T19:33:00Z">
        <w:r w:rsidDel="00515208">
          <w:rPr>
            <w:rFonts w:asciiTheme="majorBidi" w:hAnsiTheme="majorBidi" w:cstheme="majorBidi"/>
            <w:lang w:val="en-US"/>
          </w:rPr>
          <w:delText xml:space="preserve"> </w:delText>
        </w:r>
      </w:del>
      <w:r>
        <w:rPr>
          <w:rFonts w:asciiTheme="majorBidi" w:hAnsiTheme="majorBidi" w:cstheme="majorBidi"/>
          <w:lang w:val="en-US"/>
        </w:rPr>
        <w:t>cent of respondents</w:t>
      </w:r>
      <w:del w:id="697" w:author="Luis Gerardo Gonzalez Morales" w:date="2019-02-13T19:34:00Z">
        <w:r w:rsidDel="00515208">
          <w:rPr>
            <w:rFonts w:asciiTheme="majorBidi" w:hAnsiTheme="majorBidi" w:cstheme="majorBidi"/>
            <w:lang w:val="en-US"/>
          </w:rPr>
          <w:delText xml:space="preserve">, </w:delText>
        </w:r>
      </w:del>
      <w:ins w:id="698" w:author="Luis Gerardo Gonzalez Morales" w:date="2019-02-13T19:34:00Z">
        <w:r w:rsidR="00515208">
          <w:rPr>
            <w:rFonts w:asciiTheme="majorBidi" w:hAnsiTheme="majorBidi" w:cstheme="majorBidi"/>
            <w:lang w:val="en-US"/>
          </w:rPr>
          <w:t xml:space="preserve"> </w:t>
        </w:r>
      </w:ins>
      <w:ins w:id="699" w:author="Luis Gerardo Gonzalez Morales" w:date="2019-02-13T19:36:00Z">
        <w:r w:rsidR="004C0EA0">
          <w:rPr>
            <w:rFonts w:asciiTheme="majorBidi" w:hAnsiTheme="majorBidi" w:cstheme="majorBidi"/>
            <w:lang w:val="en-US"/>
          </w:rPr>
          <w:t xml:space="preserve">indicated that they </w:t>
        </w:r>
      </w:ins>
      <w:ins w:id="700" w:author="Luis Gerardo Gonzalez Morales" w:date="2019-02-13T19:34:00Z">
        <w:r w:rsidR="00515208">
          <w:rPr>
            <w:rFonts w:asciiTheme="majorBidi" w:hAnsiTheme="majorBidi" w:cstheme="majorBidi"/>
            <w:lang w:val="en-US"/>
          </w:rPr>
          <w:t xml:space="preserve">provide </w:t>
        </w:r>
        <w:r w:rsidR="00515208" w:rsidRPr="004C0EA0">
          <w:rPr>
            <w:rFonts w:asciiTheme="majorBidi" w:hAnsiTheme="majorBidi" w:cstheme="majorBidi"/>
            <w:b/>
            <w:bCs/>
            <w:lang w:val="en-US"/>
            <w:rPrChange w:id="701" w:author="Luis Gerardo Gonzalez Morales" w:date="2019-02-13T19:40:00Z">
              <w:rPr>
                <w:rFonts w:asciiTheme="majorBidi" w:hAnsiTheme="majorBidi" w:cstheme="majorBidi"/>
                <w:lang w:val="en-US"/>
              </w:rPr>
            </w:rPrChange>
          </w:rPr>
          <w:t xml:space="preserve">online access </w:t>
        </w:r>
      </w:ins>
      <w:ins w:id="702" w:author="Luis Gerardo Gonzalez Morales" w:date="2019-02-13T19:40:00Z">
        <w:r w:rsidR="004C0EA0" w:rsidRPr="004C0EA0">
          <w:rPr>
            <w:rFonts w:asciiTheme="majorBidi" w:hAnsiTheme="majorBidi" w:cstheme="majorBidi"/>
            <w:b/>
            <w:bCs/>
            <w:lang w:val="en-US"/>
            <w:rPrChange w:id="703" w:author="Luis Gerardo Gonzalez Morales" w:date="2019-02-13T19:40:00Z">
              <w:rPr>
                <w:rFonts w:asciiTheme="majorBidi" w:hAnsiTheme="majorBidi" w:cstheme="majorBidi"/>
                <w:lang w:val="en-US"/>
              </w:rPr>
            </w:rPrChange>
          </w:rPr>
          <w:t xml:space="preserve">to </w:t>
        </w:r>
      </w:ins>
      <w:ins w:id="704" w:author="Luis Gerardo Gonzalez Morales" w:date="2019-02-13T19:36:00Z">
        <w:r w:rsidR="004C0EA0" w:rsidRPr="004C0EA0">
          <w:rPr>
            <w:rFonts w:asciiTheme="majorBidi" w:hAnsiTheme="majorBidi" w:cstheme="majorBidi"/>
            <w:b/>
            <w:bCs/>
            <w:lang w:val="en-US"/>
            <w:rPrChange w:id="705" w:author="Luis Gerardo Gonzalez Morales" w:date="2019-02-13T19:40:00Z">
              <w:rPr>
                <w:rFonts w:asciiTheme="majorBidi" w:hAnsiTheme="majorBidi" w:cstheme="majorBidi"/>
                <w:lang w:val="en-US"/>
              </w:rPr>
            </w:rPrChange>
          </w:rPr>
          <w:t xml:space="preserve">at least some data sets </w:t>
        </w:r>
      </w:ins>
      <w:del w:id="706" w:author="Luis Gerardo Gonzalez Morales" w:date="2019-02-13T19:36:00Z">
        <w:r w:rsidRPr="004C0EA0" w:rsidDel="004C0EA0">
          <w:rPr>
            <w:rFonts w:asciiTheme="majorBidi" w:hAnsiTheme="majorBidi" w:cstheme="majorBidi"/>
            <w:b/>
            <w:bCs/>
            <w:lang w:val="en-US"/>
            <w:rPrChange w:id="707" w:author="Luis Gerardo Gonzalez Morales" w:date="2019-02-13T19:40:00Z">
              <w:rPr>
                <w:rFonts w:asciiTheme="majorBidi" w:hAnsiTheme="majorBidi" w:cstheme="majorBidi"/>
                <w:lang w:val="en-US"/>
              </w:rPr>
            </w:rPrChange>
          </w:rPr>
          <w:delText xml:space="preserve">aggregates and/or microdata </w:delText>
        </w:r>
      </w:del>
      <w:del w:id="708" w:author="Luis Gerardo Gonzalez Morales" w:date="2019-02-13T19:34:00Z">
        <w:r w:rsidRPr="004C0EA0" w:rsidDel="00515208">
          <w:rPr>
            <w:rFonts w:asciiTheme="majorBidi" w:hAnsiTheme="majorBidi" w:cstheme="majorBidi"/>
            <w:b/>
            <w:bCs/>
            <w:lang w:val="en-US"/>
            <w:rPrChange w:id="709" w:author="Luis Gerardo Gonzalez Morales" w:date="2019-02-13T19:40:00Z">
              <w:rPr>
                <w:rFonts w:asciiTheme="majorBidi" w:hAnsiTheme="majorBidi" w:cstheme="majorBidi"/>
                <w:lang w:val="en-US"/>
              </w:rPr>
            </w:rPrChange>
          </w:rPr>
          <w:delText xml:space="preserve">available online is accessible </w:delText>
        </w:r>
      </w:del>
      <w:r w:rsidRPr="004C0EA0">
        <w:rPr>
          <w:rFonts w:asciiTheme="majorBidi" w:hAnsiTheme="majorBidi" w:cstheme="majorBidi"/>
          <w:b/>
          <w:bCs/>
          <w:lang w:val="en-US"/>
          <w:rPrChange w:id="710" w:author="Luis Gerardo Gonzalez Morales" w:date="2019-02-13T19:40:00Z">
            <w:rPr>
              <w:rFonts w:asciiTheme="majorBidi" w:hAnsiTheme="majorBidi" w:cstheme="majorBidi"/>
              <w:lang w:val="en-US"/>
            </w:rPr>
          </w:rPrChange>
        </w:rPr>
        <w:t>under publicly available terms of use</w:t>
      </w:r>
      <w:ins w:id="711" w:author="Luis Gerardo Gonzalez Morales" w:date="2019-02-13T19:36:00Z">
        <w:r w:rsidR="004C0EA0">
          <w:rPr>
            <w:rFonts w:asciiTheme="majorBidi" w:hAnsiTheme="majorBidi" w:cstheme="majorBidi"/>
            <w:lang w:val="en-US"/>
          </w:rPr>
          <w:t>, whil</w:t>
        </w:r>
      </w:ins>
      <w:ins w:id="712" w:author="Luis Gerardo Gonzalez Morales" w:date="2019-02-13T19:37:00Z">
        <w:r w:rsidR="004C0EA0">
          <w:rPr>
            <w:rFonts w:asciiTheme="majorBidi" w:hAnsiTheme="majorBidi" w:cstheme="majorBidi"/>
            <w:lang w:val="en-US"/>
          </w:rPr>
          <w:t xml:space="preserve">e dissemination after signing a </w:t>
        </w:r>
        <w:r w:rsidR="004C0EA0" w:rsidRPr="004C0EA0">
          <w:rPr>
            <w:rFonts w:asciiTheme="majorBidi" w:hAnsiTheme="majorBidi" w:cstheme="majorBidi"/>
            <w:b/>
            <w:bCs/>
            <w:lang w:val="en-US"/>
            <w:rPrChange w:id="713" w:author="Luis Gerardo Gonzalez Morales" w:date="2019-02-13T19:40:00Z">
              <w:rPr>
                <w:rFonts w:asciiTheme="majorBidi" w:hAnsiTheme="majorBidi" w:cstheme="majorBidi"/>
                <w:lang w:val="en-US"/>
              </w:rPr>
            </w:rPrChange>
          </w:rPr>
          <w:t>licensing agreement</w:t>
        </w:r>
        <w:r w:rsidR="004C0EA0">
          <w:rPr>
            <w:rFonts w:asciiTheme="majorBidi" w:hAnsiTheme="majorBidi" w:cstheme="majorBidi"/>
            <w:lang w:val="en-US"/>
          </w:rPr>
          <w:t xml:space="preserve"> or for a </w:t>
        </w:r>
        <w:r w:rsidR="004C0EA0" w:rsidRPr="004C0EA0">
          <w:rPr>
            <w:rFonts w:asciiTheme="majorBidi" w:hAnsiTheme="majorBidi" w:cstheme="majorBidi"/>
            <w:b/>
            <w:bCs/>
            <w:lang w:val="en-US"/>
            <w:rPrChange w:id="714" w:author="Luis Gerardo Gonzalez Morales" w:date="2019-02-13T19:40:00Z">
              <w:rPr>
                <w:rFonts w:asciiTheme="majorBidi" w:hAnsiTheme="majorBidi" w:cstheme="majorBidi"/>
                <w:lang w:val="en-US"/>
              </w:rPr>
            </w:rPrChange>
          </w:rPr>
          <w:t>fee</w:t>
        </w:r>
        <w:r w:rsidR="004C0EA0">
          <w:rPr>
            <w:rFonts w:asciiTheme="majorBidi" w:hAnsiTheme="majorBidi" w:cstheme="majorBidi"/>
            <w:lang w:val="en-US"/>
          </w:rPr>
          <w:t xml:space="preserve"> </w:t>
        </w:r>
      </w:ins>
      <w:ins w:id="715" w:author="Luis Gerardo Gonzalez Morales" w:date="2019-02-13T19:38:00Z">
        <w:r w:rsidR="004C0EA0">
          <w:rPr>
            <w:rFonts w:asciiTheme="majorBidi" w:hAnsiTheme="majorBidi" w:cstheme="majorBidi"/>
            <w:lang w:val="en-US"/>
          </w:rPr>
          <w:t xml:space="preserve">is </w:t>
        </w:r>
      </w:ins>
      <w:ins w:id="716" w:author="Luis Gerardo Gonzalez Morales" w:date="2019-02-14T04:12:00Z">
        <w:r w:rsidR="00804B13">
          <w:rPr>
            <w:rFonts w:asciiTheme="majorBidi" w:hAnsiTheme="majorBidi" w:cstheme="majorBidi"/>
            <w:lang w:val="en-US"/>
          </w:rPr>
          <w:t>reported</w:t>
        </w:r>
      </w:ins>
      <w:ins w:id="717" w:author="Luis Gerardo Gonzalez Morales" w:date="2019-02-13T19:37:00Z">
        <w:r w:rsidR="004C0EA0">
          <w:rPr>
            <w:rFonts w:asciiTheme="majorBidi" w:hAnsiTheme="majorBidi" w:cstheme="majorBidi"/>
            <w:lang w:val="en-US"/>
          </w:rPr>
          <w:t xml:space="preserve"> by 29 and 23 percent of the respondents, re</w:t>
        </w:r>
      </w:ins>
      <w:ins w:id="718" w:author="Luis Gerardo Gonzalez Morales" w:date="2019-02-13T19:38:00Z">
        <w:r w:rsidR="004C0EA0">
          <w:rPr>
            <w:rFonts w:asciiTheme="majorBidi" w:hAnsiTheme="majorBidi" w:cstheme="majorBidi"/>
            <w:lang w:val="en-US"/>
          </w:rPr>
          <w:t xml:space="preserve">spectively.  Almost 1 in every five countries (18 percent) report the dissemination of some datasets after </w:t>
        </w:r>
      </w:ins>
      <w:ins w:id="719" w:author="Luis Gerardo Gonzalez Morales" w:date="2019-02-13T19:39:00Z">
        <w:r w:rsidR="004C0EA0" w:rsidRPr="004C0EA0">
          <w:rPr>
            <w:rFonts w:asciiTheme="majorBidi" w:hAnsiTheme="majorBidi" w:cstheme="majorBidi"/>
            <w:b/>
            <w:bCs/>
            <w:lang w:val="en-US"/>
            <w:rPrChange w:id="720" w:author="Luis Gerardo Gonzalez Morales" w:date="2019-02-13T19:40:00Z">
              <w:rPr>
                <w:rFonts w:asciiTheme="majorBidi" w:hAnsiTheme="majorBidi" w:cstheme="majorBidi"/>
                <w:lang w:val="en-US"/>
              </w:rPr>
            </w:rPrChange>
          </w:rPr>
          <w:t>registration</w:t>
        </w:r>
        <w:r w:rsidR="004C0EA0">
          <w:rPr>
            <w:rFonts w:asciiTheme="majorBidi" w:hAnsiTheme="majorBidi" w:cstheme="majorBidi"/>
            <w:lang w:val="en-US"/>
          </w:rPr>
          <w:t xml:space="preserve"> of the users on the website. </w:t>
        </w:r>
      </w:ins>
      <w:del w:id="721" w:author="Luis Gerardo Gonzalez Morales" w:date="2019-02-13T19:34:00Z">
        <w:r w:rsidDel="00515208">
          <w:rPr>
            <w:rFonts w:asciiTheme="majorBidi" w:hAnsiTheme="majorBidi" w:cstheme="majorBidi"/>
            <w:lang w:val="en-US"/>
          </w:rPr>
          <w:delText>;</w:delText>
        </w:r>
      </w:del>
      <w:del w:id="722" w:author="Luis Gerardo Gonzalez Morales" w:date="2019-02-13T19:38:00Z">
        <w:r w:rsidDel="004C0EA0">
          <w:rPr>
            <w:rFonts w:asciiTheme="majorBidi" w:hAnsiTheme="majorBidi" w:cstheme="majorBidi"/>
            <w:lang w:val="en-US"/>
          </w:rPr>
          <w:delText xml:space="preserve"> can</w:delText>
        </w:r>
      </w:del>
      <w:del w:id="723" w:author="Luis Gerardo Gonzalez Morales" w:date="2019-02-13T19:39:00Z">
        <w:r w:rsidDel="004C0EA0">
          <w:rPr>
            <w:rFonts w:asciiTheme="majorBidi" w:hAnsiTheme="majorBidi" w:cstheme="majorBidi"/>
            <w:lang w:val="en-US"/>
          </w:rPr>
          <w:delText xml:space="preserve"> be</w:delText>
        </w:r>
      </w:del>
    </w:p>
    <w:p w14:paraId="2B412EA7" w14:textId="6577ACB0" w:rsidR="00515208" w:rsidRDefault="004972B3" w:rsidP="003B3347">
      <w:pPr>
        <w:jc w:val="center"/>
        <w:rPr>
          <w:ins w:id="724" w:author="Luis Gerardo Gonzalez Morales" w:date="2019-02-13T19:35:00Z"/>
        </w:rPr>
      </w:pPr>
      <w:del w:id="725" w:author="Luis Gerardo Gonzalez Morales" w:date="2019-02-13T19:41:00Z">
        <w:r w:rsidDel="004C0EA0">
          <w:rPr>
            <w:rFonts w:asciiTheme="majorBidi" w:hAnsiTheme="majorBidi" w:cstheme="majorBidi"/>
            <w:lang w:val="en-US"/>
          </w:rPr>
          <w:lastRenderedPageBreak/>
          <w:delText>re-distributed and derivative works based on the data can be distributed under condition of attribution of the source.</w:delText>
        </w:r>
      </w:del>
      <w:ins w:id="726" w:author="Luis Gerardo Gonzalez Morales" w:date="2019-02-13T19:34:00Z">
        <w:r w:rsidR="00515208">
          <w:rPr>
            <w:b/>
            <w:bCs/>
            <w:noProof/>
          </w:rPr>
          <w:drawing>
            <wp:inline distT="0" distB="0" distL="0" distR="0" wp14:anchorId="20EA86B7" wp14:editId="4B9A59B3">
              <wp:extent cx="3657600" cy="2862072"/>
              <wp:effectExtent l="0" t="0" r="0" b="0"/>
              <wp:docPr id="506" name="Graph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lot_15_Q01.7a.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57600" cy="2862072"/>
                      </a:xfrm>
                      <a:prstGeom prst="rect">
                        <a:avLst/>
                      </a:prstGeom>
                    </pic:spPr>
                  </pic:pic>
                </a:graphicData>
              </a:graphic>
            </wp:inline>
          </w:drawing>
        </w:r>
      </w:ins>
    </w:p>
    <w:p w14:paraId="1C60792D" w14:textId="5DCDC2EB" w:rsidR="00515208" w:rsidRDefault="00515208">
      <w:pPr>
        <w:pStyle w:val="Caption"/>
        <w:jc w:val="center"/>
        <w:rPr>
          <w:rFonts w:asciiTheme="majorBidi" w:hAnsiTheme="majorBidi" w:cstheme="majorBidi"/>
          <w:lang w:val="en-US"/>
        </w:rPr>
        <w:pPrChange w:id="727" w:author="Luis Gerardo Gonzalez Morales" w:date="2019-02-13T19:35:00Z">
          <w:pPr/>
        </w:pPrChange>
      </w:pPr>
      <w:ins w:id="728" w:author="Luis Gerardo Gonzalez Morales" w:date="2019-02-13T19:35:00Z">
        <w:r>
          <w:t xml:space="preserve">Figure </w:t>
        </w:r>
        <w:r>
          <w:fldChar w:fldCharType="begin"/>
        </w:r>
        <w:r>
          <w:instrText xml:space="preserve"> SEQ Figure \* ARABIC </w:instrText>
        </w:r>
      </w:ins>
      <w:r>
        <w:fldChar w:fldCharType="separate"/>
      </w:r>
      <w:ins w:id="729" w:author="Luis Gerardo Gonzalez Morales" w:date="2019-02-17T11:55:00Z">
        <w:r w:rsidR="009241EC">
          <w:rPr>
            <w:noProof/>
          </w:rPr>
          <w:t>9</w:t>
        </w:r>
      </w:ins>
      <w:ins w:id="730" w:author="Luis Gerardo Gonzalez Morales" w:date="2019-02-13T19:35:00Z">
        <w:r>
          <w:fldChar w:fldCharType="end"/>
        </w:r>
        <w:r>
          <w:rPr>
            <w:lang w:val="en-US"/>
          </w:rPr>
          <w:t xml:space="preserve">. </w:t>
        </w:r>
        <w:r w:rsidR="004C0EA0">
          <w:rPr>
            <w:lang w:val="en-US"/>
          </w:rPr>
          <w:t>C</w:t>
        </w:r>
        <w:r>
          <w:rPr>
            <w:lang w:val="en-US"/>
          </w:rPr>
          <w:t>onditions for online access to aggregates and/or microdata</w:t>
        </w:r>
      </w:ins>
    </w:p>
    <w:p w14:paraId="28BA8C73" w14:textId="2FE95FBA" w:rsidR="004C0EA0" w:rsidRPr="004C0EA0" w:rsidRDefault="004C0EA0" w:rsidP="00DC0F38">
      <w:pPr>
        <w:rPr>
          <w:ins w:id="731" w:author="Luis Gerardo Gonzalez Morales" w:date="2019-02-13T19:41:00Z"/>
          <w:rFonts w:asciiTheme="majorBidi" w:hAnsiTheme="majorBidi" w:cstheme="majorBidi"/>
          <w:iCs/>
          <w:lang w:val="en-US"/>
          <w:rPrChange w:id="732" w:author="Luis Gerardo Gonzalez Morales" w:date="2019-02-13T19:42:00Z">
            <w:rPr>
              <w:ins w:id="733" w:author="Luis Gerardo Gonzalez Morales" w:date="2019-02-13T19:41:00Z"/>
              <w:rFonts w:asciiTheme="majorBidi" w:hAnsiTheme="majorBidi" w:cstheme="majorBidi"/>
              <w:i/>
              <w:lang w:val="en-US"/>
            </w:rPr>
          </w:rPrChange>
        </w:rPr>
      </w:pPr>
      <w:ins w:id="734" w:author="Luis Gerardo Gonzalez Morales" w:date="2019-02-13T19:42:00Z">
        <w:r>
          <w:rPr>
            <w:rFonts w:asciiTheme="majorBidi" w:hAnsiTheme="majorBidi" w:cstheme="majorBidi"/>
            <w:iCs/>
            <w:lang w:val="en-US"/>
          </w:rPr>
          <w:t xml:space="preserve">In 58 percent of the responding countries, anonymized data and aggregates can be re-distributed under condition of </w:t>
        </w:r>
        <w:r w:rsidRPr="00C30EEA">
          <w:rPr>
            <w:rFonts w:asciiTheme="majorBidi" w:hAnsiTheme="majorBidi" w:cstheme="majorBidi"/>
            <w:b/>
            <w:bCs/>
            <w:iCs/>
            <w:lang w:val="en-US"/>
            <w:rPrChange w:id="735" w:author="Luis Gerardo Gonzalez Morales" w:date="2019-02-13T20:48:00Z">
              <w:rPr>
                <w:rFonts w:asciiTheme="majorBidi" w:hAnsiTheme="majorBidi" w:cstheme="majorBidi"/>
                <w:iCs/>
                <w:lang w:val="en-US"/>
              </w:rPr>
            </w:rPrChange>
          </w:rPr>
          <w:t>attribution of the source</w:t>
        </w:r>
      </w:ins>
      <w:ins w:id="736" w:author="Luis Gerardo Gonzalez Morales" w:date="2019-02-13T19:43:00Z">
        <w:r>
          <w:rPr>
            <w:rFonts w:asciiTheme="majorBidi" w:hAnsiTheme="majorBidi" w:cstheme="majorBidi"/>
            <w:iCs/>
            <w:lang w:val="en-US"/>
          </w:rPr>
          <w:t xml:space="preserve">, and 41 percent allow such </w:t>
        </w:r>
        <w:r w:rsidRPr="003B3347">
          <w:rPr>
            <w:rFonts w:asciiTheme="majorBidi" w:hAnsiTheme="majorBidi" w:cstheme="majorBidi"/>
            <w:iCs/>
            <w:lang w:val="en-US"/>
          </w:rPr>
          <w:t>re-distribution</w:t>
        </w:r>
        <w:r w:rsidRPr="00C30EEA">
          <w:rPr>
            <w:rFonts w:asciiTheme="majorBidi" w:hAnsiTheme="majorBidi" w:cstheme="majorBidi"/>
            <w:b/>
            <w:bCs/>
            <w:iCs/>
            <w:lang w:val="en-US"/>
            <w:rPrChange w:id="737" w:author="Luis Gerardo Gonzalez Morales" w:date="2019-02-13T20:48:00Z">
              <w:rPr>
                <w:rFonts w:asciiTheme="majorBidi" w:hAnsiTheme="majorBidi" w:cstheme="majorBidi"/>
                <w:iCs/>
                <w:lang w:val="en-US"/>
              </w:rPr>
            </w:rPrChange>
          </w:rPr>
          <w:t xml:space="preserve"> for non-commercial purposes</w:t>
        </w:r>
        <w:r>
          <w:rPr>
            <w:rFonts w:asciiTheme="majorBidi" w:hAnsiTheme="majorBidi" w:cstheme="majorBidi"/>
            <w:iCs/>
            <w:lang w:val="en-US"/>
          </w:rPr>
          <w:t xml:space="preserve">.  Only 19 percent report allowing the re-distribution of anonymized microdata and aggregates </w:t>
        </w:r>
        <w:r w:rsidRPr="00C30EEA">
          <w:rPr>
            <w:rFonts w:asciiTheme="majorBidi" w:hAnsiTheme="majorBidi" w:cstheme="majorBidi"/>
            <w:b/>
            <w:bCs/>
            <w:iCs/>
            <w:lang w:val="en-US"/>
            <w:rPrChange w:id="738" w:author="Luis Gerardo Gonzalez Morales" w:date="2019-02-13T20:48:00Z">
              <w:rPr>
                <w:rFonts w:asciiTheme="majorBidi" w:hAnsiTheme="majorBidi" w:cstheme="majorBidi"/>
                <w:iCs/>
                <w:lang w:val="en-US"/>
              </w:rPr>
            </w:rPrChange>
          </w:rPr>
          <w:t>for commercial purposes</w:t>
        </w:r>
        <w:r>
          <w:rPr>
            <w:rFonts w:asciiTheme="majorBidi" w:hAnsiTheme="majorBidi" w:cstheme="majorBidi"/>
            <w:iCs/>
            <w:lang w:val="en-US"/>
          </w:rPr>
          <w:t xml:space="preserve">, </w:t>
        </w:r>
      </w:ins>
      <w:ins w:id="739" w:author="Luis Gerardo Gonzalez Morales" w:date="2019-02-13T19:44:00Z">
        <w:r>
          <w:rPr>
            <w:rFonts w:asciiTheme="majorBidi" w:hAnsiTheme="majorBidi" w:cstheme="majorBidi"/>
            <w:iCs/>
            <w:lang w:val="en-US"/>
          </w:rPr>
          <w:t>and only 15 require a fee.</w:t>
        </w:r>
      </w:ins>
      <w:ins w:id="740" w:author="Luis Gerardo Gonzalez Morales" w:date="2019-02-13T19:53:00Z">
        <w:r w:rsidR="00EE692D">
          <w:rPr>
            <w:rFonts w:asciiTheme="majorBidi" w:hAnsiTheme="majorBidi" w:cstheme="majorBidi"/>
            <w:iCs/>
            <w:lang w:val="en-US"/>
          </w:rPr>
          <w:t xml:space="preserve">  </w:t>
        </w:r>
      </w:ins>
      <w:ins w:id="741" w:author="Luis Gerardo Gonzalez Morales" w:date="2019-02-13T19:54:00Z">
        <w:r w:rsidR="00EE692D">
          <w:rPr>
            <w:rFonts w:asciiTheme="majorBidi" w:hAnsiTheme="majorBidi" w:cstheme="majorBidi"/>
            <w:iCs/>
            <w:lang w:val="en-US"/>
          </w:rPr>
          <w:t>Results are very similar with respect to</w:t>
        </w:r>
      </w:ins>
      <w:ins w:id="742" w:author="Luis Gerardo Gonzalez Morales" w:date="2019-02-13T19:53:00Z">
        <w:r w:rsidR="00EE692D">
          <w:rPr>
            <w:rFonts w:asciiTheme="majorBidi" w:hAnsiTheme="majorBidi" w:cstheme="majorBidi"/>
            <w:iCs/>
            <w:lang w:val="en-US"/>
          </w:rPr>
          <w:t xml:space="preserve"> the further distribution of derivative works based on aggregates and/or microdata that are </w:t>
        </w:r>
      </w:ins>
      <w:ins w:id="743" w:author="Luis Gerardo Gonzalez Morales" w:date="2019-02-13T20:48:00Z">
        <w:r w:rsidR="003B3347">
          <w:rPr>
            <w:rFonts w:asciiTheme="majorBidi" w:hAnsiTheme="majorBidi" w:cstheme="majorBidi"/>
            <w:iCs/>
            <w:lang w:val="en-US"/>
          </w:rPr>
          <w:t>available</w:t>
        </w:r>
      </w:ins>
      <w:ins w:id="744" w:author="Luis Gerardo Gonzalez Morales" w:date="2019-02-13T19:53:00Z">
        <w:r w:rsidR="00EE692D">
          <w:rPr>
            <w:rFonts w:asciiTheme="majorBidi" w:hAnsiTheme="majorBidi" w:cstheme="majorBidi"/>
            <w:iCs/>
            <w:lang w:val="en-US"/>
          </w:rPr>
          <w:t xml:space="preserve"> online</w:t>
        </w:r>
      </w:ins>
      <w:ins w:id="745" w:author="Luis Gerardo Gonzalez Morales" w:date="2019-02-13T19:54:00Z">
        <w:r w:rsidR="00EE692D">
          <w:rPr>
            <w:rFonts w:asciiTheme="majorBidi" w:hAnsiTheme="majorBidi" w:cstheme="majorBidi"/>
            <w:iCs/>
            <w:lang w:val="en-US"/>
          </w:rPr>
          <w:t xml:space="preserve"> (see Figure 1</w:t>
        </w:r>
      </w:ins>
      <w:ins w:id="746" w:author="Luis Gerardo Gonzalez Morales" w:date="2019-02-14T15:55:00Z">
        <w:r w:rsidR="00D13511">
          <w:rPr>
            <w:rFonts w:asciiTheme="majorBidi" w:hAnsiTheme="majorBidi" w:cstheme="majorBidi"/>
            <w:iCs/>
            <w:lang w:val="en-US"/>
          </w:rPr>
          <w:t>1</w:t>
        </w:r>
      </w:ins>
      <w:ins w:id="747" w:author="Luis Gerardo Gonzalez Morales" w:date="2019-02-13T19:54:00Z">
        <w:r w:rsidR="00EE692D">
          <w:rPr>
            <w:rFonts w:asciiTheme="majorBidi" w:hAnsiTheme="majorBidi" w:cstheme="majorBidi"/>
            <w:iCs/>
            <w:lang w:val="en-US"/>
          </w:rPr>
          <w:t>)</w:t>
        </w:r>
      </w:ins>
      <w:ins w:id="748" w:author="Luis Gerardo Gonzalez Morales" w:date="2019-02-13T19:55:00Z">
        <w:r w:rsidR="00EE692D">
          <w:rPr>
            <w:rFonts w:asciiTheme="majorBidi" w:hAnsiTheme="majorBidi" w:cstheme="majorBidi"/>
            <w:iCs/>
            <w:lang w:val="en-US"/>
          </w:rPr>
          <w:t>.</w:t>
        </w:r>
      </w:ins>
    </w:p>
    <w:p w14:paraId="27CE141E" w14:textId="77777777" w:rsidR="004C0EA0" w:rsidRDefault="004C0EA0">
      <w:pPr>
        <w:keepNext/>
        <w:jc w:val="center"/>
        <w:rPr>
          <w:ins w:id="749" w:author="Luis Gerardo Gonzalez Morales" w:date="2019-02-13T19:41:00Z"/>
        </w:rPr>
        <w:pPrChange w:id="750" w:author="Luis Gerardo Gonzalez Morales" w:date="2019-02-13T19:42:00Z">
          <w:pPr/>
        </w:pPrChange>
      </w:pPr>
      <w:ins w:id="751" w:author="Luis Gerardo Gonzalez Morales" w:date="2019-02-13T19:41:00Z">
        <w:r>
          <w:rPr>
            <w:b/>
            <w:bCs/>
            <w:noProof/>
          </w:rPr>
          <w:drawing>
            <wp:inline distT="0" distB="0" distL="0" distR="0" wp14:anchorId="5DC8443A" wp14:editId="255C0A1E">
              <wp:extent cx="3657600" cy="2862072"/>
              <wp:effectExtent l="0" t="0" r="0" b="0"/>
              <wp:docPr id="517" name="Graph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lot_16_Q01.7b.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657600" cy="2862072"/>
                      </a:xfrm>
                      <a:prstGeom prst="rect">
                        <a:avLst/>
                      </a:prstGeom>
                    </pic:spPr>
                  </pic:pic>
                </a:graphicData>
              </a:graphic>
            </wp:inline>
          </w:drawing>
        </w:r>
      </w:ins>
    </w:p>
    <w:p w14:paraId="14462919" w14:textId="313DCAA0" w:rsidR="004C0EA0" w:rsidRDefault="004C0EA0">
      <w:pPr>
        <w:pStyle w:val="Caption"/>
        <w:jc w:val="center"/>
        <w:rPr>
          <w:ins w:id="752" w:author="Luis Gerardo Gonzalez Morales" w:date="2019-02-13T19:41:00Z"/>
          <w:rFonts w:asciiTheme="majorBidi" w:hAnsiTheme="majorBidi" w:cstheme="majorBidi"/>
          <w:i/>
          <w:lang w:val="en-US"/>
        </w:rPr>
        <w:pPrChange w:id="753" w:author="Luis Gerardo Gonzalez Morales" w:date="2019-02-13T19:42:00Z">
          <w:pPr/>
        </w:pPrChange>
      </w:pPr>
      <w:ins w:id="754" w:author="Luis Gerardo Gonzalez Morales" w:date="2019-02-13T19:41:00Z">
        <w:r>
          <w:t xml:space="preserve">Figure </w:t>
        </w:r>
        <w:r>
          <w:fldChar w:fldCharType="begin"/>
        </w:r>
        <w:r>
          <w:instrText xml:space="preserve"> SEQ Figure \* ARABIC </w:instrText>
        </w:r>
      </w:ins>
      <w:r>
        <w:fldChar w:fldCharType="separate"/>
      </w:r>
      <w:ins w:id="755" w:author="Luis Gerardo Gonzalez Morales" w:date="2019-02-17T11:55:00Z">
        <w:r w:rsidR="009241EC">
          <w:rPr>
            <w:noProof/>
          </w:rPr>
          <w:t>10</w:t>
        </w:r>
      </w:ins>
      <w:ins w:id="756" w:author="Luis Gerardo Gonzalez Morales" w:date="2019-02-13T19:41:00Z">
        <w:r>
          <w:fldChar w:fldCharType="end"/>
        </w:r>
        <w:r>
          <w:rPr>
            <w:lang w:val="en-US"/>
          </w:rPr>
          <w:t>. Conditions for re-distribution of anonymized microdata and aggregates</w:t>
        </w:r>
      </w:ins>
    </w:p>
    <w:p w14:paraId="704C9684" w14:textId="2415FB82" w:rsidR="00836081" w:rsidRPr="004972B3" w:rsidDel="00496E67" w:rsidRDefault="004972B3" w:rsidP="00DC0F38">
      <w:pPr>
        <w:rPr>
          <w:del w:id="757" w:author="Luis Gerardo Gonzalez Morales" w:date="2019-02-13T19:48:00Z"/>
          <w:rFonts w:asciiTheme="majorBidi" w:hAnsiTheme="majorBidi" w:cstheme="majorBidi"/>
          <w:i/>
          <w:lang w:val="en-US"/>
        </w:rPr>
      </w:pPr>
      <w:del w:id="758" w:author="Luis Gerardo Gonzalez Morales" w:date="2019-02-13T19:48:00Z">
        <w:r w:rsidRPr="004972B3" w:rsidDel="00496E67">
          <w:rPr>
            <w:rFonts w:asciiTheme="majorBidi" w:hAnsiTheme="majorBidi" w:cstheme="majorBidi"/>
            <w:i/>
            <w:lang w:val="en-US"/>
          </w:rPr>
          <w:delText>Challenges in the</w:delText>
        </w:r>
        <w:r w:rsidR="00EF3573" w:rsidRPr="004972B3" w:rsidDel="00496E67">
          <w:rPr>
            <w:rFonts w:asciiTheme="majorBidi" w:hAnsiTheme="majorBidi" w:cstheme="majorBidi"/>
            <w:i/>
            <w:lang w:val="en-US"/>
          </w:rPr>
          <w:delText xml:space="preserve"> implement</w:delText>
        </w:r>
        <w:r w:rsidRPr="004972B3" w:rsidDel="00496E67">
          <w:rPr>
            <w:rFonts w:asciiTheme="majorBidi" w:hAnsiTheme="majorBidi" w:cstheme="majorBidi"/>
            <w:i/>
            <w:lang w:val="en-US"/>
          </w:rPr>
          <w:delText>ation of</w:delText>
        </w:r>
        <w:r w:rsidR="00EF3573" w:rsidRPr="004972B3" w:rsidDel="00496E67">
          <w:rPr>
            <w:rFonts w:asciiTheme="majorBidi" w:hAnsiTheme="majorBidi" w:cstheme="majorBidi"/>
            <w:i/>
            <w:lang w:val="en-US"/>
          </w:rPr>
          <w:delText xml:space="preserve"> Principle 1</w:delText>
        </w:r>
      </w:del>
    </w:p>
    <w:p w14:paraId="12574764" w14:textId="77777777" w:rsidR="00496E67" w:rsidRDefault="00496E67" w:rsidP="00EF3573">
      <w:pPr>
        <w:rPr>
          <w:ins w:id="759" w:author="Luis Gerardo Gonzalez Morales" w:date="2019-02-13T19:48:00Z"/>
          <w:rFonts w:asciiTheme="majorBidi" w:hAnsiTheme="majorBidi" w:cstheme="majorBidi"/>
          <w:i/>
          <w:lang w:val="en-US"/>
        </w:rPr>
      </w:pPr>
    </w:p>
    <w:p w14:paraId="176D29F2" w14:textId="3292E43A" w:rsidR="00EE692D" w:rsidRDefault="005559E8">
      <w:pPr>
        <w:keepNext/>
        <w:jc w:val="center"/>
        <w:rPr>
          <w:ins w:id="760" w:author="Luis Gerardo Gonzalez Morales" w:date="2019-02-13T19:52:00Z"/>
        </w:rPr>
        <w:pPrChange w:id="761" w:author="Luis Gerardo Gonzalez Morales" w:date="2019-02-13T19:52:00Z">
          <w:pPr>
            <w:jc w:val="center"/>
          </w:pPr>
        </w:pPrChange>
      </w:pPr>
      <w:del w:id="762" w:author="Luis Gerardo Gonzalez Morales" w:date="2019-02-13T19:52:00Z">
        <w:r w:rsidRPr="00EF3573" w:rsidDel="00EE692D">
          <w:rPr>
            <w:rFonts w:asciiTheme="majorBidi" w:hAnsiTheme="majorBidi" w:cstheme="majorBidi"/>
            <w:lang w:val="en-US"/>
          </w:rPr>
          <w:lastRenderedPageBreak/>
          <w:delText xml:space="preserve">In general, for Principle </w:delText>
        </w:r>
        <w:r w:rsidR="00EF3573" w:rsidDel="00EE692D">
          <w:rPr>
            <w:rFonts w:asciiTheme="majorBidi" w:hAnsiTheme="majorBidi" w:cstheme="majorBidi"/>
            <w:lang w:val="en-US"/>
          </w:rPr>
          <w:delText>1</w:delText>
        </w:r>
        <w:r w:rsidRPr="00EF3573" w:rsidDel="00EE692D">
          <w:rPr>
            <w:rFonts w:asciiTheme="majorBidi" w:hAnsiTheme="majorBidi" w:cstheme="majorBidi"/>
            <w:lang w:val="en-US"/>
          </w:rPr>
          <w:delText>, main challenges identified by respondents</w:delText>
        </w:r>
      </w:del>
      <w:del w:id="763" w:author="Luis Gerardo Gonzalez Morales" w:date="2019-02-13T19:48:00Z">
        <w:r w:rsidR="00EF3573" w:rsidDel="00496E67">
          <w:rPr>
            <w:rFonts w:asciiTheme="majorBidi" w:hAnsiTheme="majorBidi" w:cstheme="majorBidi"/>
            <w:lang w:val="en-US"/>
          </w:rPr>
          <w:delText xml:space="preserve"> (question 1.8)</w:delText>
        </w:r>
        <w:r w:rsidRPr="00EF3573" w:rsidDel="00496E67">
          <w:rPr>
            <w:rFonts w:asciiTheme="majorBidi" w:hAnsiTheme="majorBidi" w:cstheme="majorBidi"/>
            <w:lang w:val="en-US"/>
          </w:rPr>
          <w:delText xml:space="preserve"> </w:delText>
        </w:r>
      </w:del>
      <w:del w:id="764" w:author="Luis Gerardo Gonzalez Morales" w:date="2019-02-13T19:52:00Z">
        <w:r w:rsidRPr="00EF3573" w:rsidDel="00EE692D">
          <w:rPr>
            <w:rFonts w:asciiTheme="majorBidi" w:hAnsiTheme="majorBidi" w:cstheme="majorBidi"/>
            <w:lang w:val="en-US"/>
          </w:rPr>
          <w:delText>included</w:delText>
        </w:r>
      </w:del>
      <w:del w:id="765" w:author="Luis Gerardo Gonzalez Morales" w:date="2019-02-13T19:48:00Z">
        <w:r w:rsidRPr="00EF3573" w:rsidDel="00496E67">
          <w:rPr>
            <w:rFonts w:asciiTheme="majorBidi" w:hAnsiTheme="majorBidi" w:cstheme="majorBidi"/>
            <w:lang w:val="en-US"/>
          </w:rPr>
          <w:delText>:</w:delText>
        </w:r>
      </w:del>
      <w:del w:id="766" w:author="Luis Gerardo Gonzalez Morales" w:date="2019-02-13T19:52:00Z">
        <w:r w:rsidRPr="00EF3573" w:rsidDel="00EE692D">
          <w:rPr>
            <w:rFonts w:asciiTheme="majorBidi" w:hAnsiTheme="majorBidi" w:cstheme="majorBidi"/>
            <w:lang w:val="en-US"/>
          </w:rPr>
          <w:delText xml:space="preserve"> ensuring equal access to statistical information; </w:delText>
        </w:r>
        <w:r w:rsidR="00EF3573" w:rsidRPr="00EF3573" w:rsidDel="00EE692D">
          <w:rPr>
            <w:rFonts w:asciiTheme="majorBidi" w:hAnsiTheme="majorBidi" w:cstheme="majorBidi"/>
            <w:lang w:val="en-US"/>
          </w:rPr>
          <w:delText xml:space="preserve">the inclusion or exclusion of microdata and ensuring that aggregates do not identify people or groups; </w:delText>
        </w:r>
      </w:del>
      <w:del w:id="767" w:author="Luis Gerardo Gonzalez Morales" w:date="2019-02-13T19:48:00Z">
        <w:r w:rsidR="00EF3573" w:rsidRPr="00EF3573" w:rsidDel="00496E67">
          <w:rPr>
            <w:rFonts w:asciiTheme="majorBidi" w:hAnsiTheme="majorBidi" w:cstheme="majorBidi"/>
            <w:lang w:val="en-US"/>
          </w:rPr>
          <w:delText xml:space="preserve">in the short and medium term </w:delText>
        </w:r>
      </w:del>
      <w:del w:id="768" w:author="Luis Gerardo Gonzalez Morales" w:date="2019-02-13T19:52:00Z">
        <w:r w:rsidR="00EF3573" w:rsidRPr="00EF3573" w:rsidDel="00EE692D">
          <w:rPr>
            <w:rFonts w:asciiTheme="majorBidi" w:hAnsiTheme="majorBidi" w:cstheme="majorBidi"/>
            <w:lang w:val="en-US"/>
          </w:rPr>
          <w:delText>harmoniz</w:delText>
        </w:r>
        <w:r w:rsidR="00E94D63" w:rsidDel="00EE692D">
          <w:rPr>
            <w:rFonts w:asciiTheme="majorBidi" w:hAnsiTheme="majorBidi" w:cstheme="majorBidi"/>
            <w:lang w:val="en-US"/>
          </w:rPr>
          <w:delText>ing</w:delText>
        </w:r>
        <w:r w:rsidR="00EF3573" w:rsidRPr="00EF3573" w:rsidDel="00EE692D">
          <w:rPr>
            <w:rFonts w:asciiTheme="majorBidi" w:hAnsiTheme="majorBidi" w:cstheme="majorBidi"/>
            <w:lang w:val="en-US"/>
          </w:rPr>
          <w:delText xml:space="preserve"> legal frameworks with the statistical framework; as well as harmonizing administrative records for statistical and geographical purposes</w:delText>
        </w:r>
        <w:r w:rsidR="00E94D63" w:rsidDel="00EE692D">
          <w:rPr>
            <w:rFonts w:asciiTheme="majorBidi" w:hAnsiTheme="majorBidi" w:cstheme="majorBidi"/>
            <w:lang w:val="en-US"/>
          </w:rPr>
          <w:delText xml:space="preserve"> to </w:delText>
        </w:r>
        <w:r w:rsidR="00EF3573" w:rsidRPr="00EF3573" w:rsidDel="00EE692D">
          <w:rPr>
            <w:rFonts w:asciiTheme="majorBidi" w:hAnsiTheme="majorBidi" w:cstheme="majorBidi"/>
            <w:lang w:val="en-US"/>
          </w:rPr>
          <w:delText>increas</w:delText>
        </w:r>
        <w:r w:rsidR="00E94D63" w:rsidDel="00EE692D">
          <w:rPr>
            <w:rFonts w:asciiTheme="majorBidi" w:hAnsiTheme="majorBidi" w:cstheme="majorBidi"/>
            <w:lang w:val="en-US"/>
          </w:rPr>
          <w:delText>e</w:delText>
        </w:r>
        <w:r w:rsidR="00EF3573" w:rsidRPr="00EF3573" w:rsidDel="00EE692D">
          <w:rPr>
            <w:rFonts w:asciiTheme="majorBidi" w:hAnsiTheme="majorBidi" w:cstheme="majorBidi"/>
            <w:lang w:val="en-US"/>
          </w:rPr>
          <w:delText xml:space="preserve"> timeliness of dissemination and reduc</w:delText>
        </w:r>
        <w:r w:rsidR="00E94D63" w:rsidDel="00EE692D">
          <w:rPr>
            <w:rFonts w:asciiTheme="majorBidi" w:hAnsiTheme="majorBidi" w:cstheme="majorBidi"/>
            <w:lang w:val="en-US"/>
          </w:rPr>
          <w:delText>e</w:delText>
        </w:r>
        <w:r w:rsidR="00EF3573" w:rsidRPr="00EF3573" w:rsidDel="00EE692D">
          <w:rPr>
            <w:rFonts w:asciiTheme="majorBidi" w:hAnsiTheme="majorBidi" w:cstheme="majorBidi"/>
            <w:lang w:val="en-US"/>
          </w:rPr>
          <w:delText xml:space="preserve"> cost</w:delText>
        </w:r>
        <w:r w:rsidR="00E94D63" w:rsidDel="00EE692D">
          <w:rPr>
            <w:rFonts w:asciiTheme="majorBidi" w:hAnsiTheme="majorBidi" w:cstheme="majorBidi"/>
            <w:lang w:val="en-US"/>
          </w:rPr>
          <w:delText>s</w:delText>
        </w:r>
        <w:r w:rsidR="00EF3573" w:rsidRPr="00EF3573" w:rsidDel="00EE692D">
          <w:rPr>
            <w:rFonts w:asciiTheme="majorBidi" w:hAnsiTheme="majorBidi" w:cstheme="majorBidi"/>
            <w:lang w:val="en-US"/>
          </w:rPr>
          <w:delText xml:space="preserve"> of data capture, the generation of information and lessen the burden of the system’s informants.</w:delText>
        </w:r>
      </w:del>
      <w:ins w:id="769" w:author="Luis Gerardo Gonzalez Morales" w:date="2019-02-13T19:51:00Z">
        <w:r w:rsidR="00EE692D">
          <w:rPr>
            <w:b/>
            <w:bCs/>
            <w:noProof/>
          </w:rPr>
          <w:drawing>
            <wp:inline distT="0" distB="0" distL="0" distR="0" wp14:anchorId="66686238" wp14:editId="340E3E0B">
              <wp:extent cx="3657600" cy="2862072"/>
              <wp:effectExtent l="0" t="0" r="0" b="0"/>
              <wp:docPr id="518" name="Graph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lot_17_Q01.7c.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657600" cy="2862072"/>
                      </a:xfrm>
                      <a:prstGeom prst="rect">
                        <a:avLst/>
                      </a:prstGeom>
                    </pic:spPr>
                  </pic:pic>
                </a:graphicData>
              </a:graphic>
            </wp:inline>
          </w:drawing>
        </w:r>
      </w:ins>
    </w:p>
    <w:p w14:paraId="4297218E" w14:textId="35FE1197" w:rsidR="00EE692D" w:rsidRDefault="00EE692D" w:rsidP="00EE692D">
      <w:pPr>
        <w:pStyle w:val="Caption"/>
        <w:jc w:val="center"/>
        <w:rPr>
          <w:ins w:id="770" w:author="Luis Gerardo Gonzalez Morales" w:date="2019-02-13T19:53:00Z"/>
          <w:lang w:val="en-US"/>
        </w:rPr>
      </w:pPr>
      <w:ins w:id="771" w:author="Luis Gerardo Gonzalez Morales" w:date="2019-02-13T19:52:00Z">
        <w:r>
          <w:t xml:space="preserve">Figure </w:t>
        </w:r>
        <w:r>
          <w:fldChar w:fldCharType="begin"/>
        </w:r>
        <w:r>
          <w:instrText xml:space="preserve"> SEQ Figure \* ARABIC </w:instrText>
        </w:r>
      </w:ins>
      <w:r>
        <w:fldChar w:fldCharType="separate"/>
      </w:r>
      <w:ins w:id="772" w:author="Luis Gerardo Gonzalez Morales" w:date="2019-02-17T11:55:00Z">
        <w:r w:rsidR="009241EC">
          <w:rPr>
            <w:noProof/>
          </w:rPr>
          <w:t>11</w:t>
        </w:r>
      </w:ins>
      <w:ins w:id="773" w:author="Luis Gerardo Gonzalez Morales" w:date="2019-02-13T19:52:00Z">
        <w:r>
          <w:fldChar w:fldCharType="end"/>
        </w:r>
        <w:r>
          <w:rPr>
            <w:lang w:val="en-US"/>
          </w:rPr>
          <w:t xml:space="preserve">. conditions for distribution of derivative works based on the aggregates </w:t>
        </w:r>
        <w:r>
          <w:rPr>
            <w:lang w:val="en-US"/>
          </w:rPr>
          <w:br/>
          <w:t>and/or microdata that are available online</w:t>
        </w:r>
      </w:ins>
    </w:p>
    <w:p w14:paraId="13B4422E" w14:textId="77777777" w:rsidR="00EE692D" w:rsidRPr="00EE692D" w:rsidRDefault="00EE692D" w:rsidP="003B3347">
      <w:pPr>
        <w:rPr>
          <w:ins w:id="774" w:author="Luis Gerardo Gonzalez Morales" w:date="2019-02-13T19:51:00Z"/>
          <w:lang w:val="en-US"/>
          <w:rPrChange w:id="775" w:author="Luis Gerardo Gonzalez Morales" w:date="2019-02-13T19:53:00Z">
            <w:rPr>
              <w:ins w:id="776" w:author="Luis Gerardo Gonzalez Morales" w:date="2019-02-13T19:51:00Z"/>
              <w:rFonts w:asciiTheme="majorBidi" w:hAnsiTheme="majorBidi" w:cstheme="majorBidi"/>
              <w:lang w:val="en-US"/>
            </w:rPr>
          </w:rPrChange>
        </w:rPr>
      </w:pPr>
    </w:p>
    <w:p w14:paraId="484A438F" w14:textId="2A4CA0B6" w:rsidR="00EE692D" w:rsidRDefault="00EE692D" w:rsidP="00EE692D">
      <w:pPr>
        <w:rPr>
          <w:ins w:id="777" w:author="Luis Gerardo Gonzalez Morales" w:date="2019-02-13T19:52:00Z"/>
          <w:rFonts w:asciiTheme="majorBidi" w:hAnsiTheme="majorBidi" w:cstheme="majorBidi"/>
          <w:lang w:val="en-US"/>
        </w:rPr>
      </w:pPr>
      <w:bookmarkStart w:id="778" w:name="_Hlk1053473"/>
      <w:ins w:id="779" w:author="Luis Gerardo Gonzalez Morales" w:date="2019-02-13T19:52:00Z">
        <w:r w:rsidRPr="00EF3573">
          <w:rPr>
            <w:rFonts w:asciiTheme="majorBidi" w:hAnsiTheme="majorBidi" w:cstheme="majorBidi"/>
            <w:lang w:val="en-US"/>
          </w:rPr>
          <w:t xml:space="preserve">In general, </w:t>
        </w:r>
      </w:ins>
      <w:ins w:id="780" w:author="Luis Gerardo Gonzalez Morales" w:date="2019-02-13T19:53:00Z">
        <w:r>
          <w:rPr>
            <w:rFonts w:asciiTheme="majorBidi" w:hAnsiTheme="majorBidi" w:cstheme="majorBidi"/>
            <w:lang w:val="en-US"/>
          </w:rPr>
          <w:t xml:space="preserve">some of the </w:t>
        </w:r>
      </w:ins>
      <w:ins w:id="781" w:author="Luis Gerardo Gonzalez Morales" w:date="2019-02-13T19:52:00Z">
        <w:r w:rsidRPr="00EF3573">
          <w:rPr>
            <w:rFonts w:asciiTheme="majorBidi" w:hAnsiTheme="majorBidi" w:cstheme="majorBidi"/>
            <w:lang w:val="en-US"/>
          </w:rPr>
          <w:t>main challenges identified by respondents</w:t>
        </w:r>
      </w:ins>
      <w:ins w:id="782" w:author="Luis Gerardo Gonzalez Morales" w:date="2019-02-13T19:53:00Z">
        <w:r>
          <w:rPr>
            <w:rFonts w:asciiTheme="majorBidi" w:hAnsiTheme="majorBidi" w:cstheme="majorBidi"/>
            <w:lang w:val="en-US"/>
          </w:rPr>
          <w:t xml:space="preserve"> for the implementation of Principle 1</w:t>
        </w:r>
      </w:ins>
      <w:ins w:id="783" w:author="Luis Gerardo Gonzalez Morales" w:date="2019-02-13T19:52:00Z">
        <w:r>
          <w:rPr>
            <w:rFonts w:asciiTheme="majorBidi" w:hAnsiTheme="majorBidi" w:cstheme="majorBidi"/>
            <w:lang w:val="en-US"/>
          </w:rPr>
          <w:t xml:space="preserve"> </w:t>
        </w:r>
        <w:r w:rsidRPr="00EF3573">
          <w:rPr>
            <w:rFonts w:asciiTheme="majorBidi" w:hAnsiTheme="majorBidi" w:cstheme="majorBidi"/>
            <w:lang w:val="en-US"/>
          </w:rPr>
          <w:t>included</w:t>
        </w:r>
        <w:r>
          <w:rPr>
            <w:rFonts w:asciiTheme="majorBidi" w:hAnsiTheme="majorBidi" w:cstheme="majorBidi"/>
            <w:lang w:val="en-US"/>
          </w:rPr>
          <w:t>: (1)</w:t>
        </w:r>
        <w:r w:rsidRPr="00EF3573">
          <w:rPr>
            <w:rFonts w:asciiTheme="majorBidi" w:hAnsiTheme="majorBidi" w:cstheme="majorBidi"/>
            <w:lang w:val="en-US"/>
          </w:rPr>
          <w:t xml:space="preserve"> ensuring equal access to statistical information; </w:t>
        </w:r>
        <w:r>
          <w:rPr>
            <w:rFonts w:asciiTheme="majorBidi" w:hAnsiTheme="majorBidi" w:cstheme="majorBidi"/>
            <w:lang w:val="en-US"/>
          </w:rPr>
          <w:t xml:space="preserve">(2) </w:t>
        </w:r>
        <w:r w:rsidRPr="00EF3573">
          <w:rPr>
            <w:rFonts w:asciiTheme="majorBidi" w:hAnsiTheme="majorBidi" w:cstheme="majorBidi"/>
            <w:lang w:val="en-US"/>
          </w:rPr>
          <w:t xml:space="preserve">the inclusion or exclusion of microdata and ensuring that aggregates do not identify people or groups; </w:t>
        </w:r>
        <w:r>
          <w:rPr>
            <w:rFonts w:asciiTheme="majorBidi" w:hAnsiTheme="majorBidi" w:cstheme="majorBidi"/>
            <w:lang w:val="en-US"/>
          </w:rPr>
          <w:t xml:space="preserve">(3) </w:t>
        </w:r>
        <w:r w:rsidRPr="00EF3573">
          <w:rPr>
            <w:rFonts w:asciiTheme="majorBidi" w:hAnsiTheme="majorBidi" w:cstheme="majorBidi"/>
            <w:lang w:val="en-US"/>
          </w:rPr>
          <w:t>harmoniz</w:t>
        </w:r>
        <w:r>
          <w:rPr>
            <w:rFonts w:asciiTheme="majorBidi" w:hAnsiTheme="majorBidi" w:cstheme="majorBidi"/>
            <w:lang w:val="en-US"/>
          </w:rPr>
          <w:t>ing</w:t>
        </w:r>
        <w:r w:rsidRPr="00EF3573">
          <w:rPr>
            <w:rFonts w:asciiTheme="majorBidi" w:hAnsiTheme="majorBidi" w:cstheme="majorBidi"/>
            <w:lang w:val="en-US"/>
          </w:rPr>
          <w:t xml:space="preserve"> legal frameworks with the statistical framework</w:t>
        </w:r>
        <w:r>
          <w:rPr>
            <w:rFonts w:asciiTheme="majorBidi" w:hAnsiTheme="majorBidi" w:cstheme="majorBidi"/>
            <w:lang w:val="en-US"/>
          </w:rPr>
          <w:t xml:space="preserve"> </w:t>
        </w:r>
        <w:r w:rsidRPr="00EF3573">
          <w:rPr>
            <w:rFonts w:asciiTheme="majorBidi" w:hAnsiTheme="majorBidi" w:cstheme="majorBidi"/>
            <w:lang w:val="en-US"/>
          </w:rPr>
          <w:t xml:space="preserve">in the short and medium term; as well as </w:t>
        </w:r>
        <w:r>
          <w:rPr>
            <w:rFonts w:asciiTheme="majorBidi" w:hAnsiTheme="majorBidi" w:cstheme="majorBidi"/>
            <w:lang w:val="en-US"/>
          </w:rPr>
          <w:t xml:space="preserve">(4) </w:t>
        </w:r>
        <w:r w:rsidRPr="00EF3573">
          <w:rPr>
            <w:rFonts w:asciiTheme="majorBidi" w:hAnsiTheme="majorBidi" w:cstheme="majorBidi"/>
            <w:lang w:val="en-US"/>
          </w:rPr>
          <w:t>harmonizing administrative records for statistical and geographical purposes</w:t>
        </w:r>
        <w:r>
          <w:rPr>
            <w:rFonts w:asciiTheme="majorBidi" w:hAnsiTheme="majorBidi" w:cstheme="majorBidi"/>
            <w:lang w:val="en-US"/>
          </w:rPr>
          <w:t xml:space="preserve"> to </w:t>
        </w:r>
        <w:r w:rsidRPr="00EF3573">
          <w:rPr>
            <w:rFonts w:asciiTheme="majorBidi" w:hAnsiTheme="majorBidi" w:cstheme="majorBidi"/>
            <w:lang w:val="en-US"/>
          </w:rPr>
          <w:t>increas</w:t>
        </w:r>
        <w:r>
          <w:rPr>
            <w:rFonts w:asciiTheme="majorBidi" w:hAnsiTheme="majorBidi" w:cstheme="majorBidi"/>
            <w:lang w:val="en-US"/>
          </w:rPr>
          <w:t>e</w:t>
        </w:r>
        <w:r w:rsidRPr="00EF3573">
          <w:rPr>
            <w:rFonts w:asciiTheme="majorBidi" w:hAnsiTheme="majorBidi" w:cstheme="majorBidi"/>
            <w:lang w:val="en-US"/>
          </w:rPr>
          <w:t xml:space="preserve"> timeliness of dissemination and reduc</w:t>
        </w:r>
        <w:r>
          <w:rPr>
            <w:rFonts w:asciiTheme="majorBidi" w:hAnsiTheme="majorBidi" w:cstheme="majorBidi"/>
            <w:lang w:val="en-US"/>
          </w:rPr>
          <w:t>e</w:t>
        </w:r>
        <w:r w:rsidRPr="00EF3573">
          <w:rPr>
            <w:rFonts w:asciiTheme="majorBidi" w:hAnsiTheme="majorBidi" w:cstheme="majorBidi"/>
            <w:lang w:val="en-US"/>
          </w:rPr>
          <w:t xml:space="preserve"> cost</w:t>
        </w:r>
        <w:r>
          <w:rPr>
            <w:rFonts w:asciiTheme="majorBidi" w:hAnsiTheme="majorBidi" w:cstheme="majorBidi"/>
            <w:lang w:val="en-US"/>
          </w:rPr>
          <w:t>s</w:t>
        </w:r>
        <w:r w:rsidRPr="00EF3573">
          <w:rPr>
            <w:rFonts w:asciiTheme="majorBidi" w:hAnsiTheme="majorBidi" w:cstheme="majorBidi"/>
            <w:lang w:val="en-US"/>
          </w:rPr>
          <w:t xml:space="preserve"> of data capture, the generation of information and lessen the burden of the system’s informants.</w:t>
        </w:r>
      </w:ins>
    </w:p>
    <w:bookmarkEnd w:id="778"/>
    <w:p w14:paraId="04B3B326" w14:textId="77777777" w:rsidR="00EE692D" w:rsidRPr="00EF3573" w:rsidRDefault="00EE692D" w:rsidP="00EF3573">
      <w:pPr>
        <w:rPr>
          <w:rFonts w:asciiTheme="majorBidi" w:hAnsiTheme="majorBidi" w:cstheme="majorBidi"/>
          <w:lang w:val="en-US"/>
        </w:rPr>
      </w:pPr>
    </w:p>
    <w:p w14:paraId="56BB82ED" w14:textId="28202BD0" w:rsidR="000D0965" w:rsidRDefault="000D0965">
      <w:pPr>
        <w:rPr>
          <w:ins w:id="784" w:author="Luis Gerardo Gonzalez Morales" w:date="2019-02-13T20:10:00Z"/>
          <w:rFonts w:asciiTheme="majorBidi" w:hAnsiTheme="majorBidi" w:cstheme="majorBidi"/>
          <w:b/>
          <w:lang w:val="en-US"/>
        </w:rPr>
      </w:pPr>
      <w:ins w:id="785" w:author="Luis Gerardo Gonzalez Morales" w:date="2019-02-13T20:10:00Z">
        <w:r>
          <w:rPr>
            <w:rFonts w:asciiTheme="majorBidi" w:hAnsiTheme="majorBidi" w:cstheme="majorBidi"/>
            <w:b/>
            <w:lang w:val="en-US"/>
          </w:rPr>
          <w:br w:type="page"/>
        </w:r>
      </w:ins>
    </w:p>
    <w:p w14:paraId="753D8B5F" w14:textId="77777777" w:rsidR="00E94D63" w:rsidDel="00496E67" w:rsidRDefault="00E94D63" w:rsidP="00DC0F38">
      <w:pPr>
        <w:rPr>
          <w:del w:id="786" w:author="Luis Gerardo Gonzalez Morales" w:date="2019-02-13T19:49:00Z"/>
          <w:rFonts w:asciiTheme="majorBidi" w:hAnsiTheme="majorBidi" w:cstheme="majorBidi"/>
          <w:b/>
          <w:lang w:val="en-US"/>
        </w:rPr>
      </w:pPr>
    </w:p>
    <w:p w14:paraId="72497858" w14:textId="5799E678" w:rsidR="00394EC4" w:rsidRPr="004972B3" w:rsidDel="00496E67" w:rsidRDefault="00394EC4" w:rsidP="00DC0F38">
      <w:pPr>
        <w:rPr>
          <w:del w:id="787" w:author="Luis Gerardo Gonzalez Morales" w:date="2019-02-13T19:50:00Z"/>
          <w:rFonts w:asciiTheme="majorBidi" w:hAnsiTheme="majorBidi" w:cstheme="majorBidi"/>
          <w:b/>
          <w:lang w:val="en-US"/>
        </w:rPr>
      </w:pPr>
      <w:del w:id="788" w:author="Luis Gerardo Gonzalez Morales" w:date="2019-02-13T19:50:00Z">
        <w:r w:rsidRPr="004972B3" w:rsidDel="00496E67">
          <w:rPr>
            <w:rFonts w:asciiTheme="majorBidi" w:hAnsiTheme="majorBidi" w:cstheme="majorBidi"/>
            <w:b/>
            <w:lang w:val="en-US"/>
          </w:rPr>
          <w:delText>Principle 2</w:delText>
        </w:r>
        <w:r w:rsidR="004972B3" w:rsidRPr="004972B3" w:rsidDel="00496E67">
          <w:rPr>
            <w:rFonts w:asciiTheme="majorBidi" w:hAnsiTheme="majorBidi" w:cstheme="majorBidi"/>
            <w:b/>
            <w:lang w:val="en-US"/>
          </w:rPr>
          <w:delText>: Professional Standards, Scientific Principles and Professional Ethics</w:delText>
        </w:r>
        <w:r w:rsidR="004972B3" w:rsidDel="00496E67">
          <w:rPr>
            <w:rStyle w:val="FootnoteReference"/>
            <w:rFonts w:asciiTheme="majorBidi" w:hAnsiTheme="majorBidi" w:cstheme="majorBidi"/>
            <w:b/>
            <w:lang w:val="en-US"/>
          </w:rPr>
          <w:footnoteReference w:id="11"/>
        </w:r>
      </w:del>
    </w:p>
    <w:p w14:paraId="29379CC5" w14:textId="67FB689B" w:rsidR="00496E67" w:rsidRPr="000A1104" w:rsidRDefault="00496E67" w:rsidP="00496E67">
      <w:pPr>
        <w:keepNext/>
        <w:keepLines/>
        <w:rPr>
          <w:ins w:id="792" w:author="Luis Gerardo Gonzalez Morales" w:date="2019-02-13T19:50:00Z"/>
          <w:rFonts w:asciiTheme="majorBidi" w:hAnsiTheme="majorBidi" w:cstheme="majorBidi"/>
          <w:b/>
          <w:sz w:val="20"/>
          <w:szCs w:val="20"/>
          <w:lang w:val="en-US"/>
        </w:rPr>
      </w:pPr>
      <w:ins w:id="793" w:author="Luis Gerardo Gonzalez Morales" w:date="2019-02-13T19:50:00Z">
        <w:r w:rsidRPr="000A1104">
          <w:rPr>
            <w:rFonts w:asciiTheme="majorBidi" w:hAnsiTheme="majorBidi" w:cstheme="majorBidi"/>
            <w:b/>
            <w:sz w:val="20"/>
            <w:szCs w:val="20"/>
            <w:lang w:val="en-US"/>
          </w:rPr>
          <w:t xml:space="preserve">Principle </w:t>
        </w:r>
        <w:r>
          <w:rPr>
            <w:rFonts w:asciiTheme="majorBidi" w:hAnsiTheme="majorBidi" w:cstheme="majorBidi"/>
            <w:b/>
            <w:sz w:val="20"/>
            <w:szCs w:val="20"/>
            <w:lang w:val="en-US"/>
          </w:rPr>
          <w:t>2</w:t>
        </w:r>
        <w:r w:rsidRPr="000A1104">
          <w:rPr>
            <w:rFonts w:asciiTheme="majorBidi" w:hAnsiTheme="majorBidi" w:cstheme="majorBidi"/>
            <w:b/>
            <w:sz w:val="20"/>
            <w:szCs w:val="20"/>
            <w:lang w:val="en-US"/>
          </w:rPr>
          <w:t xml:space="preserve">: </w:t>
        </w:r>
        <w:r w:rsidRPr="00496E67">
          <w:rPr>
            <w:rFonts w:asciiTheme="majorBidi" w:hAnsiTheme="majorBidi" w:cstheme="majorBidi"/>
            <w:b/>
            <w:sz w:val="20"/>
            <w:szCs w:val="20"/>
            <w:lang w:val="en-US"/>
          </w:rPr>
          <w:t>Professional Standards, Scientific Principles and Professional Ethics</w:t>
        </w:r>
      </w:ins>
    </w:p>
    <w:p w14:paraId="5586038A" w14:textId="552F141C" w:rsidR="00496E67" w:rsidRDefault="00496E67" w:rsidP="00496E67">
      <w:pPr>
        <w:keepNext/>
        <w:keepLines/>
        <w:ind w:left="720" w:right="1106"/>
        <w:rPr>
          <w:ins w:id="794" w:author="Luis Gerardo Gonzalez Morales" w:date="2019-02-13T19:50:00Z"/>
          <w:rFonts w:asciiTheme="majorBidi" w:hAnsiTheme="majorBidi" w:cstheme="majorBidi"/>
          <w:sz w:val="16"/>
          <w:szCs w:val="16"/>
          <w:lang w:val="en-US"/>
        </w:rPr>
      </w:pPr>
      <w:ins w:id="795" w:author="Luis Gerardo Gonzalez Morales" w:date="2019-02-13T19:50:00Z">
        <w:r>
          <w:rPr>
            <w:rFonts w:asciiTheme="majorBidi" w:hAnsiTheme="majorBidi" w:cstheme="majorBidi"/>
            <w:sz w:val="16"/>
            <w:szCs w:val="16"/>
            <w:lang w:val="en-US"/>
          </w:rPr>
          <w:t xml:space="preserve"> “</w:t>
        </w:r>
        <w:r w:rsidRPr="00496E67">
          <w:rPr>
            <w:rFonts w:asciiTheme="majorBidi" w:hAnsiTheme="majorBidi" w:cstheme="majorBidi"/>
            <w:sz w:val="16"/>
            <w:szCs w:val="16"/>
            <w:lang w:val="en-US"/>
          </w:rPr>
          <w:t>To retain trust in official statistics, the statistical agencies need to decide according to strictly professional considerations, including scientific principles and professional ethics, on the methods and procedures for the collection, processing, storage and presentation of statistical data</w:t>
        </w:r>
        <w:r w:rsidRPr="00884D21">
          <w:rPr>
            <w:rFonts w:asciiTheme="majorBidi" w:hAnsiTheme="majorBidi" w:cstheme="majorBidi"/>
            <w:sz w:val="16"/>
            <w:szCs w:val="16"/>
            <w:lang w:val="en-US"/>
          </w:rPr>
          <w:t>.”</w:t>
        </w:r>
      </w:ins>
    </w:p>
    <w:p w14:paraId="3388D3CC" w14:textId="77777777" w:rsidR="00B91F81" w:rsidRDefault="00B91F81" w:rsidP="00DC0F38">
      <w:pPr>
        <w:rPr>
          <w:ins w:id="796" w:author="Luis Gerardo Gonzalez Morales" w:date="2019-02-13T20:02:00Z"/>
          <w:rFonts w:asciiTheme="majorBidi" w:hAnsiTheme="majorBidi" w:cstheme="majorBidi"/>
          <w:lang w:val="en-US"/>
        </w:rPr>
      </w:pPr>
    </w:p>
    <w:p w14:paraId="079AC600" w14:textId="267CD1F9" w:rsidR="00564F59" w:rsidRPr="00EE692D" w:rsidDel="00EE692D" w:rsidRDefault="00B91F81" w:rsidP="00DC0F38">
      <w:pPr>
        <w:rPr>
          <w:del w:id="797" w:author="Luis Gerardo Gonzalez Morales" w:date="2019-02-13T19:50:00Z"/>
          <w:rFonts w:asciiTheme="majorBidi" w:hAnsiTheme="majorBidi" w:cstheme="majorBidi"/>
          <w:lang w:val="en-US"/>
          <w:rPrChange w:id="798" w:author="Luis Gerardo Gonzalez Morales" w:date="2019-02-13T19:55:00Z">
            <w:rPr>
              <w:del w:id="799" w:author="Luis Gerardo Gonzalez Morales" w:date="2019-02-13T19:50:00Z"/>
              <w:rFonts w:asciiTheme="majorBidi" w:hAnsiTheme="majorBidi" w:cstheme="majorBidi"/>
              <w:i/>
              <w:lang w:val="en-US"/>
            </w:rPr>
          </w:rPrChange>
        </w:rPr>
      </w:pPr>
      <w:ins w:id="800" w:author="Luis Gerardo Gonzalez Morales" w:date="2019-02-13T19:56:00Z">
        <w:r>
          <w:rPr>
            <w:rFonts w:asciiTheme="majorBidi" w:hAnsiTheme="majorBidi" w:cstheme="majorBidi"/>
            <w:lang w:val="en-US"/>
          </w:rPr>
          <w:t>Principle 2 is closely related to the</w:t>
        </w:r>
      </w:ins>
      <w:ins w:id="801" w:author="Luis Gerardo Gonzalez Morales" w:date="2019-02-13T20:02:00Z">
        <w:r>
          <w:rPr>
            <w:rFonts w:asciiTheme="majorBidi" w:hAnsiTheme="majorBidi" w:cstheme="majorBidi"/>
            <w:lang w:val="en-US"/>
          </w:rPr>
          <w:t xml:space="preserve"> ability of </w:t>
        </w:r>
      </w:ins>
      <w:ins w:id="802" w:author="Luis Gerardo Gonzalez Morales" w:date="2019-02-13T19:57:00Z">
        <w:r>
          <w:rPr>
            <w:rFonts w:asciiTheme="majorBidi" w:hAnsiTheme="majorBidi" w:cstheme="majorBidi"/>
            <w:lang w:val="en-US"/>
          </w:rPr>
          <w:t>National Statistical Office</w:t>
        </w:r>
      </w:ins>
      <w:ins w:id="803" w:author="Luis Gerardo Gonzalez Morales" w:date="2019-02-14T04:13:00Z">
        <w:r w:rsidR="00804B13">
          <w:rPr>
            <w:rFonts w:asciiTheme="majorBidi" w:hAnsiTheme="majorBidi" w:cstheme="majorBidi"/>
            <w:lang w:val="en-US"/>
          </w:rPr>
          <w:t>s</w:t>
        </w:r>
      </w:ins>
      <w:ins w:id="804" w:author="Luis Gerardo Gonzalez Morales" w:date="2019-02-13T19:57:00Z">
        <w:r>
          <w:rPr>
            <w:rFonts w:asciiTheme="majorBidi" w:hAnsiTheme="majorBidi" w:cstheme="majorBidi"/>
            <w:lang w:val="en-US"/>
          </w:rPr>
          <w:t xml:space="preserve"> to make decisions based on strict professional considerations. </w:t>
        </w:r>
      </w:ins>
      <w:ins w:id="805" w:author="Luis Gerardo Gonzalez Morales" w:date="2019-02-13T19:58:00Z">
        <w:r>
          <w:rPr>
            <w:rFonts w:asciiTheme="majorBidi" w:hAnsiTheme="majorBidi" w:cstheme="majorBidi"/>
            <w:lang w:val="en-US"/>
          </w:rPr>
          <w:t xml:space="preserve"> A crucial </w:t>
        </w:r>
      </w:ins>
      <w:ins w:id="806" w:author="Luis Gerardo Gonzalez Morales" w:date="2019-02-13T20:03:00Z">
        <w:r>
          <w:rPr>
            <w:rFonts w:asciiTheme="majorBidi" w:hAnsiTheme="majorBidi" w:cstheme="majorBidi"/>
            <w:lang w:val="en-US"/>
          </w:rPr>
          <w:t>determinant</w:t>
        </w:r>
      </w:ins>
      <w:ins w:id="807" w:author="Luis Gerardo Gonzalez Morales" w:date="2019-02-13T19:58:00Z">
        <w:r>
          <w:rPr>
            <w:rFonts w:asciiTheme="majorBidi" w:hAnsiTheme="majorBidi" w:cstheme="majorBidi"/>
            <w:lang w:val="en-US"/>
          </w:rPr>
          <w:t xml:space="preserve"> </w:t>
        </w:r>
      </w:ins>
      <w:ins w:id="808" w:author="Luis Gerardo Gonzalez Morales" w:date="2019-02-13T20:03:00Z">
        <w:r>
          <w:rPr>
            <w:rFonts w:asciiTheme="majorBidi" w:hAnsiTheme="majorBidi" w:cstheme="majorBidi"/>
            <w:lang w:val="en-US"/>
          </w:rPr>
          <w:t>of this</w:t>
        </w:r>
      </w:ins>
      <w:ins w:id="809" w:author="Luis Gerardo Gonzalez Morales" w:date="2019-02-13T19:58:00Z">
        <w:r>
          <w:rPr>
            <w:rFonts w:asciiTheme="majorBidi" w:hAnsiTheme="majorBidi" w:cstheme="majorBidi"/>
            <w:lang w:val="en-US"/>
          </w:rPr>
          <w:t xml:space="preserve"> </w:t>
        </w:r>
      </w:ins>
      <w:ins w:id="810" w:author="Luis Gerardo Gonzalez Morales" w:date="2019-02-13T20:03:00Z">
        <w:r>
          <w:rPr>
            <w:rFonts w:asciiTheme="majorBidi" w:hAnsiTheme="majorBidi" w:cstheme="majorBidi"/>
            <w:lang w:val="en-US"/>
          </w:rPr>
          <w:t>independence</w:t>
        </w:r>
      </w:ins>
      <w:ins w:id="811" w:author="Luis Gerardo Gonzalez Morales" w:date="2019-02-13T19:58:00Z">
        <w:r>
          <w:rPr>
            <w:rFonts w:asciiTheme="majorBidi" w:hAnsiTheme="majorBidi" w:cstheme="majorBidi"/>
            <w:lang w:val="en-US"/>
          </w:rPr>
          <w:t xml:space="preserve"> </w:t>
        </w:r>
      </w:ins>
      <w:ins w:id="812" w:author="Luis Gerardo Gonzalez Morales" w:date="2019-02-13T20:03:00Z">
        <w:r>
          <w:rPr>
            <w:rFonts w:asciiTheme="majorBidi" w:hAnsiTheme="majorBidi" w:cstheme="majorBidi"/>
            <w:lang w:val="en-US"/>
          </w:rPr>
          <w:t xml:space="preserve">is </w:t>
        </w:r>
      </w:ins>
      <w:ins w:id="813" w:author="Luis Gerardo Gonzalez Morales" w:date="2019-02-13T19:58:00Z">
        <w:r>
          <w:rPr>
            <w:rFonts w:asciiTheme="majorBidi" w:hAnsiTheme="majorBidi" w:cstheme="majorBidi"/>
            <w:lang w:val="en-US"/>
          </w:rPr>
          <w:t xml:space="preserve">the </w:t>
        </w:r>
      </w:ins>
      <w:ins w:id="814" w:author="Luis Gerardo Gonzalez Morales" w:date="2019-02-13T20:03:00Z">
        <w:r>
          <w:rPr>
            <w:rFonts w:asciiTheme="majorBidi" w:hAnsiTheme="majorBidi" w:cstheme="majorBidi"/>
            <w:lang w:val="en-US"/>
          </w:rPr>
          <w:t>nature of the communication</w:t>
        </w:r>
      </w:ins>
      <w:ins w:id="815" w:author="Luis Gerardo Gonzalez Morales" w:date="2019-02-13T19:58:00Z">
        <w:r>
          <w:rPr>
            <w:rFonts w:asciiTheme="majorBidi" w:hAnsiTheme="majorBidi" w:cstheme="majorBidi"/>
            <w:lang w:val="en-US"/>
          </w:rPr>
          <w:t xml:space="preserve"> between the Chief Statistician and policy making authorities.  </w:t>
        </w:r>
      </w:ins>
      <w:ins w:id="816" w:author="Luis Gerardo Gonzalez Morales" w:date="2019-02-13T19:59:00Z">
        <w:r>
          <w:rPr>
            <w:rFonts w:asciiTheme="majorBidi" w:hAnsiTheme="majorBidi" w:cstheme="majorBidi"/>
            <w:lang w:val="en-US"/>
          </w:rPr>
          <w:t xml:space="preserve">The 2018 questionnaire shows that the </w:t>
        </w:r>
        <w:proofErr w:type="gramStart"/>
        <w:r>
          <w:rPr>
            <w:rFonts w:asciiTheme="majorBidi" w:hAnsiTheme="majorBidi" w:cstheme="majorBidi"/>
            <w:lang w:val="en-US"/>
          </w:rPr>
          <w:t>vast majority</w:t>
        </w:r>
        <w:proofErr w:type="gramEnd"/>
        <w:r>
          <w:rPr>
            <w:rFonts w:asciiTheme="majorBidi" w:hAnsiTheme="majorBidi" w:cstheme="majorBidi"/>
            <w:lang w:val="en-US"/>
          </w:rPr>
          <w:t xml:space="preserve"> (95 percent) of chief statisticians have direct access to policy-making authorities</w:t>
        </w:r>
      </w:ins>
      <w:ins w:id="817" w:author="Luis Gerardo Gonzalez Morales" w:date="2019-02-13T20:00:00Z">
        <w:r>
          <w:rPr>
            <w:rFonts w:asciiTheme="majorBidi" w:hAnsiTheme="majorBidi" w:cstheme="majorBidi"/>
            <w:lang w:val="en-US"/>
          </w:rPr>
          <w:t xml:space="preserve">. This access, </w:t>
        </w:r>
      </w:ins>
      <w:ins w:id="818" w:author="Luis Gerardo Gonzalez Morales" w:date="2019-02-14T04:13:00Z">
        <w:r w:rsidR="00804B13">
          <w:rPr>
            <w:rFonts w:asciiTheme="majorBidi" w:hAnsiTheme="majorBidi" w:cstheme="majorBidi"/>
            <w:lang w:val="en-US"/>
          </w:rPr>
          <w:t>notably</w:t>
        </w:r>
      </w:ins>
      <w:ins w:id="819" w:author="Luis Gerardo Gonzalez Morales" w:date="2019-02-13T20:00:00Z">
        <w:r>
          <w:rPr>
            <w:rFonts w:asciiTheme="majorBidi" w:hAnsiTheme="majorBidi" w:cstheme="majorBidi"/>
            <w:lang w:val="en-US"/>
          </w:rPr>
          <w:t xml:space="preserve">, is </w:t>
        </w:r>
      </w:ins>
      <w:del w:id="820" w:author="Luis Gerardo Gonzalez Morales" w:date="2019-02-13T19:50:00Z">
        <w:r w:rsidR="003E245C" w:rsidRPr="00EE692D" w:rsidDel="00496E67">
          <w:rPr>
            <w:rFonts w:asciiTheme="majorBidi" w:hAnsiTheme="majorBidi" w:cstheme="majorBidi"/>
            <w:lang w:val="en-US"/>
            <w:rPrChange w:id="821" w:author="Luis Gerardo Gonzalez Morales" w:date="2019-02-13T19:55:00Z">
              <w:rPr>
                <w:rFonts w:asciiTheme="majorBidi" w:hAnsiTheme="majorBidi" w:cstheme="majorBidi"/>
                <w:i/>
                <w:lang w:val="en-US"/>
              </w:rPr>
            </w:rPrChange>
          </w:rPr>
          <w:delText>Question 2.2</w:delText>
        </w:r>
        <w:r w:rsidR="00EA68C6" w:rsidRPr="00EE692D" w:rsidDel="00496E67">
          <w:rPr>
            <w:rFonts w:asciiTheme="majorBidi" w:hAnsiTheme="majorBidi" w:cstheme="majorBidi"/>
            <w:lang w:val="en-US"/>
            <w:rPrChange w:id="822" w:author="Luis Gerardo Gonzalez Morales" w:date="2019-02-13T19:55:00Z">
              <w:rPr>
                <w:rFonts w:asciiTheme="majorBidi" w:hAnsiTheme="majorBidi" w:cstheme="majorBidi"/>
                <w:i/>
                <w:lang w:val="en-US"/>
              </w:rPr>
            </w:rPrChange>
          </w:rPr>
          <w:delText>, 2.3</w:delText>
        </w:r>
      </w:del>
    </w:p>
    <w:p w14:paraId="417CC217" w14:textId="70BFB5AF" w:rsidR="00EE692D" w:rsidRDefault="00B91F81" w:rsidP="00DC0F38">
      <w:pPr>
        <w:rPr>
          <w:ins w:id="823" w:author="Luis Gerardo Gonzalez Morales" w:date="2019-02-13T20:02:00Z"/>
          <w:rFonts w:asciiTheme="majorBidi" w:hAnsiTheme="majorBidi" w:cstheme="majorBidi"/>
          <w:lang w:val="en-US"/>
        </w:rPr>
      </w:pPr>
      <w:ins w:id="824" w:author="Luis Gerardo Gonzalez Morales" w:date="2019-02-13T19:59:00Z">
        <w:r>
          <w:rPr>
            <w:rFonts w:asciiTheme="majorBidi" w:hAnsiTheme="majorBidi" w:cstheme="majorBidi"/>
            <w:lang w:val="en-US"/>
          </w:rPr>
          <w:t>most</w:t>
        </w:r>
      </w:ins>
      <w:ins w:id="825" w:author="Luis Gerardo Gonzalez Morales" w:date="2019-02-13T20:00:00Z">
        <w:r>
          <w:rPr>
            <w:rFonts w:asciiTheme="majorBidi" w:hAnsiTheme="majorBidi" w:cstheme="majorBidi"/>
            <w:lang w:val="en-US"/>
          </w:rPr>
          <w:t xml:space="preserve"> frequently</w:t>
        </w:r>
      </w:ins>
      <w:ins w:id="826" w:author="Luis Gerardo Gonzalez Morales" w:date="2019-02-13T19:59:00Z">
        <w:r>
          <w:rPr>
            <w:rFonts w:asciiTheme="majorBidi" w:hAnsiTheme="majorBidi" w:cstheme="majorBidi"/>
            <w:lang w:val="en-US"/>
          </w:rPr>
          <w:t xml:space="preserve"> through meetings with ministers and/or deputy</w:t>
        </w:r>
      </w:ins>
      <w:ins w:id="827" w:author="Luis Gerardo Gonzalez Morales" w:date="2019-02-13T20:00:00Z">
        <w:r>
          <w:rPr>
            <w:rFonts w:asciiTheme="majorBidi" w:hAnsiTheme="majorBidi" w:cstheme="majorBidi"/>
            <w:lang w:val="en-US"/>
          </w:rPr>
          <w:t xml:space="preserve"> ministers, while only 42 percent of the </w:t>
        </w:r>
      </w:ins>
      <w:proofErr w:type="gramStart"/>
      <w:ins w:id="828" w:author="Luis Gerardo Gonzalez Morales" w:date="2019-02-13T20:01:00Z">
        <w:r>
          <w:rPr>
            <w:rFonts w:asciiTheme="majorBidi" w:hAnsiTheme="majorBidi" w:cstheme="majorBidi"/>
            <w:lang w:val="en-US"/>
          </w:rPr>
          <w:t>respondents</w:t>
        </w:r>
      </w:ins>
      <w:proofErr w:type="gramEnd"/>
      <w:ins w:id="829" w:author="Luis Gerardo Gonzalez Morales" w:date="2019-02-13T20:00:00Z">
        <w:r>
          <w:rPr>
            <w:rFonts w:asciiTheme="majorBidi" w:hAnsiTheme="majorBidi" w:cstheme="majorBidi"/>
            <w:lang w:val="en-US"/>
          </w:rPr>
          <w:t xml:space="preserve"> report</w:t>
        </w:r>
      </w:ins>
      <w:ins w:id="830" w:author="Luis Gerardo Gonzalez Morales" w:date="2019-02-13T20:01:00Z">
        <w:r>
          <w:rPr>
            <w:rFonts w:asciiTheme="majorBidi" w:hAnsiTheme="majorBidi" w:cstheme="majorBidi"/>
            <w:lang w:val="en-US"/>
          </w:rPr>
          <w:t xml:space="preserve"> attending upper/lower house parliamentary hearings.  </w:t>
        </w:r>
      </w:ins>
    </w:p>
    <w:p w14:paraId="1CB949D5" w14:textId="77777777" w:rsidR="00B91F81" w:rsidRDefault="00B91F81">
      <w:pPr>
        <w:keepNext/>
        <w:jc w:val="center"/>
        <w:rPr>
          <w:ins w:id="831" w:author="Luis Gerardo Gonzalez Morales" w:date="2019-02-13T20:02:00Z"/>
        </w:rPr>
        <w:pPrChange w:id="832" w:author="Luis Gerardo Gonzalez Morales" w:date="2019-02-13T20:02:00Z">
          <w:pPr>
            <w:jc w:val="center"/>
          </w:pPr>
        </w:pPrChange>
      </w:pPr>
      <w:ins w:id="833" w:author="Luis Gerardo Gonzalez Morales" w:date="2019-02-13T20:02:00Z">
        <w:r>
          <w:rPr>
            <w:b/>
            <w:bCs/>
            <w:noProof/>
          </w:rPr>
          <w:drawing>
            <wp:inline distT="0" distB="0" distL="0" distR="0" wp14:anchorId="0F3DCFF7" wp14:editId="678086BC">
              <wp:extent cx="3657600" cy="1828800"/>
              <wp:effectExtent l="0" t="0" r="0" b="0"/>
              <wp:docPr id="519" name="Graph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lot_18_Q02.1a.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600" cy="1828800"/>
                      </a:xfrm>
                      <a:prstGeom prst="rect">
                        <a:avLst/>
                      </a:prstGeom>
                    </pic:spPr>
                  </pic:pic>
                </a:graphicData>
              </a:graphic>
            </wp:inline>
          </w:drawing>
        </w:r>
      </w:ins>
    </w:p>
    <w:p w14:paraId="05A9E786" w14:textId="4790A69C" w:rsidR="00B91F81" w:rsidRPr="00EE692D" w:rsidRDefault="00B91F81">
      <w:pPr>
        <w:pStyle w:val="Caption"/>
        <w:jc w:val="center"/>
        <w:rPr>
          <w:ins w:id="834" w:author="Luis Gerardo Gonzalez Morales" w:date="2019-02-13T19:55:00Z"/>
          <w:rFonts w:asciiTheme="majorBidi" w:hAnsiTheme="majorBidi" w:cstheme="majorBidi"/>
          <w:lang w:val="en-US"/>
          <w:rPrChange w:id="835" w:author="Luis Gerardo Gonzalez Morales" w:date="2019-02-13T19:55:00Z">
            <w:rPr>
              <w:ins w:id="836" w:author="Luis Gerardo Gonzalez Morales" w:date="2019-02-13T19:55:00Z"/>
              <w:rFonts w:asciiTheme="majorBidi" w:hAnsiTheme="majorBidi" w:cstheme="majorBidi"/>
              <w:i/>
              <w:lang w:val="en-US"/>
            </w:rPr>
          </w:rPrChange>
        </w:rPr>
        <w:pPrChange w:id="837" w:author="Luis Gerardo Gonzalez Morales" w:date="2019-02-13T20:02:00Z">
          <w:pPr/>
        </w:pPrChange>
      </w:pPr>
      <w:ins w:id="838" w:author="Luis Gerardo Gonzalez Morales" w:date="2019-02-13T20:02:00Z">
        <w:r>
          <w:t xml:space="preserve">Figure </w:t>
        </w:r>
        <w:r>
          <w:fldChar w:fldCharType="begin"/>
        </w:r>
        <w:r>
          <w:instrText xml:space="preserve"> SEQ Figure \* ARABIC </w:instrText>
        </w:r>
      </w:ins>
      <w:r>
        <w:fldChar w:fldCharType="separate"/>
      </w:r>
      <w:ins w:id="839" w:author="Luis Gerardo Gonzalez Morales" w:date="2019-02-17T11:55:00Z">
        <w:r w:rsidR="009241EC">
          <w:rPr>
            <w:noProof/>
          </w:rPr>
          <w:t>12</w:t>
        </w:r>
      </w:ins>
      <w:ins w:id="840" w:author="Luis Gerardo Gonzalez Morales" w:date="2019-02-13T20:02:00Z">
        <w:r>
          <w:fldChar w:fldCharType="end"/>
        </w:r>
        <w:r>
          <w:rPr>
            <w:lang w:val="en-US"/>
          </w:rPr>
          <w:t>. Modalities of communication between chief statistician and policy-making authorities</w:t>
        </w:r>
      </w:ins>
    </w:p>
    <w:p w14:paraId="356CD13D" w14:textId="77777777" w:rsidR="000D0965" w:rsidRDefault="000D0965" w:rsidP="00DC0F38">
      <w:pPr>
        <w:rPr>
          <w:ins w:id="841" w:author="Luis Gerardo Gonzalez Morales" w:date="2019-02-13T20:10:00Z"/>
          <w:rFonts w:asciiTheme="majorBidi" w:hAnsiTheme="majorBidi" w:cstheme="majorBidi"/>
          <w:lang w:val="en-US"/>
        </w:rPr>
      </w:pPr>
    </w:p>
    <w:p w14:paraId="57AAB58E" w14:textId="568217A1" w:rsidR="003E245C" w:rsidRDefault="009D00D9" w:rsidP="00DC0F38">
      <w:pPr>
        <w:rPr>
          <w:rFonts w:asciiTheme="majorBidi" w:hAnsiTheme="majorBidi" w:cstheme="majorBidi"/>
          <w:lang w:val="en-US"/>
        </w:rPr>
      </w:pPr>
      <w:r>
        <w:rPr>
          <w:rFonts w:asciiTheme="majorBidi" w:hAnsiTheme="majorBidi" w:cstheme="majorBidi"/>
          <w:lang w:val="en-US"/>
        </w:rPr>
        <w:t>In 2018, 86 per</w:t>
      </w:r>
      <w:del w:id="842" w:author="Luis Gerardo Gonzalez Morales" w:date="2019-02-13T19:50:00Z">
        <w:r w:rsidDel="00EE692D">
          <w:rPr>
            <w:rFonts w:asciiTheme="majorBidi" w:hAnsiTheme="majorBidi" w:cstheme="majorBidi"/>
            <w:lang w:val="en-US"/>
          </w:rPr>
          <w:delText xml:space="preserve"> </w:delText>
        </w:r>
      </w:del>
      <w:r>
        <w:rPr>
          <w:rFonts w:asciiTheme="majorBidi" w:hAnsiTheme="majorBidi" w:cstheme="majorBidi"/>
          <w:lang w:val="en-US"/>
        </w:rPr>
        <w:t>cent</w:t>
      </w:r>
      <w:ins w:id="843" w:author="Luis Gerardo Gonzalez Morales" w:date="2019-02-13T19:50:00Z">
        <w:r w:rsidR="00EE692D">
          <w:rPr>
            <w:rFonts w:asciiTheme="majorBidi" w:hAnsiTheme="majorBidi" w:cstheme="majorBidi"/>
            <w:lang w:val="en-US"/>
          </w:rPr>
          <w:t xml:space="preserve"> of countries responding t</w:t>
        </w:r>
      </w:ins>
      <w:ins w:id="844" w:author="Luis Gerardo Gonzalez Morales" w:date="2019-02-13T19:51:00Z">
        <w:r w:rsidR="00EE692D">
          <w:rPr>
            <w:rFonts w:asciiTheme="majorBidi" w:hAnsiTheme="majorBidi" w:cstheme="majorBidi"/>
            <w:lang w:val="en-US"/>
          </w:rPr>
          <w:t>o the questionnaire</w:t>
        </w:r>
      </w:ins>
      <w:r>
        <w:rPr>
          <w:rFonts w:asciiTheme="majorBidi" w:hAnsiTheme="majorBidi" w:cstheme="majorBidi"/>
          <w:lang w:val="en-US"/>
        </w:rPr>
        <w:t xml:space="preserve"> reported to have clear rules</w:t>
      </w:r>
      <w:r w:rsidR="004972B3">
        <w:rPr>
          <w:rFonts w:asciiTheme="majorBidi" w:hAnsiTheme="majorBidi" w:cstheme="majorBidi"/>
          <w:lang w:val="en-US"/>
        </w:rPr>
        <w:t xml:space="preserve"> for the appointment and dismissal of the head of the NSO</w:t>
      </w:r>
      <w:r>
        <w:rPr>
          <w:rFonts w:asciiTheme="majorBidi" w:hAnsiTheme="majorBidi" w:cstheme="majorBidi"/>
          <w:lang w:val="en-US"/>
        </w:rPr>
        <w:t xml:space="preserve"> – a</w:t>
      </w:r>
      <w:del w:id="845" w:author="Luis Gerardo Gonzalez Morales" w:date="2019-02-13T20:12:00Z">
        <w:r w:rsidDel="000D0965">
          <w:rPr>
            <w:rFonts w:asciiTheme="majorBidi" w:hAnsiTheme="majorBidi" w:cstheme="majorBidi"/>
            <w:lang w:val="en-US"/>
          </w:rPr>
          <w:delText>n</w:delText>
        </w:r>
      </w:del>
      <w:r>
        <w:rPr>
          <w:rFonts w:asciiTheme="majorBidi" w:hAnsiTheme="majorBidi" w:cstheme="majorBidi"/>
          <w:lang w:val="en-US"/>
        </w:rPr>
        <w:t xml:space="preserve"> </w:t>
      </w:r>
      <w:ins w:id="846" w:author="Luis Gerardo Gonzalez Morales" w:date="2019-02-13T20:05:00Z">
        <w:r w:rsidR="00B91F81">
          <w:rPr>
            <w:rFonts w:asciiTheme="majorBidi" w:hAnsiTheme="majorBidi" w:cstheme="majorBidi"/>
            <w:lang w:val="en-US"/>
          </w:rPr>
          <w:t xml:space="preserve">welcome </w:t>
        </w:r>
      </w:ins>
      <w:r>
        <w:rPr>
          <w:rFonts w:asciiTheme="majorBidi" w:hAnsiTheme="majorBidi" w:cstheme="majorBidi"/>
          <w:lang w:val="en-US"/>
        </w:rPr>
        <w:t xml:space="preserve">increase from approximately 75 </w:t>
      </w:r>
      <w:del w:id="847" w:author="Luis Gerardo Gonzalez Morales" w:date="2019-02-13T20:59:00Z">
        <w:r w:rsidDel="00D83CAF">
          <w:rPr>
            <w:rFonts w:asciiTheme="majorBidi" w:hAnsiTheme="majorBidi" w:cstheme="majorBidi"/>
            <w:lang w:val="en-US"/>
          </w:rPr>
          <w:delText>per cent</w:delText>
        </w:r>
      </w:del>
      <w:ins w:id="848"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del w:id="849" w:author="Luis Gerardo Gonzalez Morales" w:date="2019-02-13T20:05:00Z">
        <w:r w:rsidDel="00B91F81">
          <w:rPr>
            <w:rFonts w:asciiTheme="majorBidi" w:hAnsiTheme="majorBidi" w:cstheme="majorBidi"/>
            <w:lang w:val="en-US"/>
          </w:rPr>
          <w:delText>from the 2012 results</w:delText>
        </w:r>
      </w:del>
      <w:ins w:id="850" w:author="Luis Gerardo Gonzalez Morales" w:date="2019-02-13T20:05:00Z">
        <w:r w:rsidR="00B91F81">
          <w:rPr>
            <w:rFonts w:asciiTheme="majorBidi" w:hAnsiTheme="majorBidi" w:cstheme="majorBidi"/>
            <w:lang w:val="en-US"/>
          </w:rPr>
          <w:t>in 2012</w:t>
        </w:r>
      </w:ins>
      <w:r>
        <w:rPr>
          <w:rFonts w:asciiTheme="majorBidi" w:hAnsiTheme="majorBidi" w:cstheme="majorBidi"/>
          <w:lang w:val="en-US"/>
        </w:rPr>
        <w:t xml:space="preserve">. </w:t>
      </w:r>
      <w:moveFromRangeStart w:id="851" w:author="Luis Gerardo Gonzalez Morales" w:date="2019-02-13T20:12:00Z" w:name="move980755"/>
      <w:moveFrom w:id="852" w:author="Luis Gerardo Gonzalez Morales" w:date="2019-02-13T20:12:00Z">
        <w:r w:rsidR="00EA68C6" w:rsidDel="00B91F81">
          <w:rPr>
            <w:rFonts w:asciiTheme="majorBidi" w:hAnsiTheme="majorBidi" w:cstheme="majorBidi"/>
            <w:lang w:val="en-US"/>
          </w:rPr>
          <w:t>In the past five years, only a few of the national statistical offices (less than 7 per cent) received inquiries about the chief statistician selection process.</w:t>
        </w:r>
      </w:moveFrom>
      <w:moveFromRangeEnd w:id="851"/>
    </w:p>
    <w:tbl>
      <w:tblPr>
        <w:tblW w:w="9175" w:type="dxa"/>
        <w:tblLook w:val="04A0" w:firstRow="1" w:lastRow="0" w:firstColumn="1" w:lastColumn="0" w:noHBand="0" w:noVBand="1"/>
      </w:tblPr>
      <w:tblGrid>
        <w:gridCol w:w="535"/>
        <w:gridCol w:w="6840"/>
        <w:gridCol w:w="720"/>
        <w:gridCol w:w="1080"/>
      </w:tblGrid>
      <w:tr w:rsidR="009E0841" w:rsidRPr="009E0841" w:rsidDel="00EE692D" w14:paraId="5AE315E0" w14:textId="31D793ED" w:rsidTr="00B17A3D">
        <w:trPr>
          <w:trHeight w:val="300"/>
          <w:del w:id="853" w:author="Luis Gerardo Gonzalez Morales" w:date="2019-02-13T19:51:00Z"/>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3F455" w14:textId="7378D108" w:rsidR="009E0841" w:rsidRPr="009E0841" w:rsidDel="00EE692D" w:rsidRDefault="009E0841" w:rsidP="009E0841">
            <w:pPr>
              <w:spacing w:after="0" w:line="240" w:lineRule="auto"/>
              <w:jc w:val="right"/>
              <w:rPr>
                <w:del w:id="854" w:author="Luis Gerardo Gonzalez Morales" w:date="2019-02-13T19:51:00Z"/>
                <w:rFonts w:ascii="Calibri" w:eastAsia="Times New Roman" w:hAnsi="Calibri" w:cs="Calibri"/>
                <w:color w:val="000000"/>
                <w:sz w:val="20"/>
                <w:szCs w:val="20"/>
                <w:lang w:val="en-US"/>
              </w:rPr>
            </w:pPr>
            <w:del w:id="855" w:author="Luis Gerardo Gonzalez Morales" w:date="2019-02-13T19:51:00Z">
              <w:r w:rsidRPr="009E0841" w:rsidDel="00EE692D">
                <w:rPr>
                  <w:rFonts w:ascii="Calibri" w:eastAsia="Times New Roman" w:hAnsi="Calibri" w:cs="Calibri"/>
                  <w:color w:val="000000"/>
                  <w:sz w:val="20"/>
                  <w:szCs w:val="20"/>
                  <w:lang w:val="en-US"/>
                </w:rPr>
                <w:delText>2.2</w:delText>
              </w:r>
            </w:del>
          </w:p>
        </w:tc>
        <w:tc>
          <w:tcPr>
            <w:tcW w:w="6840" w:type="dxa"/>
            <w:tcBorders>
              <w:top w:val="single" w:sz="4" w:space="0" w:color="auto"/>
              <w:left w:val="nil"/>
              <w:bottom w:val="single" w:sz="4" w:space="0" w:color="auto"/>
              <w:right w:val="single" w:sz="4" w:space="0" w:color="auto"/>
            </w:tcBorders>
            <w:shd w:val="clear" w:color="auto" w:fill="auto"/>
            <w:noWrap/>
            <w:vAlign w:val="bottom"/>
            <w:hideMark/>
          </w:tcPr>
          <w:p w14:paraId="71C1425C" w14:textId="52F5265F" w:rsidR="009E0841" w:rsidRPr="009E0841" w:rsidDel="00EE692D" w:rsidRDefault="009E0841" w:rsidP="009E0841">
            <w:pPr>
              <w:spacing w:after="0" w:line="240" w:lineRule="auto"/>
              <w:rPr>
                <w:del w:id="856" w:author="Luis Gerardo Gonzalez Morales" w:date="2019-02-13T19:51:00Z"/>
                <w:rFonts w:ascii="Calibri" w:eastAsia="Times New Roman" w:hAnsi="Calibri" w:cs="Calibri"/>
                <w:color w:val="000000"/>
                <w:sz w:val="20"/>
                <w:szCs w:val="20"/>
                <w:lang w:val="en-US"/>
              </w:rPr>
            </w:pPr>
            <w:del w:id="857" w:author="Luis Gerardo Gonzalez Morales" w:date="2019-02-13T19:51:00Z">
              <w:r w:rsidRPr="009E0841" w:rsidDel="00EE692D">
                <w:rPr>
                  <w:rFonts w:ascii="Calibri" w:eastAsia="Times New Roman" w:hAnsi="Calibri" w:cs="Calibri"/>
                  <w:color w:val="000000"/>
                  <w:sz w:val="20"/>
                  <w:szCs w:val="20"/>
                  <w:lang w:val="en-US"/>
                </w:rPr>
                <w:delText>Are there clear rules for the appointment and dismissal of the head of the NSO? (single)</w:delText>
              </w:r>
            </w:del>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1E1BA954" w14:textId="21CDFE21" w:rsidR="009E0841" w:rsidRPr="009E0841" w:rsidDel="00EE692D" w:rsidRDefault="009E0841" w:rsidP="009E0841">
            <w:pPr>
              <w:spacing w:after="0" w:line="240" w:lineRule="auto"/>
              <w:jc w:val="center"/>
              <w:rPr>
                <w:del w:id="858" w:author="Luis Gerardo Gonzalez Morales" w:date="2019-02-13T19:51:00Z"/>
                <w:rFonts w:ascii="Calibri" w:eastAsia="Times New Roman" w:hAnsi="Calibri" w:cs="Calibri"/>
                <w:color w:val="000000"/>
                <w:sz w:val="20"/>
                <w:szCs w:val="20"/>
                <w:lang w:val="en-US"/>
              </w:rPr>
            </w:pPr>
            <w:del w:id="859" w:author="Luis Gerardo Gonzalez Morales" w:date="2019-02-13T19:51:00Z">
              <w:r w:rsidRPr="009E0841" w:rsidDel="00EE692D">
                <w:rPr>
                  <w:rFonts w:ascii="Calibri" w:eastAsia="Times New Roman" w:hAnsi="Calibri" w:cs="Calibri"/>
                  <w:color w:val="000000"/>
                  <w:sz w:val="20"/>
                  <w:szCs w:val="20"/>
                  <w:lang w:val="en-US"/>
                </w:rPr>
                <w:delText>No.</w:delText>
              </w:r>
            </w:del>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263BB031" w14:textId="769AF5E0" w:rsidR="009E0841" w:rsidRPr="009E0841" w:rsidDel="00EE692D" w:rsidRDefault="009E0841" w:rsidP="009E0841">
            <w:pPr>
              <w:spacing w:after="0" w:line="240" w:lineRule="auto"/>
              <w:jc w:val="center"/>
              <w:rPr>
                <w:del w:id="860" w:author="Luis Gerardo Gonzalez Morales" w:date="2019-02-13T19:51:00Z"/>
                <w:rFonts w:ascii="Calibri" w:eastAsia="Times New Roman" w:hAnsi="Calibri" w:cs="Calibri"/>
                <w:color w:val="000000"/>
                <w:sz w:val="20"/>
                <w:szCs w:val="20"/>
                <w:lang w:val="en-US"/>
              </w:rPr>
            </w:pPr>
            <w:del w:id="861" w:author="Luis Gerardo Gonzalez Morales" w:date="2019-02-13T19:51:00Z">
              <w:r w:rsidRPr="009E0841" w:rsidDel="00EE692D">
                <w:rPr>
                  <w:rFonts w:ascii="Calibri" w:eastAsia="Times New Roman" w:hAnsi="Calibri" w:cs="Calibri"/>
                  <w:color w:val="000000"/>
                  <w:sz w:val="20"/>
                  <w:szCs w:val="20"/>
                  <w:lang w:val="en-US"/>
                </w:rPr>
                <w:delText>%</w:delText>
              </w:r>
            </w:del>
          </w:p>
        </w:tc>
      </w:tr>
      <w:tr w:rsidR="009E0841" w:rsidRPr="009E0841" w:rsidDel="00EE692D" w14:paraId="691781AB" w14:textId="23FCE3B5" w:rsidTr="00B17A3D">
        <w:trPr>
          <w:trHeight w:val="300"/>
          <w:del w:id="862" w:author="Luis Gerardo Gonzalez Morales" w:date="2019-02-13T19:51:00Z"/>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4CB168E" w14:textId="3652C72F" w:rsidR="009E0841" w:rsidRPr="009E0841" w:rsidDel="00EE692D" w:rsidRDefault="009E0841" w:rsidP="009E0841">
            <w:pPr>
              <w:spacing w:after="0" w:line="240" w:lineRule="auto"/>
              <w:rPr>
                <w:del w:id="863" w:author="Luis Gerardo Gonzalez Morales" w:date="2019-02-13T19:51:00Z"/>
                <w:rFonts w:ascii="Calibri" w:eastAsia="Times New Roman" w:hAnsi="Calibri" w:cs="Calibri"/>
                <w:color w:val="000000"/>
                <w:sz w:val="20"/>
                <w:szCs w:val="20"/>
                <w:lang w:val="en-US"/>
              </w:rPr>
            </w:pPr>
            <w:del w:id="864" w:author="Luis Gerardo Gonzalez Morales" w:date="2019-02-13T19:51:00Z">
              <w:r w:rsidRPr="009E0841" w:rsidDel="00EE692D">
                <w:rPr>
                  <w:rFonts w:ascii="Calibri" w:eastAsia="Times New Roman" w:hAnsi="Calibri" w:cs="Calibri"/>
                  <w:color w:val="000000"/>
                  <w:sz w:val="20"/>
                  <w:szCs w:val="20"/>
                  <w:lang w:val="en-US"/>
                </w:rPr>
                <w:delText> </w:delText>
              </w:r>
            </w:del>
          </w:p>
        </w:tc>
        <w:tc>
          <w:tcPr>
            <w:tcW w:w="6840" w:type="dxa"/>
            <w:tcBorders>
              <w:top w:val="nil"/>
              <w:left w:val="nil"/>
              <w:bottom w:val="single" w:sz="4" w:space="0" w:color="auto"/>
              <w:right w:val="single" w:sz="4" w:space="0" w:color="auto"/>
            </w:tcBorders>
            <w:shd w:val="clear" w:color="auto" w:fill="auto"/>
            <w:noWrap/>
            <w:vAlign w:val="bottom"/>
            <w:hideMark/>
          </w:tcPr>
          <w:p w14:paraId="0E2D19CF" w14:textId="20B038FB" w:rsidR="009E0841" w:rsidRPr="009E0841" w:rsidDel="00EE692D" w:rsidRDefault="009E0841" w:rsidP="009E0841">
            <w:pPr>
              <w:spacing w:after="0" w:line="240" w:lineRule="auto"/>
              <w:rPr>
                <w:del w:id="865" w:author="Luis Gerardo Gonzalez Morales" w:date="2019-02-13T19:51:00Z"/>
                <w:rFonts w:ascii="Calibri" w:eastAsia="Times New Roman" w:hAnsi="Calibri" w:cs="Calibri"/>
                <w:color w:val="000000"/>
                <w:sz w:val="20"/>
                <w:szCs w:val="20"/>
                <w:lang w:val="en-US"/>
              </w:rPr>
            </w:pPr>
            <w:del w:id="866" w:author="Luis Gerardo Gonzalez Morales" w:date="2019-02-13T19:51:00Z">
              <w:r w:rsidRPr="009E0841" w:rsidDel="00EE692D">
                <w:rPr>
                  <w:rFonts w:ascii="Calibri" w:eastAsia="Times New Roman" w:hAnsi="Calibri" w:cs="Calibri"/>
                  <w:color w:val="000000"/>
                  <w:sz w:val="20"/>
                  <w:szCs w:val="20"/>
                  <w:lang w:val="en-US"/>
                </w:rPr>
                <w:delText>Yes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7343D3F7" w14:textId="2386C609" w:rsidR="009E0841" w:rsidRPr="009E0841" w:rsidDel="00EE692D" w:rsidRDefault="009E0841" w:rsidP="009E0841">
            <w:pPr>
              <w:spacing w:after="0" w:line="240" w:lineRule="auto"/>
              <w:jc w:val="center"/>
              <w:rPr>
                <w:del w:id="867" w:author="Luis Gerardo Gonzalez Morales" w:date="2019-02-13T19:51:00Z"/>
                <w:rFonts w:ascii="Calibri" w:eastAsia="Times New Roman" w:hAnsi="Calibri" w:cs="Calibri"/>
                <w:color w:val="000000"/>
                <w:sz w:val="20"/>
                <w:szCs w:val="20"/>
                <w:lang w:val="en-US"/>
              </w:rPr>
            </w:pPr>
            <w:del w:id="868" w:author="Luis Gerardo Gonzalez Morales" w:date="2019-02-13T19:51:00Z">
              <w:r w:rsidRPr="009E0841" w:rsidDel="00EE692D">
                <w:rPr>
                  <w:rFonts w:ascii="Calibri" w:eastAsia="Times New Roman" w:hAnsi="Calibri" w:cs="Calibri"/>
                  <w:color w:val="000000"/>
                  <w:sz w:val="20"/>
                  <w:szCs w:val="20"/>
                  <w:lang w:val="en-US"/>
                </w:rPr>
                <w:delText>80</w:delText>
              </w:r>
            </w:del>
          </w:p>
        </w:tc>
        <w:tc>
          <w:tcPr>
            <w:tcW w:w="1080" w:type="dxa"/>
            <w:tcBorders>
              <w:top w:val="nil"/>
              <w:left w:val="nil"/>
              <w:bottom w:val="single" w:sz="4" w:space="0" w:color="auto"/>
              <w:right w:val="single" w:sz="4" w:space="0" w:color="auto"/>
            </w:tcBorders>
            <w:shd w:val="clear" w:color="auto" w:fill="auto"/>
            <w:noWrap/>
            <w:vAlign w:val="bottom"/>
            <w:hideMark/>
          </w:tcPr>
          <w:p w14:paraId="0C27ACA9" w14:textId="0467FA60" w:rsidR="009E0841" w:rsidRPr="009E0841" w:rsidDel="00EE692D" w:rsidRDefault="009E0841" w:rsidP="009E0841">
            <w:pPr>
              <w:spacing w:after="0" w:line="240" w:lineRule="auto"/>
              <w:jc w:val="center"/>
              <w:rPr>
                <w:del w:id="869" w:author="Luis Gerardo Gonzalez Morales" w:date="2019-02-13T19:51:00Z"/>
                <w:rFonts w:ascii="Calibri" w:eastAsia="Times New Roman" w:hAnsi="Calibri" w:cs="Calibri"/>
                <w:color w:val="000000"/>
                <w:sz w:val="20"/>
                <w:szCs w:val="20"/>
                <w:lang w:val="en-US"/>
              </w:rPr>
            </w:pPr>
            <w:del w:id="870" w:author="Luis Gerardo Gonzalez Morales" w:date="2019-02-13T19:51:00Z">
              <w:r w:rsidRPr="009E0841" w:rsidDel="00EE692D">
                <w:rPr>
                  <w:rFonts w:ascii="Calibri" w:eastAsia="Times New Roman" w:hAnsi="Calibri" w:cs="Calibri"/>
                  <w:color w:val="000000"/>
                  <w:sz w:val="20"/>
                  <w:szCs w:val="20"/>
                  <w:lang w:val="en-US"/>
                </w:rPr>
                <w:delText>86</w:delText>
              </w:r>
            </w:del>
          </w:p>
        </w:tc>
      </w:tr>
      <w:tr w:rsidR="009E0841" w:rsidRPr="009E0841" w:rsidDel="00EE692D" w14:paraId="7869B2F3" w14:textId="2788F421" w:rsidTr="00B17A3D">
        <w:trPr>
          <w:trHeight w:val="300"/>
          <w:del w:id="871" w:author="Luis Gerardo Gonzalez Morales" w:date="2019-02-13T19:51:00Z"/>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5D678C1" w14:textId="37B85E63" w:rsidR="009E0841" w:rsidRPr="009E0841" w:rsidDel="00EE692D" w:rsidRDefault="009E0841" w:rsidP="009E0841">
            <w:pPr>
              <w:spacing w:after="0" w:line="240" w:lineRule="auto"/>
              <w:rPr>
                <w:del w:id="872" w:author="Luis Gerardo Gonzalez Morales" w:date="2019-02-13T19:51:00Z"/>
                <w:rFonts w:ascii="Calibri" w:eastAsia="Times New Roman" w:hAnsi="Calibri" w:cs="Calibri"/>
                <w:color w:val="000000"/>
                <w:sz w:val="20"/>
                <w:szCs w:val="20"/>
                <w:lang w:val="en-US"/>
              </w:rPr>
            </w:pPr>
            <w:del w:id="873" w:author="Luis Gerardo Gonzalez Morales" w:date="2019-02-13T19:51:00Z">
              <w:r w:rsidRPr="009E0841" w:rsidDel="00EE692D">
                <w:rPr>
                  <w:rFonts w:ascii="Calibri" w:eastAsia="Times New Roman" w:hAnsi="Calibri" w:cs="Calibri"/>
                  <w:color w:val="000000"/>
                  <w:sz w:val="20"/>
                  <w:szCs w:val="20"/>
                  <w:lang w:val="en-US"/>
                </w:rPr>
                <w:delText> </w:delText>
              </w:r>
            </w:del>
          </w:p>
        </w:tc>
        <w:tc>
          <w:tcPr>
            <w:tcW w:w="6840" w:type="dxa"/>
            <w:tcBorders>
              <w:top w:val="nil"/>
              <w:left w:val="nil"/>
              <w:bottom w:val="single" w:sz="4" w:space="0" w:color="auto"/>
              <w:right w:val="single" w:sz="4" w:space="0" w:color="auto"/>
            </w:tcBorders>
            <w:shd w:val="clear" w:color="auto" w:fill="auto"/>
            <w:noWrap/>
            <w:vAlign w:val="bottom"/>
            <w:hideMark/>
          </w:tcPr>
          <w:p w14:paraId="4FE352B6" w14:textId="3709C851" w:rsidR="009E0841" w:rsidRPr="009E0841" w:rsidDel="00EE692D" w:rsidRDefault="009E0841" w:rsidP="009E0841">
            <w:pPr>
              <w:spacing w:after="0" w:line="240" w:lineRule="auto"/>
              <w:rPr>
                <w:del w:id="874" w:author="Luis Gerardo Gonzalez Morales" w:date="2019-02-13T19:51:00Z"/>
                <w:rFonts w:ascii="Calibri" w:eastAsia="Times New Roman" w:hAnsi="Calibri" w:cs="Calibri"/>
                <w:color w:val="000000"/>
                <w:sz w:val="20"/>
                <w:szCs w:val="20"/>
                <w:lang w:val="en-US"/>
              </w:rPr>
            </w:pPr>
            <w:del w:id="875" w:author="Luis Gerardo Gonzalez Morales" w:date="2019-02-13T19:51:00Z">
              <w:r w:rsidRPr="009E0841" w:rsidDel="00EE692D">
                <w:rPr>
                  <w:rFonts w:ascii="Calibri" w:eastAsia="Times New Roman" w:hAnsi="Calibri" w:cs="Calibri"/>
                  <w:color w:val="000000"/>
                  <w:sz w:val="20"/>
                  <w:szCs w:val="20"/>
                  <w:lang w:val="en-US"/>
                </w:rPr>
                <w:delText>No</w:delText>
              </w:r>
            </w:del>
          </w:p>
        </w:tc>
        <w:tc>
          <w:tcPr>
            <w:tcW w:w="720" w:type="dxa"/>
            <w:tcBorders>
              <w:top w:val="nil"/>
              <w:left w:val="nil"/>
              <w:bottom w:val="single" w:sz="4" w:space="0" w:color="auto"/>
              <w:right w:val="single" w:sz="4" w:space="0" w:color="auto"/>
            </w:tcBorders>
            <w:shd w:val="clear" w:color="auto" w:fill="auto"/>
            <w:noWrap/>
            <w:vAlign w:val="bottom"/>
            <w:hideMark/>
          </w:tcPr>
          <w:p w14:paraId="5EE8FEB6" w14:textId="0D56A8CA" w:rsidR="009E0841" w:rsidRPr="009E0841" w:rsidDel="00EE692D" w:rsidRDefault="009E0841" w:rsidP="009E0841">
            <w:pPr>
              <w:spacing w:after="0" w:line="240" w:lineRule="auto"/>
              <w:jc w:val="center"/>
              <w:rPr>
                <w:del w:id="876" w:author="Luis Gerardo Gonzalez Morales" w:date="2019-02-13T19:51:00Z"/>
                <w:rFonts w:ascii="Calibri" w:eastAsia="Times New Roman" w:hAnsi="Calibri" w:cs="Calibri"/>
                <w:color w:val="000000"/>
                <w:sz w:val="20"/>
                <w:szCs w:val="20"/>
                <w:lang w:val="en-US"/>
              </w:rPr>
            </w:pPr>
            <w:del w:id="877" w:author="Luis Gerardo Gonzalez Morales" w:date="2019-02-13T19:51:00Z">
              <w:r w:rsidRPr="009E0841" w:rsidDel="00EE692D">
                <w:rPr>
                  <w:rFonts w:ascii="Calibri" w:eastAsia="Times New Roman" w:hAnsi="Calibri" w:cs="Calibri"/>
                  <w:color w:val="000000"/>
                  <w:sz w:val="20"/>
                  <w:szCs w:val="20"/>
                  <w:lang w:val="en-US"/>
                </w:rPr>
                <w:delText>13</w:delText>
              </w:r>
            </w:del>
          </w:p>
        </w:tc>
        <w:tc>
          <w:tcPr>
            <w:tcW w:w="1080" w:type="dxa"/>
            <w:tcBorders>
              <w:top w:val="nil"/>
              <w:left w:val="nil"/>
              <w:bottom w:val="single" w:sz="4" w:space="0" w:color="auto"/>
              <w:right w:val="single" w:sz="4" w:space="0" w:color="auto"/>
            </w:tcBorders>
            <w:shd w:val="clear" w:color="auto" w:fill="auto"/>
            <w:noWrap/>
            <w:vAlign w:val="bottom"/>
            <w:hideMark/>
          </w:tcPr>
          <w:p w14:paraId="2B8069DB" w14:textId="50960D4C" w:rsidR="009E0841" w:rsidRPr="009E0841" w:rsidDel="00EE692D" w:rsidRDefault="009E0841" w:rsidP="009E0841">
            <w:pPr>
              <w:spacing w:after="0" w:line="240" w:lineRule="auto"/>
              <w:jc w:val="center"/>
              <w:rPr>
                <w:del w:id="878" w:author="Luis Gerardo Gonzalez Morales" w:date="2019-02-13T19:51:00Z"/>
                <w:rFonts w:ascii="Calibri" w:eastAsia="Times New Roman" w:hAnsi="Calibri" w:cs="Calibri"/>
                <w:color w:val="000000"/>
                <w:sz w:val="20"/>
                <w:szCs w:val="20"/>
                <w:lang w:val="en-US"/>
              </w:rPr>
            </w:pPr>
            <w:del w:id="879" w:author="Luis Gerardo Gonzalez Morales" w:date="2019-02-13T19:51:00Z">
              <w:r w:rsidRPr="009E0841" w:rsidDel="00EE692D">
                <w:rPr>
                  <w:rFonts w:ascii="Calibri" w:eastAsia="Times New Roman" w:hAnsi="Calibri" w:cs="Calibri"/>
                  <w:color w:val="000000"/>
                  <w:sz w:val="20"/>
                  <w:szCs w:val="20"/>
                  <w:lang w:val="en-US"/>
                </w:rPr>
                <w:delText>14</w:delText>
              </w:r>
            </w:del>
          </w:p>
        </w:tc>
      </w:tr>
    </w:tbl>
    <w:p w14:paraId="501D0272" w14:textId="77777777" w:rsidR="00B91F81" w:rsidRDefault="00B91F81">
      <w:pPr>
        <w:keepNext/>
        <w:jc w:val="center"/>
        <w:rPr>
          <w:ins w:id="880" w:author="Luis Gerardo Gonzalez Morales" w:date="2019-02-13T20:04:00Z"/>
        </w:rPr>
        <w:pPrChange w:id="881" w:author="Luis Gerardo Gonzalez Morales" w:date="2019-02-13T20:04:00Z">
          <w:pPr>
            <w:jc w:val="center"/>
          </w:pPr>
        </w:pPrChange>
      </w:pPr>
      <w:ins w:id="882" w:author="Luis Gerardo Gonzalez Morales" w:date="2019-02-13T20:04:00Z">
        <w:r>
          <w:rPr>
            <w:b/>
            <w:bCs/>
            <w:noProof/>
          </w:rPr>
          <w:drawing>
            <wp:inline distT="0" distB="0" distL="0" distR="0" wp14:anchorId="139C972B" wp14:editId="72133AB6">
              <wp:extent cx="3657600" cy="1828800"/>
              <wp:effectExtent l="0" t="0" r="0" b="0"/>
              <wp:docPr id="520" name="Graph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lot_19_Q02.2.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657600" cy="1828800"/>
                      </a:xfrm>
                      <a:prstGeom prst="rect">
                        <a:avLst/>
                      </a:prstGeom>
                    </pic:spPr>
                  </pic:pic>
                </a:graphicData>
              </a:graphic>
            </wp:inline>
          </w:drawing>
        </w:r>
      </w:ins>
    </w:p>
    <w:p w14:paraId="164506DD" w14:textId="24A5A926" w:rsidR="00EA68C6" w:rsidRDefault="00B91F81">
      <w:pPr>
        <w:pStyle w:val="Caption"/>
        <w:jc w:val="center"/>
        <w:rPr>
          <w:rFonts w:asciiTheme="majorBidi" w:hAnsiTheme="majorBidi" w:cstheme="majorBidi"/>
          <w:i/>
          <w:lang w:val="en-US"/>
        </w:rPr>
        <w:pPrChange w:id="883" w:author="Luis Gerardo Gonzalez Morales" w:date="2019-02-13T20:04:00Z">
          <w:pPr/>
        </w:pPrChange>
      </w:pPr>
      <w:ins w:id="884" w:author="Luis Gerardo Gonzalez Morales" w:date="2019-02-13T20:04:00Z">
        <w:r>
          <w:t xml:space="preserve">Figure </w:t>
        </w:r>
        <w:r>
          <w:fldChar w:fldCharType="begin"/>
        </w:r>
        <w:r>
          <w:instrText xml:space="preserve"> SEQ Figure \* ARABIC </w:instrText>
        </w:r>
      </w:ins>
      <w:r>
        <w:fldChar w:fldCharType="separate"/>
      </w:r>
      <w:ins w:id="885" w:author="Luis Gerardo Gonzalez Morales" w:date="2019-02-17T11:55:00Z">
        <w:r w:rsidR="009241EC">
          <w:rPr>
            <w:noProof/>
          </w:rPr>
          <w:t>13</w:t>
        </w:r>
      </w:ins>
      <w:ins w:id="886" w:author="Luis Gerardo Gonzalez Morales" w:date="2019-02-13T20:04:00Z">
        <w:r>
          <w:fldChar w:fldCharType="end"/>
        </w:r>
        <w:r>
          <w:rPr>
            <w:lang w:val="en-US"/>
          </w:rPr>
          <w:t>. Existence of clear rules for appointment and dismissal of the head of the NSO</w:t>
        </w:r>
      </w:ins>
    </w:p>
    <w:p w14:paraId="3F7A0F9D" w14:textId="5698BE45" w:rsidR="00394EC4" w:rsidDel="000D0965" w:rsidRDefault="00CA3A87" w:rsidP="0007304A">
      <w:pPr>
        <w:rPr>
          <w:del w:id="887" w:author="Luis Gerardo Gonzalez Morales" w:date="2019-02-13T20:04:00Z"/>
          <w:rFonts w:asciiTheme="majorBidi" w:hAnsiTheme="majorBidi" w:cstheme="majorBidi"/>
          <w:i/>
          <w:lang w:val="en-US"/>
        </w:rPr>
      </w:pPr>
      <w:del w:id="888" w:author="Luis Gerardo Gonzalez Morales" w:date="2019-02-13T20:04:00Z">
        <w:r w:rsidRPr="00B83396" w:rsidDel="00B91F81">
          <w:rPr>
            <w:rFonts w:asciiTheme="majorBidi" w:hAnsiTheme="majorBidi" w:cstheme="majorBidi"/>
            <w:i/>
            <w:lang w:val="en-US"/>
          </w:rPr>
          <w:delText>Question 2.6</w:delText>
        </w:r>
      </w:del>
    </w:p>
    <w:p w14:paraId="3CC83329" w14:textId="77777777" w:rsidR="000D0965" w:rsidRDefault="000D0965" w:rsidP="00DC0F38">
      <w:pPr>
        <w:rPr>
          <w:ins w:id="889" w:author="Luis Gerardo Gonzalez Morales" w:date="2019-02-13T20:09:00Z"/>
          <w:rFonts w:asciiTheme="majorBidi" w:hAnsiTheme="majorBidi" w:cstheme="majorBidi"/>
          <w:i/>
          <w:lang w:val="en-US"/>
        </w:rPr>
      </w:pPr>
    </w:p>
    <w:p w14:paraId="58F6E34A" w14:textId="73C5C8C9" w:rsidR="000D0965" w:rsidRPr="00B83396" w:rsidRDefault="00B91F81" w:rsidP="000D0965">
      <w:pPr>
        <w:rPr>
          <w:moveTo w:id="890" w:author="Luis Gerardo Gonzalez Morales" w:date="2019-02-13T20:12:00Z"/>
          <w:rFonts w:asciiTheme="majorBidi" w:hAnsiTheme="majorBidi" w:cstheme="majorBidi"/>
          <w:i/>
          <w:lang w:val="en-US"/>
        </w:rPr>
      </w:pPr>
      <w:ins w:id="891" w:author="Luis Gerardo Gonzalez Morales" w:date="2019-02-13T20:05:00Z">
        <w:r>
          <w:rPr>
            <w:rFonts w:asciiTheme="majorBidi" w:hAnsiTheme="majorBidi" w:cstheme="majorBidi"/>
            <w:iCs/>
            <w:lang w:val="en-US"/>
          </w:rPr>
          <w:t>More</w:t>
        </w:r>
      </w:ins>
      <w:ins w:id="892" w:author="Luis Gerardo Gonzalez Morales" w:date="2019-02-13T20:06:00Z">
        <w:r>
          <w:rPr>
            <w:rFonts w:asciiTheme="majorBidi" w:hAnsiTheme="majorBidi" w:cstheme="majorBidi"/>
            <w:iCs/>
            <w:lang w:val="en-US"/>
          </w:rPr>
          <w:t xml:space="preserve"> specifically, in </w:t>
        </w:r>
      </w:ins>
      <w:ins w:id="893" w:author="Luis Gerardo Gonzalez Morales" w:date="2019-02-13T20:07:00Z">
        <w:r w:rsidR="000D0965">
          <w:rPr>
            <w:rFonts w:asciiTheme="majorBidi" w:hAnsiTheme="majorBidi" w:cstheme="majorBidi"/>
            <w:iCs/>
            <w:lang w:val="en-US"/>
          </w:rPr>
          <w:t>almost 7 out of every 10</w:t>
        </w:r>
      </w:ins>
      <w:ins w:id="894" w:author="Luis Gerardo Gonzalez Morales" w:date="2019-02-13T20:06:00Z">
        <w:r>
          <w:rPr>
            <w:rFonts w:asciiTheme="majorBidi" w:hAnsiTheme="majorBidi" w:cstheme="majorBidi"/>
            <w:iCs/>
            <w:lang w:val="en-US"/>
          </w:rPr>
          <w:t xml:space="preserve"> countries responding to the questionnaire</w:t>
        </w:r>
      </w:ins>
      <w:ins w:id="895" w:author="Luis Gerardo Gonzalez Morales" w:date="2019-02-13T20:07:00Z">
        <w:r w:rsidR="000D0965">
          <w:rPr>
            <w:rFonts w:asciiTheme="majorBidi" w:hAnsiTheme="majorBidi" w:cstheme="majorBidi"/>
            <w:iCs/>
            <w:lang w:val="en-US"/>
          </w:rPr>
          <w:t>,</w:t>
        </w:r>
      </w:ins>
      <w:ins w:id="896" w:author="Luis Gerardo Gonzalez Morales" w:date="2019-02-13T20:06:00Z">
        <w:r>
          <w:rPr>
            <w:rFonts w:asciiTheme="majorBidi" w:hAnsiTheme="majorBidi" w:cstheme="majorBidi"/>
            <w:iCs/>
            <w:lang w:val="en-US"/>
          </w:rPr>
          <w:t xml:space="preserve"> </w:t>
        </w:r>
      </w:ins>
      <w:ins w:id="897" w:author="Luis Gerardo Gonzalez Morales" w:date="2019-02-13T20:07:00Z">
        <w:r w:rsidR="000D0965">
          <w:rPr>
            <w:rFonts w:asciiTheme="majorBidi" w:hAnsiTheme="majorBidi" w:cstheme="majorBidi"/>
            <w:iCs/>
            <w:lang w:val="en-US"/>
          </w:rPr>
          <w:t>the</w:t>
        </w:r>
      </w:ins>
      <w:ins w:id="898" w:author="Luis Gerardo Gonzalez Morales" w:date="2019-02-13T20:11:00Z">
        <w:r w:rsidR="000D0965">
          <w:rPr>
            <w:rFonts w:asciiTheme="majorBidi" w:hAnsiTheme="majorBidi" w:cstheme="majorBidi"/>
            <w:iCs/>
            <w:lang w:val="en-US"/>
          </w:rPr>
          <w:t>se</w:t>
        </w:r>
      </w:ins>
      <w:ins w:id="899" w:author="Luis Gerardo Gonzalez Morales" w:date="2019-02-13T20:06:00Z">
        <w:r>
          <w:rPr>
            <w:rFonts w:asciiTheme="majorBidi" w:hAnsiTheme="majorBidi" w:cstheme="majorBidi"/>
            <w:iCs/>
            <w:lang w:val="en-US"/>
          </w:rPr>
          <w:t xml:space="preserve"> rules </w:t>
        </w:r>
      </w:ins>
      <w:ins w:id="900" w:author="Luis Gerardo Gonzalez Morales" w:date="2019-02-13T20:11:00Z">
        <w:r w:rsidR="000D0965">
          <w:rPr>
            <w:rFonts w:asciiTheme="majorBidi" w:hAnsiTheme="majorBidi" w:cstheme="majorBidi"/>
            <w:iCs/>
            <w:lang w:val="en-US"/>
          </w:rPr>
          <w:t>cover</w:t>
        </w:r>
      </w:ins>
      <w:ins w:id="901" w:author="Luis Gerardo Gonzalez Morales" w:date="2019-02-13T20:06:00Z">
        <w:r>
          <w:rPr>
            <w:rFonts w:asciiTheme="majorBidi" w:hAnsiTheme="majorBidi" w:cstheme="majorBidi"/>
            <w:iCs/>
            <w:lang w:val="en-US"/>
          </w:rPr>
          <w:t xml:space="preserve"> the </w:t>
        </w:r>
        <w:r w:rsidRPr="002B0BAB">
          <w:rPr>
            <w:rFonts w:asciiTheme="majorBidi" w:hAnsiTheme="majorBidi" w:cstheme="majorBidi"/>
            <w:b/>
            <w:bCs/>
            <w:iCs/>
            <w:lang w:val="en-US"/>
            <w:rPrChange w:id="902" w:author="Luis Gerardo Gonzalez Morales" w:date="2019-02-13T20:32:00Z">
              <w:rPr>
                <w:rFonts w:asciiTheme="majorBidi" w:hAnsiTheme="majorBidi" w:cstheme="majorBidi"/>
                <w:iCs/>
                <w:lang w:val="en-US"/>
              </w:rPr>
            </w:rPrChange>
          </w:rPr>
          <w:t xml:space="preserve">qualifications and the selection procedure of the </w:t>
        </w:r>
      </w:ins>
      <w:ins w:id="903" w:author="Luis Gerardo Gonzalez Morales" w:date="2019-02-13T20:07:00Z">
        <w:r w:rsidRPr="002B0BAB">
          <w:rPr>
            <w:rFonts w:asciiTheme="majorBidi" w:hAnsiTheme="majorBidi" w:cstheme="majorBidi"/>
            <w:b/>
            <w:bCs/>
            <w:iCs/>
            <w:lang w:val="en-US"/>
            <w:rPrChange w:id="904" w:author="Luis Gerardo Gonzalez Morales" w:date="2019-02-13T20:32:00Z">
              <w:rPr>
                <w:rFonts w:asciiTheme="majorBidi" w:hAnsiTheme="majorBidi" w:cstheme="majorBidi"/>
                <w:iCs/>
                <w:lang w:val="en-US"/>
              </w:rPr>
            </w:rPrChange>
          </w:rPr>
          <w:t>Chief Statistician</w:t>
        </w:r>
        <w:r w:rsidR="000D0965">
          <w:rPr>
            <w:rFonts w:asciiTheme="majorBidi" w:hAnsiTheme="majorBidi" w:cstheme="majorBidi"/>
            <w:iCs/>
            <w:lang w:val="en-US"/>
          </w:rPr>
          <w:t xml:space="preserve">.  Other aspects frequently </w:t>
        </w:r>
      </w:ins>
      <w:ins w:id="905" w:author="Luis Gerardo Gonzalez Morales" w:date="2019-02-13T20:11:00Z">
        <w:r w:rsidR="000D0965">
          <w:rPr>
            <w:rFonts w:asciiTheme="majorBidi" w:hAnsiTheme="majorBidi" w:cstheme="majorBidi"/>
            <w:iCs/>
            <w:lang w:val="en-US"/>
          </w:rPr>
          <w:t>included</w:t>
        </w:r>
      </w:ins>
      <w:ins w:id="906" w:author="Luis Gerardo Gonzalez Morales" w:date="2019-02-13T20:07:00Z">
        <w:r w:rsidR="000D0965">
          <w:rPr>
            <w:rFonts w:asciiTheme="majorBidi" w:hAnsiTheme="majorBidi" w:cstheme="majorBidi"/>
            <w:iCs/>
            <w:lang w:val="en-US"/>
          </w:rPr>
          <w:t xml:space="preserve"> </w:t>
        </w:r>
      </w:ins>
      <w:ins w:id="907" w:author="Luis Gerardo Gonzalez Morales" w:date="2019-02-13T20:11:00Z">
        <w:r w:rsidR="000D0965">
          <w:rPr>
            <w:rFonts w:asciiTheme="majorBidi" w:hAnsiTheme="majorBidi" w:cstheme="majorBidi"/>
            <w:iCs/>
            <w:lang w:val="en-US"/>
          </w:rPr>
          <w:t>in</w:t>
        </w:r>
      </w:ins>
      <w:ins w:id="908" w:author="Luis Gerardo Gonzalez Morales" w:date="2019-02-13T20:07:00Z">
        <w:r w:rsidR="000D0965">
          <w:rPr>
            <w:rFonts w:asciiTheme="majorBidi" w:hAnsiTheme="majorBidi" w:cstheme="majorBidi"/>
            <w:iCs/>
            <w:lang w:val="en-US"/>
          </w:rPr>
          <w:t xml:space="preserve"> such regulations </w:t>
        </w:r>
      </w:ins>
      <w:ins w:id="909" w:author="Luis Gerardo Gonzalez Morales" w:date="2019-02-13T20:11:00Z">
        <w:r w:rsidR="000D0965">
          <w:rPr>
            <w:rFonts w:asciiTheme="majorBidi" w:hAnsiTheme="majorBidi" w:cstheme="majorBidi"/>
            <w:iCs/>
            <w:lang w:val="en-US"/>
          </w:rPr>
          <w:t>are</w:t>
        </w:r>
      </w:ins>
      <w:ins w:id="910" w:author="Luis Gerardo Gonzalez Morales" w:date="2019-02-13T20:07:00Z">
        <w:r w:rsidR="000D0965">
          <w:rPr>
            <w:rFonts w:asciiTheme="majorBidi" w:hAnsiTheme="majorBidi" w:cstheme="majorBidi"/>
            <w:iCs/>
            <w:lang w:val="en-US"/>
          </w:rPr>
          <w:t xml:space="preserve"> the length of the </w:t>
        </w:r>
        <w:r w:rsidR="000D0965" w:rsidRPr="002B0BAB">
          <w:rPr>
            <w:rFonts w:asciiTheme="majorBidi" w:hAnsiTheme="majorBidi" w:cstheme="majorBidi"/>
            <w:b/>
            <w:bCs/>
            <w:iCs/>
            <w:lang w:val="en-US"/>
            <w:rPrChange w:id="911" w:author="Luis Gerardo Gonzalez Morales" w:date="2019-02-13T20:32:00Z">
              <w:rPr>
                <w:rFonts w:asciiTheme="majorBidi" w:hAnsiTheme="majorBidi" w:cstheme="majorBidi"/>
                <w:iCs/>
                <w:lang w:val="en-US"/>
              </w:rPr>
            </w:rPrChange>
          </w:rPr>
          <w:t>appointment period</w:t>
        </w:r>
        <w:r w:rsidR="000D0965">
          <w:rPr>
            <w:rFonts w:asciiTheme="majorBidi" w:hAnsiTheme="majorBidi" w:cstheme="majorBidi"/>
            <w:iCs/>
            <w:lang w:val="en-US"/>
          </w:rPr>
          <w:t xml:space="preserve"> (</w:t>
        </w:r>
      </w:ins>
      <w:ins w:id="912" w:author="Luis Gerardo Gonzalez Morales" w:date="2019-02-13T20:08:00Z">
        <w:r w:rsidR="000D0965">
          <w:rPr>
            <w:rFonts w:asciiTheme="majorBidi" w:hAnsiTheme="majorBidi" w:cstheme="majorBidi"/>
            <w:iCs/>
            <w:lang w:val="en-US"/>
          </w:rPr>
          <w:t xml:space="preserve">56 percent) and the </w:t>
        </w:r>
        <w:r w:rsidR="000D0965" w:rsidRPr="002B0BAB">
          <w:rPr>
            <w:rFonts w:asciiTheme="majorBidi" w:hAnsiTheme="majorBidi" w:cstheme="majorBidi"/>
            <w:b/>
            <w:bCs/>
            <w:iCs/>
            <w:lang w:val="en-US"/>
            <w:rPrChange w:id="913" w:author="Luis Gerardo Gonzalez Morales" w:date="2019-02-13T20:32:00Z">
              <w:rPr>
                <w:rFonts w:asciiTheme="majorBidi" w:hAnsiTheme="majorBidi" w:cstheme="majorBidi"/>
                <w:iCs/>
                <w:lang w:val="en-US"/>
              </w:rPr>
            </w:rPrChange>
          </w:rPr>
          <w:lastRenderedPageBreak/>
          <w:t>reasons for dismissal</w:t>
        </w:r>
        <w:r w:rsidR="000D0965">
          <w:rPr>
            <w:rFonts w:asciiTheme="majorBidi" w:hAnsiTheme="majorBidi" w:cstheme="majorBidi"/>
            <w:iCs/>
            <w:lang w:val="en-US"/>
          </w:rPr>
          <w:t xml:space="preserve"> (49 percent).  </w:t>
        </w:r>
      </w:ins>
      <w:ins w:id="914" w:author="Luis Gerardo Gonzalez Morales" w:date="2019-02-14T04:15:00Z">
        <w:r w:rsidR="00804B13">
          <w:rPr>
            <w:rFonts w:asciiTheme="majorBidi" w:hAnsiTheme="majorBidi" w:cstheme="majorBidi"/>
            <w:iCs/>
            <w:lang w:val="en-US"/>
          </w:rPr>
          <w:t>In</w:t>
        </w:r>
      </w:ins>
      <w:ins w:id="915" w:author="Luis Gerardo Gonzalez Morales" w:date="2019-02-14T04:16:00Z">
        <w:r w:rsidR="00804B13">
          <w:rPr>
            <w:rFonts w:asciiTheme="majorBidi" w:hAnsiTheme="majorBidi" w:cstheme="majorBidi"/>
            <w:iCs/>
            <w:lang w:val="en-US"/>
          </w:rPr>
          <w:t xml:space="preserve"> </w:t>
        </w:r>
      </w:ins>
      <w:ins w:id="916" w:author="Luis Gerardo Gonzalez Morales" w:date="2019-02-13T20:08:00Z">
        <w:r w:rsidR="000D0965">
          <w:rPr>
            <w:rFonts w:asciiTheme="majorBidi" w:hAnsiTheme="majorBidi" w:cstheme="majorBidi"/>
            <w:iCs/>
            <w:lang w:val="en-US"/>
          </w:rPr>
          <w:t>few</w:t>
        </w:r>
      </w:ins>
      <w:ins w:id="917" w:author="Luis Gerardo Gonzalez Morales" w:date="2019-02-14T04:14:00Z">
        <w:r w:rsidR="00804B13">
          <w:rPr>
            <w:rFonts w:asciiTheme="majorBidi" w:hAnsiTheme="majorBidi" w:cstheme="majorBidi"/>
            <w:iCs/>
            <w:lang w:val="en-US"/>
          </w:rPr>
          <w:t>er</w:t>
        </w:r>
      </w:ins>
      <w:ins w:id="918" w:author="Luis Gerardo Gonzalez Morales" w:date="2019-02-13T20:08:00Z">
        <w:r w:rsidR="000D0965">
          <w:rPr>
            <w:rFonts w:asciiTheme="majorBidi" w:hAnsiTheme="majorBidi" w:cstheme="majorBidi"/>
            <w:iCs/>
            <w:lang w:val="en-US"/>
          </w:rPr>
          <w:t xml:space="preserve"> cases</w:t>
        </w:r>
      </w:ins>
      <w:ins w:id="919" w:author="Luis Gerardo Gonzalez Morales" w:date="2019-02-13T20:11:00Z">
        <w:r w:rsidR="000D0965">
          <w:rPr>
            <w:rFonts w:asciiTheme="majorBidi" w:hAnsiTheme="majorBidi" w:cstheme="majorBidi"/>
            <w:iCs/>
            <w:lang w:val="en-US"/>
          </w:rPr>
          <w:t xml:space="preserve"> (24 and 35 percent</w:t>
        </w:r>
      </w:ins>
      <w:ins w:id="920" w:author="Luis Gerardo Gonzalez Morales" w:date="2019-02-14T04:15:00Z">
        <w:r w:rsidR="00804B13">
          <w:rPr>
            <w:rFonts w:asciiTheme="majorBidi" w:hAnsiTheme="majorBidi" w:cstheme="majorBidi"/>
            <w:iCs/>
            <w:lang w:val="en-US"/>
          </w:rPr>
          <w:t xml:space="preserve"> of respondents</w:t>
        </w:r>
      </w:ins>
      <w:ins w:id="921" w:author="Luis Gerardo Gonzalez Morales" w:date="2019-02-14T04:14:00Z">
        <w:r w:rsidR="00804B13">
          <w:rPr>
            <w:rFonts w:asciiTheme="majorBidi" w:hAnsiTheme="majorBidi" w:cstheme="majorBidi"/>
            <w:iCs/>
            <w:lang w:val="en-US"/>
          </w:rPr>
          <w:t>, respec</w:t>
        </w:r>
      </w:ins>
      <w:ins w:id="922" w:author="Luis Gerardo Gonzalez Morales" w:date="2019-02-14T04:15:00Z">
        <w:r w:rsidR="00804B13">
          <w:rPr>
            <w:rFonts w:asciiTheme="majorBidi" w:hAnsiTheme="majorBidi" w:cstheme="majorBidi"/>
            <w:iCs/>
            <w:lang w:val="en-US"/>
          </w:rPr>
          <w:t>tive</w:t>
        </w:r>
      </w:ins>
      <w:ins w:id="923" w:author="Luis Gerardo Gonzalez Morales" w:date="2019-02-14T04:14:00Z">
        <w:r w:rsidR="00804B13">
          <w:rPr>
            <w:rFonts w:asciiTheme="majorBidi" w:hAnsiTheme="majorBidi" w:cstheme="majorBidi"/>
            <w:iCs/>
            <w:lang w:val="en-US"/>
          </w:rPr>
          <w:t>ly</w:t>
        </w:r>
      </w:ins>
      <w:ins w:id="924" w:author="Luis Gerardo Gonzalez Morales" w:date="2019-02-13T20:11:00Z">
        <w:r w:rsidR="000D0965">
          <w:rPr>
            <w:rFonts w:asciiTheme="majorBidi" w:hAnsiTheme="majorBidi" w:cstheme="majorBidi"/>
            <w:iCs/>
            <w:lang w:val="en-US"/>
          </w:rPr>
          <w:t>)</w:t>
        </w:r>
      </w:ins>
      <w:ins w:id="925" w:author="Luis Gerardo Gonzalez Morales" w:date="2019-02-13T20:08:00Z">
        <w:r w:rsidR="000D0965">
          <w:rPr>
            <w:rFonts w:asciiTheme="majorBidi" w:hAnsiTheme="majorBidi" w:cstheme="majorBidi"/>
            <w:iCs/>
            <w:lang w:val="en-US"/>
          </w:rPr>
          <w:t xml:space="preserve"> </w:t>
        </w:r>
      </w:ins>
      <w:ins w:id="926" w:author="Luis Gerardo Gonzalez Morales" w:date="2019-02-14T04:16:00Z">
        <w:r w:rsidR="00804B13">
          <w:rPr>
            <w:rFonts w:asciiTheme="majorBidi" w:hAnsiTheme="majorBidi" w:cstheme="majorBidi"/>
            <w:iCs/>
            <w:lang w:val="en-US"/>
          </w:rPr>
          <w:t>the rules regulate</w:t>
        </w:r>
      </w:ins>
      <w:ins w:id="927" w:author="Luis Gerardo Gonzalez Morales" w:date="2019-02-13T20:08:00Z">
        <w:r w:rsidR="000D0965">
          <w:rPr>
            <w:rFonts w:asciiTheme="majorBidi" w:hAnsiTheme="majorBidi" w:cstheme="majorBidi"/>
            <w:iCs/>
            <w:lang w:val="en-US"/>
          </w:rPr>
          <w:t xml:space="preserve"> </w:t>
        </w:r>
        <w:r w:rsidR="000D0965" w:rsidRPr="002B0BAB">
          <w:rPr>
            <w:rFonts w:asciiTheme="majorBidi" w:hAnsiTheme="majorBidi" w:cstheme="majorBidi"/>
            <w:b/>
            <w:bCs/>
            <w:iCs/>
            <w:lang w:val="en-US"/>
            <w:rPrChange w:id="928" w:author="Luis Gerardo Gonzalez Morales" w:date="2019-02-13T20:32:00Z">
              <w:rPr>
                <w:rFonts w:asciiTheme="majorBidi" w:hAnsiTheme="majorBidi" w:cstheme="majorBidi"/>
                <w:iCs/>
                <w:lang w:val="en-US"/>
              </w:rPr>
            </w:rPrChange>
          </w:rPr>
          <w:t>age and office-term limits</w:t>
        </w:r>
      </w:ins>
      <w:ins w:id="929" w:author="Luis Gerardo Gonzalez Morales" w:date="2019-02-14T04:16:00Z">
        <w:r w:rsidR="00804B13">
          <w:rPr>
            <w:rFonts w:asciiTheme="majorBidi" w:hAnsiTheme="majorBidi" w:cstheme="majorBidi"/>
            <w:iCs/>
            <w:lang w:val="en-US"/>
          </w:rPr>
          <w:t xml:space="preserve"> of the chef statistician</w:t>
        </w:r>
      </w:ins>
      <w:ins w:id="930" w:author="Luis Gerardo Gonzalez Morales" w:date="2019-02-13T20:09:00Z">
        <w:r w:rsidR="000D0965">
          <w:rPr>
            <w:rFonts w:asciiTheme="majorBidi" w:hAnsiTheme="majorBidi" w:cstheme="majorBidi"/>
            <w:iCs/>
            <w:lang w:val="en-US"/>
          </w:rPr>
          <w:t>.</w:t>
        </w:r>
      </w:ins>
      <w:ins w:id="931" w:author="Luis Gerardo Gonzalez Morales" w:date="2019-02-13T20:12:00Z">
        <w:r w:rsidR="000D0965">
          <w:rPr>
            <w:rFonts w:asciiTheme="majorBidi" w:hAnsiTheme="majorBidi" w:cstheme="majorBidi"/>
            <w:iCs/>
            <w:lang w:val="en-US"/>
          </w:rPr>
          <w:t xml:space="preserve">  </w:t>
        </w:r>
      </w:ins>
      <w:moveToRangeStart w:id="932" w:author="Luis Gerardo Gonzalez Morales" w:date="2019-02-13T20:12:00Z" w:name="move980755"/>
      <w:moveTo w:id="933" w:author="Luis Gerardo Gonzalez Morales" w:date="2019-02-13T20:12:00Z">
        <w:r w:rsidR="000D0965">
          <w:rPr>
            <w:rFonts w:asciiTheme="majorBidi" w:hAnsiTheme="majorBidi" w:cstheme="majorBidi"/>
            <w:lang w:val="en-US"/>
          </w:rPr>
          <w:t xml:space="preserve">In the past five years, only a </w:t>
        </w:r>
        <w:del w:id="934" w:author="Luis Gerardo Gonzalez Morales" w:date="2019-02-14T04:16:00Z">
          <w:r w:rsidR="000D0965" w:rsidDel="00804B13">
            <w:rPr>
              <w:rFonts w:asciiTheme="majorBidi" w:hAnsiTheme="majorBidi" w:cstheme="majorBidi"/>
              <w:lang w:val="en-US"/>
            </w:rPr>
            <w:delText>few</w:delText>
          </w:r>
        </w:del>
      </w:moveTo>
      <w:ins w:id="935" w:author="Luis Gerardo Gonzalez Morales" w:date="2019-02-14T04:16:00Z">
        <w:r w:rsidR="00804B13">
          <w:rPr>
            <w:rFonts w:asciiTheme="majorBidi" w:hAnsiTheme="majorBidi" w:cstheme="majorBidi"/>
            <w:lang w:val="en-US"/>
          </w:rPr>
          <w:t>small number</w:t>
        </w:r>
      </w:ins>
      <w:moveTo w:id="936" w:author="Luis Gerardo Gonzalez Morales" w:date="2019-02-13T20:12:00Z">
        <w:r w:rsidR="000D0965">
          <w:rPr>
            <w:rFonts w:asciiTheme="majorBidi" w:hAnsiTheme="majorBidi" w:cstheme="majorBidi"/>
            <w:lang w:val="en-US"/>
          </w:rPr>
          <w:t xml:space="preserve"> of the national statistical offices (less than 7 </w:t>
        </w:r>
        <w:del w:id="937" w:author="Luis Gerardo Gonzalez Morales" w:date="2019-02-13T20:59:00Z">
          <w:r w:rsidR="000D0965" w:rsidDel="00D83CAF">
            <w:rPr>
              <w:rFonts w:asciiTheme="majorBidi" w:hAnsiTheme="majorBidi" w:cstheme="majorBidi"/>
              <w:lang w:val="en-US"/>
            </w:rPr>
            <w:delText>per cent</w:delText>
          </w:r>
        </w:del>
      </w:moveTo>
      <w:ins w:id="938" w:author="Luis Gerardo Gonzalez Morales" w:date="2019-02-13T20:59:00Z">
        <w:r w:rsidR="00D83CAF">
          <w:rPr>
            <w:rFonts w:asciiTheme="majorBidi" w:hAnsiTheme="majorBidi" w:cstheme="majorBidi"/>
            <w:lang w:val="en-US"/>
          </w:rPr>
          <w:t>percent</w:t>
        </w:r>
      </w:ins>
      <w:moveTo w:id="939" w:author="Luis Gerardo Gonzalez Morales" w:date="2019-02-13T20:12:00Z">
        <w:r w:rsidR="000D0965">
          <w:rPr>
            <w:rFonts w:asciiTheme="majorBidi" w:hAnsiTheme="majorBidi" w:cstheme="majorBidi"/>
            <w:lang w:val="en-US"/>
          </w:rPr>
          <w:t>) received inquiries about the chief statistician selection process.</w:t>
        </w:r>
      </w:moveTo>
    </w:p>
    <w:moveToRangeEnd w:id="932"/>
    <w:p w14:paraId="056004A7" w14:textId="77777777" w:rsidR="000D0965" w:rsidRDefault="000D0965">
      <w:pPr>
        <w:keepNext/>
        <w:jc w:val="center"/>
        <w:rPr>
          <w:ins w:id="940" w:author="Luis Gerardo Gonzalez Morales" w:date="2019-02-13T20:09:00Z"/>
        </w:rPr>
        <w:pPrChange w:id="941" w:author="Luis Gerardo Gonzalez Morales" w:date="2019-02-13T20:09:00Z">
          <w:pPr/>
        </w:pPrChange>
      </w:pPr>
      <w:ins w:id="942" w:author="Luis Gerardo Gonzalez Morales" w:date="2019-02-13T20:09:00Z">
        <w:r>
          <w:rPr>
            <w:b/>
            <w:bCs/>
            <w:noProof/>
          </w:rPr>
          <w:drawing>
            <wp:inline distT="0" distB="0" distL="0" distR="0" wp14:anchorId="06187AA5" wp14:editId="21E46FCE">
              <wp:extent cx="3474720" cy="3593592"/>
              <wp:effectExtent l="0" t="0" r="0" b="6985"/>
              <wp:docPr id="521" name="Graph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lot_20_Q02.2a.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474720" cy="3593592"/>
                      </a:xfrm>
                      <a:prstGeom prst="rect">
                        <a:avLst/>
                      </a:prstGeom>
                    </pic:spPr>
                  </pic:pic>
                </a:graphicData>
              </a:graphic>
            </wp:inline>
          </w:drawing>
        </w:r>
      </w:ins>
    </w:p>
    <w:p w14:paraId="247A3D0D" w14:textId="6B7B17DA" w:rsidR="000D0965" w:rsidRPr="00B91F81" w:rsidRDefault="000D0965">
      <w:pPr>
        <w:pStyle w:val="Caption"/>
        <w:jc w:val="center"/>
        <w:rPr>
          <w:ins w:id="943" w:author="Luis Gerardo Gonzalez Morales" w:date="2019-02-13T20:05:00Z"/>
          <w:rFonts w:asciiTheme="majorBidi" w:hAnsiTheme="majorBidi" w:cstheme="majorBidi"/>
          <w:iCs/>
          <w:lang w:val="en-US"/>
          <w:rPrChange w:id="944" w:author="Luis Gerardo Gonzalez Morales" w:date="2019-02-13T20:05:00Z">
            <w:rPr>
              <w:ins w:id="945" w:author="Luis Gerardo Gonzalez Morales" w:date="2019-02-13T20:05:00Z"/>
              <w:rFonts w:asciiTheme="majorBidi" w:hAnsiTheme="majorBidi" w:cstheme="majorBidi"/>
              <w:i/>
              <w:lang w:val="en-US"/>
            </w:rPr>
          </w:rPrChange>
        </w:rPr>
        <w:pPrChange w:id="946" w:author="Luis Gerardo Gonzalez Morales" w:date="2019-02-13T20:09:00Z">
          <w:pPr/>
        </w:pPrChange>
      </w:pPr>
      <w:ins w:id="947" w:author="Luis Gerardo Gonzalez Morales" w:date="2019-02-13T20:09:00Z">
        <w:r>
          <w:t xml:space="preserve">Figure </w:t>
        </w:r>
        <w:r>
          <w:fldChar w:fldCharType="begin"/>
        </w:r>
        <w:r>
          <w:instrText xml:space="preserve"> SEQ Figure \* ARABIC </w:instrText>
        </w:r>
      </w:ins>
      <w:r>
        <w:fldChar w:fldCharType="separate"/>
      </w:r>
      <w:ins w:id="948" w:author="Luis Gerardo Gonzalez Morales" w:date="2019-02-17T11:55:00Z">
        <w:r w:rsidR="009241EC">
          <w:rPr>
            <w:noProof/>
          </w:rPr>
          <w:t>14</w:t>
        </w:r>
      </w:ins>
      <w:ins w:id="949" w:author="Luis Gerardo Gonzalez Morales" w:date="2019-02-13T20:09:00Z">
        <w:r>
          <w:fldChar w:fldCharType="end"/>
        </w:r>
        <w:r>
          <w:rPr>
            <w:lang w:val="en-US"/>
          </w:rPr>
          <w:t xml:space="preserve">. Aspects regulated </w:t>
        </w:r>
      </w:ins>
      <w:ins w:id="950" w:author="Luis Gerardo Gonzalez Morales" w:date="2019-02-13T20:10:00Z">
        <w:r>
          <w:rPr>
            <w:lang w:val="en-US"/>
          </w:rPr>
          <w:t>in rules for appointment and dismissal of the head of NSO</w:t>
        </w:r>
      </w:ins>
    </w:p>
    <w:p w14:paraId="68D7954D" w14:textId="75F1352F" w:rsidR="008976C3" w:rsidRDefault="008976C3" w:rsidP="0007304A">
      <w:pPr>
        <w:rPr>
          <w:ins w:id="951" w:author="Luis Gerardo Gonzalez Morales" w:date="2019-02-13T20:24:00Z"/>
          <w:rFonts w:asciiTheme="majorBidi" w:hAnsiTheme="majorBidi" w:cstheme="majorBidi"/>
          <w:lang w:val="en-US"/>
        </w:rPr>
      </w:pPr>
      <w:ins w:id="952" w:author="Luis Gerardo Gonzalez Morales" w:date="2019-02-13T20:17:00Z">
        <w:r>
          <w:rPr>
            <w:rFonts w:asciiTheme="majorBidi" w:hAnsiTheme="majorBidi" w:cstheme="majorBidi"/>
            <w:lang w:val="en-US"/>
          </w:rPr>
          <w:t xml:space="preserve">Principle 2 also refers to </w:t>
        </w:r>
        <w:r w:rsidRPr="008976C3">
          <w:rPr>
            <w:rFonts w:asciiTheme="majorBidi" w:hAnsiTheme="majorBidi" w:cstheme="majorBidi"/>
            <w:lang w:val="en-US"/>
          </w:rPr>
          <w:t>the methods and procedures for the collection, processing, storage and presentation of statistical data</w:t>
        </w:r>
        <w:r>
          <w:rPr>
            <w:rFonts w:asciiTheme="majorBidi" w:hAnsiTheme="majorBidi" w:cstheme="majorBidi"/>
            <w:lang w:val="en-US"/>
          </w:rPr>
          <w:t>.  In this connection, the 2018 survey shows</w:t>
        </w:r>
      </w:ins>
      <w:ins w:id="953" w:author="Luis Gerardo Gonzalez Morales" w:date="2019-02-13T20:19:00Z">
        <w:r>
          <w:rPr>
            <w:rFonts w:asciiTheme="majorBidi" w:hAnsiTheme="majorBidi" w:cstheme="majorBidi"/>
            <w:lang w:val="en-US"/>
          </w:rPr>
          <w:t xml:space="preserve"> </w:t>
        </w:r>
      </w:ins>
      <w:ins w:id="954" w:author="Luis Gerardo Gonzalez Morales" w:date="2019-02-13T20:20:00Z">
        <w:r>
          <w:rPr>
            <w:rFonts w:asciiTheme="majorBidi" w:hAnsiTheme="majorBidi" w:cstheme="majorBidi"/>
            <w:lang w:val="en-US"/>
          </w:rPr>
          <w:t>that almost all (96 percent) of countries support</w:t>
        </w:r>
      </w:ins>
      <w:ins w:id="955" w:author="Luis Gerardo Gonzalez Morales" w:date="2019-02-13T20:19:00Z">
        <w:r>
          <w:rPr>
            <w:rFonts w:asciiTheme="majorBidi" w:hAnsiTheme="majorBidi" w:cstheme="majorBidi"/>
            <w:lang w:val="en-US"/>
          </w:rPr>
          <w:t xml:space="preserve"> their methodologies with the </w:t>
        </w:r>
        <w:r w:rsidRPr="002B0BAB">
          <w:rPr>
            <w:rFonts w:asciiTheme="majorBidi" w:hAnsiTheme="majorBidi" w:cstheme="majorBidi"/>
            <w:b/>
            <w:bCs/>
            <w:lang w:val="en-US"/>
            <w:rPrChange w:id="956" w:author="Luis Gerardo Gonzalez Morales" w:date="2019-02-13T20:31:00Z">
              <w:rPr>
                <w:rFonts w:asciiTheme="majorBidi" w:hAnsiTheme="majorBidi" w:cstheme="majorBidi"/>
                <w:lang w:val="en-US"/>
              </w:rPr>
            </w:rPrChange>
          </w:rPr>
          <w:t>use of</w:t>
        </w:r>
      </w:ins>
      <w:ins w:id="957" w:author="Luis Gerardo Gonzalez Morales" w:date="2019-02-13T20:18:00Z">
        <w:r w:rsidRPr="002B0BAB">
          <w:rPr>
            <w:rFonts w:asciiTheme="majorBidi" w:hAnsiTheme="majorBidi" w:cstheme="majorBidi"/>
            <w:b/>
            <w:bCs/>
            <w:lang w:val="en-US"/>
            <w:rPrChange w:id="958" w:author="Luis Gerardo Gonzalez Morales" w:date="2019-02-13T20:31:00Z">
              <w:rPr>
                <w:rFonts w:asciiTheme="majorBidi" w:hAnsiTheme="majorBidi" w:cstheme="majorBidi"/>
                <w:lang w:val="en-US"/>
              </w:rPr>
            </w:rPrChange>
          </w:rPr>
          <w:t xml:space="preserve"> internationally recommended standards and methods</w:t>
        </w:r>
      </w:ins>
      <w:ins w:id="959" w:author="Luis Gerardo Gonzalez Morales" w:date="2019-02-13T20:20:00Z">
        <w:r>
          <w:rPr>
            <w:rFonts w:asciiTheme="majorBidi" w:hAnsiTheme="majorBidi" w:cstheme="majorBidi"/>
            <w:lang w:val="en-US"/>
          </w:rPr>
          <w:t xml:space="preserve">. </w:t>
        </w:r>
      </w:ins>
      <w:ins w:id="960" w:author="Luis Gerardo Gonzalez Morales" w:date="2019-02-13T20:21:00Z">
        <w:r>
          <w:rPr>
            <w:rFonts w:asciiTheme="majorBidi" w:hAnsiTheme="majorBidi" w:cstheme="majorBidi"/>
            <w:lang w:val="en-US"/>
          </w:rPr>
          <w:t xml:space="preserve"> Other common practices to obtain external endorsement of the methodologies employed by national statistical systems include </w:t>
        </w:r>
        <w:r w:rsidRPr="002B0BAB">
          <w:rPr>
            <w:rFonts w:asciiTheme="majorBidi" w:hAnsiTheme="majorBidi" w:cstheme="majorBidi"/>
            <w:b/>
            <w:bCs/>
            <w:lang w:val="en-US"/>
            <w:rPrChange w:id="961" w:author="Luis Gerardo Gonzalez Morales" w:date="2019-02-13T20:31:00Z">
              <w:rPr>
                <w:rFonts w:asciiTheme="majorBidi" w:hAnsiTheme="majorBidi" w:cstheme="majorBidi"/>
                <w:lang w:val="en-US"/>
              </w:rPr>
            </w:rPrChange>
          </w:rPr>
          <w:t>peer or expert reviews</w:t>
        </w:r>
        <w:r>
          <w:rPr>
            <w:rFonts w:asciiTheme="majorBidi" w:hAnsiTheme="majorBidi" w:cstheme="majorBidi"/>
            <w:lang w:val="en-US"/>
          </w:rPr>
          <w:t xml:space="preserve"> (68 percent), </w:t>
        </w:r>
      </w:ins>
      <w:ins w:id="962" w:author="Luis Gerardo Gonzalez Morales" w:date="2019-02-13T20:22:00Z">
        <w:r w:rsidRPr="002B0BAB">
          <w:rPr>
            <w:rFonts w:asciiTheme="majorBidi" w:hAnsiTheme="majorBidi" w:cstheme="majorBidi"/>
            <w:b/>
            <w:bCs/>
            <w:lang w:val="en-US"/>
            <w:rPrChange w:id="963" w:author="Luis Gerardo Gonzalez Morales" w:date="2019-02-13T20:31:00Z">
              <w:rPr>
                <w:rFonts w:asciiTheme="majorBidi" w:hAnsiTheme="majorBidi" w:cstheme="majorBidi"/>
                <w:lang w:val="en-US"/>
              </w:rPr>
            </w:rPrChange>
          </w:rPr>
          <w:t>full disclosure of methodologies</w:t>
        </w:r>
        <w:r>
          <w:rPr>
            <w:rFonts w:asciiTheme="majorBidi" w:hAnsiTheme="majorBidi" w:cstheme="majorBidi"/>
            <w:lang w:val="en-US"/>
          </w:rPr>
          <w:t xml:space="preserve"> applied (63 percent), as well as the p</w:t>
        </w:r>
        <w:r w:rsidRPr="002B0BAB">
          <w:rPr>
            <w:rFonts w:asciiTheme="majorBidi" w:hAnsiTheme="majorBidi" w:cstheme="majorBidi"/>
            <w:b/>
            <w:bCs/>
            <w:lang w:val="en-US"/>
            <w:rPrChange w:id="964" w:author="Luis Gerardo Gonzalez Morales" w:date="2019-02-13T20:31:00Z">
              <w:rPr>
                <w:rFonts w:asciiTheme="majorBidi" w:hAnsiTheme="majorBidi" w:cstheme="majorBidi"/>
                <w:lang w:val="en-US"/>
              </w:rPr>
            </w:rPrChange>
          </w:rPr>
          <w:t>ublication of revision policies and other procedural manuals</w:t>
        </w:r>
        <w:r>
          <w:rPr>
            <w:rFonts w:asciiTheme="majorBidi" w:hAnsiTheme="majorBidi" w:cstheme="majorBidi"/>
            <w:lang w:val="en-US"/>
          </w:rPr>
          <w:t xml:space="preserve"> (59 percent).  </w:t>
        </w:r>
      </w:ins>
      <w:ins w:id="965" w:author="Luis Gerardo Gonzalez Morales" w:date="2019-02-13T20:23:00Z">
        <w:r>
          <w:rPr>
            <w:rFonts w:asciiTheme="majorBidi" w:hAnsiTheme="majorBidi" w:cstheme="majorBidi"/>
            <w:lang w:val="en-US"/>
          </w:rPr>
          <w:t xml:space="preserve">Less frequent are the reliance on </w:t>
        </w:r>
        <w:r w:rsidRPr="002B0BAB">
          <w:rPr>
            <w:rFonts w:asciiTheme="majorBidi" w:hAnsiTheme="majorBidi" w:cstheme="majorBidi"/>
            <w:b/>
            <w:bCs/>
            <w:lang w:val="en-US"/>
            <w:rPrChange w:id="966" w:author="Luis Gerardo Gonzalez Morales" w:date="2019-02-13T20:31:00Z">
              <w:rPr>
                <w:rFonts w:asciiTheme="majorBidi" w:hAnsiTheme="majorBidi" w:cstheme="majorBidi"/>
                <w:lang w:val="en-US"/>
              </w:rPr>
            </w:rPrChange>
          </w:rPr>
          <w:t xml:space="preserve">statistical or methodological </w:t>
        </w:r>
        <w:r w:rsidRPr="00804B13">
          <w:rPr>
            <w:rFonts w:asciiTheme="majorBidi" w:hAnsiTheme="majorBidi" w:cstheme="majorBidi"/>
            <w:b/>
            <w:bCs/>
            <w:lang w:val="en-US"/>
            <w:rPrChange w:id="967" w:author="Luis Gerardo Gonzalez Morales" w:date="2019-02-14T04:17:00Z">
              <w:rPr>
                <w:rFonts w:asciiTheme="majorBidi" w:hAnsiTheme="majorBidi" w:cstheme="majorBidi"/>
                <w:lang w:val="en-US"/>
              </w:rPr>
            </w:rPrChange>
          </w:rPr>
          <w:t>councils</w:t>
        </w:r>
        <w:r>
          <w:rPr>
            <w:rFonts w:asciiTheme="majorBidi" w:hAnsiTheme="majorBidi" w:cstheme="majorBidi"/>
            <w:lang w:val="en-US"/>
          </w:rPr>
          <w:t xml:space="preserve"> to make formal decisions on methodology issues (32 percent) </w:t>
        </w:r>
      </w:ins>
      <w:ins w:id="968" w:author="Luis Gerardo Gonzalez Morales" w:date="2019-02-13T20:24:00Z">
        <w:r>
          <w:rPr>
            <w:rFonts w:asciiTheme="majorBidi" w:hAnsiTheme="majorBidi" w:cstheme="majorBidi"/>
            <w:lang w:val="en-US"/>
          </w:rPr>
          <w:t xml:space="preserve">and the participation in </w:t>
        </w:r>
        <w:r w:rsidRPr="002B0BAB">
          <w:rPr>
            <w:rFonts w:asciiTheme="majorBidi" w:hAnsiTheme="majorBidi" w:cstheme="majorBidi"/>
            <w:b/>
            <w:bCs/>
            <w:lang w:val="en-US"/>
            <w:rPrChange w:id="969" w:author="Luis Gerardo Gonzalez Morales" w:date="2019-02-13T20:31:00Z">
              <w:rPr>
                <w:rFonts w:asciiTheme="majorBidi" w:hAnsiTheme="majorBidi" w:cstheme="majorBidi"/>
                <w:lang w:val="en-US"/>
              </w:rPr>
            </w:rPrChange>
          </w:rPr>
          <w:t>external monitoring or auditing of the NSS practices</w:t>
        </w:r>
        <w:r>
          <w:rPr>
            <w:rFonts w:asciiTheme="majorBidi" w:hAnsiTheme="majorBidi" w:cstheme="majorBidi"/>
            <w:lang w:val="en-US"/>
          </w:rPr>
          <w:t xml:space="preserve"> (20 percent).  </w:t>
        </w:r>
      </w:ins>
    </w:p>
    <w:p w14:paraId="37CD7C9D" w14:textId="77777777" w:rsidR="002B0BAB" w:rsidRDefault="002B0BAB" w:rsidP="002B0BAB">
      <w:pPr>
        <w:rPr>
          <w:ins w:id="970" w:author="Luis Gerardo Gonzalez Morales" w:date="2019-02-13T20:35:00Z"/>
          <w:b/>
          <w:bCs/>
          <w:noProof/>
        </w:rPr>
      </w:pPr>
      <w:ins w:id="971" w:author="Luis Gerardo Gonzalez Morales" w:date="2019-02-13T20:35:00Z">
        <w:r>
          <w:rPr>
            <w:rFonts w:asciiTheme="majorBidi" w:hAnsiTheme="majorBidi" w:cstheme="majorBidi"/>
            <w:lang w:val="en-US"/>
          </w:rPr>
          <w:t xml:space="preserve">With respect to the </w:t>
        </w:r>
        <w:r w:rsidRPr="000A1104">
          <w:rPr>
            <w:rFonts w:asciiTheme="majorBidi" w:hAnsiTheme="majorBidi" w:cstheme="majorBidi"/>
            <w:b/>
            <w:bCs/>
            <w:lang w:val="en-US"/>
          </w:rPr>
          <w:t>coordination of the use of standards and classifications across the NSS</w:t>
        </w:r>
        <w:r>
          <w:rPr>
            <w:rFonts w:asciiTheme="majorBidi" w:hAnsiTheme="majorBidi" w:cstheme="majorBidi"/>
            <w:lang w:val="en-US"/>
          </w:rPr>
          <w:t>, most countries (86 percent) indicate that the NSO compiles, publishes and promotes the consistent use of standards and classifications, and 57 percent report that it monitors compliance with classifications and standards across the NSS.   A similar proportion of countries (56 percent) report the existence of legislation establishing common standards and/or specifying which agency in the NSS is responsible for doing so.   In this connection, in almost half of the responding countries the NSO has a role to play in reviewing and approving statistical questionnaires and methodologies employed across the NSS; whereas in 40 percent of the countries there are committees responsible for the coordination of standards in specific field.</w:t>
        </w:r>
        <w:r w:rsidRPr="002B0BAB">
          <w:rPr>
            <w:b/>
            <w:bCs/>
            <w:noProof/>
          </w:rPr>
          <w:t xml:space="preserve"> </w:t>
        </w:r>
      </w:ins>
    </w:p>
    <w:p w14:paraId="72DC8E0A" w14:textId="77777777" w:rsidR="000D0965" w:rsidRDefault="000D0965">
      <w:pPr>
        <w:keepNext/>
        <w:jc w:val="center"/>
        <w:rPr>
          <w:ins w:id="972" w:author="Luis Gerardo Gonzalez Morales" w:date="2019-02-13T20:16:00Z"/>
        </w:rPr>
        <w:pPrChange w:id="973" w:author="Luis Gerardo Gonzalez Morales" w:date="2019-02-13T20:16:00Z">
          <w:pPr/>
        </w:pPrChange>
      </w:pPr>
      <w:ins w:id="974" w:author="Luis Gerardo Gonzalez Morales" w:date="2019-02-13T20:16:00Z">
        <w:r>
          <w:rPr>
            <w:b/>
            <w:bCs/>
            <w:noProof/>
          </w:rPr>
          <w:lastRenderedPageBreak/>
          <w:drawing>
            <wp:inline distT="0" distB="0" distL="0" distR="0" wp14:anchorId="0F1B9AE3" wp14:editId="0C418293">
              <wp:extent cx="3657600" cy="3776472"/>
              <wp:effectExtent l="0" t="0" r="0" b="0"/>
              <wp:docPr id="523" name="Graph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lot_22_Q02.4.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657600" cy="3776472"/>
                      </a:xfrm>
                      <a:prstGeom prst="rect">
                        <a:avLst/>
                      </a:prstGeom>
                    </pic:spPr>
                  </pic:pic>
                </a:graphicData>
              </a:graphic>
            </wp:inline>
          </w:drawing>
        </w:r>
      </w:ins>
    </w:p>
    <w:p w14:paraId="5BE4953E" w14:textId="31564ECB" w:rsidR="002B0BAB" w:rsidRDefault="000D0965" w:rsidP="002B0BAB">
      <w:pPr>
        <w:pStyle w:val="Caption"/>
        <w:jc w:val="center"/>
        <w:rPr>
          <w:ins w:id="975" w:author="Luis Gerardo Gonzalez Morales" w:date="2019-02-13T20:36:00Z"/>
          <w:lang w:val="en-US"/>
        </w:rPr>
      </w:pPr>
      <w:ins w:id="976" w:author="Luis Gerardo Gonzalez Morales" w:date="2019-02-13T20:16:00Z">
        <w:r>
          <w:t xml:space="preserve">Figure </w:t>
        </w:r>
        <w:r>
          <w:fldChar w:fldCharType="begin"/>
        </w:r>
        <w:r>
          <w:instrText xml:space="preserve"> SEQ Figure \* ARABIC </w:instrText>
        </w:r>
      </w:ins>
      <w:r>
        <w:fldChar w:fldCharType="separate"/>
      </w:r>
      <w:ins w:id="977" w:author="Luis Gerardo Gonzalez Morales" w:date="2019-02-17T11:55:00Z">
        <w:r w:rsidR="009241EC">
          <w:rPr>
            <w:noProof/>
          </w:rPr>
          <w:t>15</w:t>
        </w:r>
      </w:ins>
      <w:ins w:id="978" w:author="Luis Gerardo Gonzalez Morales" w:date="2019-02-13T20:16:00Z">
        <w:r>
          <w:fldChar w:fldCharType="end"/>
        </w:r>
        <w:r>
          <w:rPr>
            <w:lang w:val="en-US"/>
          </w:rPr>
          <w:t xml:space="preserve">. How NSS sought external endorsement of its methodologies </w:t>
        </w:r>
      </w:ins>
      <w:ins w:id="979" w:author="Luis Gerardo Gonzalez Morales" w:date="2019-02-13T20:17:00Z">
        <w:r>
          <w:rPr>
            <w:lang w:val="en-US"/>
          </w:rPr>
          <w:br/>
        </w:r>
      </w:ins>
      <w:ins w:id="980" w:author="Luis Gerardo Gonzalez Morales" w:date="2019-02-13T20:16:00Z">
        <w:r>
          <w:rPr>
            <w:lang w:val="en-US"/>
          </w:rPr>
          <w:t>and survey designs in the past five years</w:t>
        </w:r>
      </w:ins>
    </w:p>
    <w:p w14:paraId="7031D3AE" w14:textId="77777777" w:rsidR="002B0BAB" w:rsidRPr="002B0BAB" w:rsidRDefault="002B0BAB" w:rsidP="003B3347">
      <w:pPr>
        <w:rPr>
          <w:ins w:id="981" w:author="Luis Gerardo Gonzalez Morales" w:date="2019-02-13T20:34:00Z"/>
          <w:lang w:val="en-US"/>
          <w:rPrChange w:id="982" w:author="Luis Gerardo Gonzalez Morales" w:date="2019-02-13T20:36:00Z">
            <w:rPr>
              <w:ins w:id="983" w:author="Luis Gerardo Gonzalez Morales" w:date="2019-02-13T20:34:00Z"/>
              <w:rFonts w:asciiTheme="majorBidi" w:hAnsiTheme="majorBidi" w:cstheme="majorBidi"/>
              <w:lang w:val="en-US"/>
            </w:rPr>
          </w:rPrChange>
        </w:rPr>
      </w:pPr>
    </w:p>
    <w:p w14:paraId="0EE2BC22" w14:textId="77777777" w:rsidR="002B0BAB" w:rsidRDefault="002B0BAB" w:rsidP="002B0BAB">
      <w:pPr>
        <w:pStyle w:val="Caption"/>
        <w:jc w:val="center"/>
        <w:rPr>
          <w:ins w:id="984" w:author="Luis Gerardo Gonzalez Morales" w:date="2019-02-13T20:36:00Z"/>
        </w:rPr>
      </w:pPr>
      <w:ins w:id="985" w:author="Luis Gerardo Gonzalez Morales" w:date="2019-02-13T20:34:00Z">
        <w:r>
          <w:rPr>
            <w:b w:val="0"/>
            <w:bCs/>
            <w:noProof/>
          </w:rPr>
          <w:drawing>
            <wp:inline distT="0" distB="0" distL="0" distR="0" wp14:anchorId="12DD9B55" wp14:editId="5A9CC127">
              <wp:extent cx="3657600" cy="3776472"/>
              <wp:effectExtent l="0" t="0" r="0" b="0"/>
              <wp:docPr id="524" name="Graph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lot_23_Q02.5.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657600" cy="3776472"/>
                      </a:xfrm>
                      <a:prstGeom prst="rect">
                        <a:avLst/>
                      </a:prstGeom>
                    </pic:spPr>
                  </pic:pic>
                </a:graphicData>
              </a:graphic>
            </wp:inline>
          </w:drawing>
        </w:r>
      </w:ins>
    </w:p>
    <w:p w14:paraId="79794BC7" w14:textId="62911F98" w:rsidR="002B0BAB" w:rsidRDefault="002B0BAB" w:rsidP="002B0BAB">
      <w:pPr>
        <w:pStyle w:val="Caption"/>
        <w:jc w:val="center"/>
        <w:rPr>
          <w:ins w:id="986" w:author="Luis Gerardo Gonzalez Morales" w:date="2019-02-13T20:35:00Z"/>
          <w:rFonts w:asciiTheme="majorBidi" w:hAnsiTheme="majorBidi" w:cstheme="majorBidi"/>
          <w:lang w:val="en-US"/>
        </w:rPr>
      </w:pPr>
      <w:ins w:id="987" w:author="Luis Gerardo Gonzalez Morales" w:date="2019-02-13T20:35:00Z">
        <w:r w:rsidRPr="002B0BAB">
          <w:t xml:space="preserve"> </w:t>
        </w:r>
        <w:r>
          <w:t xml:space="preserve">Figure </w:t>
        </w:r>
        <w:r>
          <w:fldChar w:fldCharType="begin"/>
        </w:r>
        <w:r>
          <w:instrText xml:space="preserve"> SEQ Figure \* ARABIC </w:instrText>
        </w:r>
        <w:r>
          <w:fldChar w:fldCharType="separate"/>
        </w:r>
      </w:ins>
      <w:ins w:id="988" w:author="Luis Gerardo Gonzalez Morales" w:date="2019-02-17T11:55:00Z">
        <w:r w:rsidR="009241EC">
          <w:rPr>
            <w:noProof/>
          </w:rPr>
          <w:t>16</w:t>
        </w:r>
      </w:ins>
      <w:ins w:id="989" w:author="Luis Gerardo Gonzalez Morales" w:date="2019-02-13T20:35:00Z">
        <w:r>
          <w:fldChar w:fldCharType="end"/>
        </w:r>
        <w:r>
          <w:rPr>
            <w:lang w:val="en-US"/>
          </w:rPr>
          <w:t xml:space="preserve">. </w:t>
        </w:r>
        <w:r w:rsidRPr="00314FAB">
          <w:rPr>
            <w:lang w:val="en-US"/>
          </w:rPr>
          <w:t xml:space="preserve">Measures currently being undertaken for coordinating </w:t>
        </w:r>
        <w:r>
          <w:rPr>
            <w:lang w:val="en-US"/>
          </w:rPr>
          <w:br/>
        </w:r>
        <w:r w:rsidRPr="00314FAB">
          <w:rPr>
            <w:lang w:val="en-US"/>
          </w:rPr>
          <w:t>standards and classifications across the NSS</w:t>
        </w:r>
      </w:ins>
    </w:p>
    <w:p w14:paraId="543AB398" w14:textId="77777777" w:rsidR="002B0BAB" w:rsidRDefault="002B0BAB" w:rsidP="002B0BAB">
      <w:pPr>
        <w:rPr>
          <w:ins w:id="990" w:author="Luis Gerardo Gonzalez Morales" w:date="2019-02-13T20:33:00Z"/>
          <w:rFonts w:asciiTheme="majorBidi" w:hAnsiTheme="majorBidi" w:cstheme="majorBidi"/>
          <w:lang w:val="en-US"/>
        </w:rPr>
      </w:pPr>
      <w:ins w:id="991" w:author="Luis Gerardo Gonzalez Morales" w:date="2019-02-13T20:33:00Z">
        <w:r>
          <w:rPr>
            <w:rFonts w:asciiTheme="majorBidi" w:hAnsiTheme="majorBidi" w:cstheme="majorBidi"/>
            <w:lang w:val="en-US"/>
          </w:rPr>
          <w:lastRenderedPageBreak/>
          <w:t xml:space="preserve">All countries reported the existence of documents that provide </w:t>
        </w:r>
        <w:r w:rsidRPr="000A1104">
          <w:rPr>
            <w:rFonts w:asciiTheme="majorBidi" w:hAnsiTheme="majorBidi" w:cstheme="majorBidi"/>
            <w:b/>
            <w:bCs/>
            <w:lang w:val="en-US"/>
          </w:rPr>
          <w:t>guidelines on professional ethics</w:t>
        </w:r>
        <w:r>
          <w:rPr>
            <w:rFonts w:asciiTheme="majorBidi" w:hAnsiTheme="majorBidi" w:cstheme="majorBidi"/>
            <w:lang w:val="en-US"/>
          </w:rPr>
          <w:t xml:space="preserve">, with a majority mentioning the statistical law and internal regulations and staff rules as the primary guidance documents. This is an improvement with respect to the 2012 results, when only 80 percent of statistical offices reported having written guidelines for professional ethics. 10 percent also identified other documents that provide guidelines other than existing codifications. </w:t>
        </w:r>
      </w:ins>
    </w:p>
    <w:p w14:paraId="48B5C6D6" w14:textId="2C43DC77" w:rsidR="00CA3A87" w:rsidDel="002B0BAB" w:rsidRDefault="00A96E2E" w:rsidP="0007304A">
      <w:pPr>
        <w:rPr>
          <w:del w:id="992" w:author="Luis Gerardo Gonzalez Morales" w:date="2019-02-13T20:33:00Z"/>
          <w:rFonts w:asciiTheme="majorBidi" w:hAnsiTheme="majorBidi" w:cstheme="majorBidi"/>
          <w:lang w:val="en-US"/>
        </w:rPr>
      </w:pPr>
      <w:del w:id="993" w:author="Luis Gerardo Gonzalez Morales" w:date="2019-02-13T20:12:00Z">
        <w:r w:rsidDel="000D0965">
          <w:rPr>
            <w:rFonts w:asciiTheme="majorBidi" w:hAnsiTheme="majorBidi" w:cstheme="majorBidi"/>
            <w:lang w:val="en-US"/>
          </w:rPr>
          <w:delText>One hundred percent</w:delText>
        </w:r>
      </w:del>
      <w:del w:id="994" w:author="Luis Gerardo Gonzalez Morales" w:date="2019-02-13T20:33:00Z">
        <w:r w:rsidDel="002B0BAB">
          <w:rPr>
            <w:rFonts w:asciiTheme="majorBidi" w:hAnsiTheme="majorBidi" w:cstheme="majorBidi"/>
            <w:lang w:val="en-US"/>
          </w:rPr>
          <w:delText xml:space="preserve"> </w:delText>
        </w:r>
      </w:del>
      <w:del w:id="995" w:author="Luis Gerardo Gonzalez Morales" w:date="2019-02-13T20:12:00Z">
        <w:r w:rsidDel="000D0965">
          <w:rPr>
            <w:rFonts w:asciiTheme="majorBidi" w:hAnsiTheme="majorBidi" w:cstheme="majorBidi"/>
            <w:lang w:val="en-US"/>
          </w:rPr>
          <w:delText xml:space="preserve">of the </w:delText>
        </w:r>
      </w:del>
      <w:del w:id="996" w:author="Luis Gerardo Gonzalez Morales" w:date="2019-02-13T20:33:00Z">
        <w:r w:rsidDel="002B0BAB">
          <w:rPr>
            <w:rFonts w:asciiTheme="majorBidi" w:hAnsiTheme="majorBidi" w:cstheme="majorBidi"/>
            <w:lang w:val="en-US"/>
          </w:rPr>
          <w:delText xml:space="preserve">countries reported </w:delText>
        </w:r>
      </w:del>
      <w:del w:id="997" w:author="Luis Gerardo Gonzalez Morales" w:date="2019-02-13T20:12:00Z">
        <w:r w:rsidDel="000D0965">
          <w:rPr>
            <w:rFonts w:asciiTheme="majorBidi" w:hAnsiTheme="majorBidi" w:cstheme="majorBidi"/>
            <w:lang w:val="en-US"/>
          </w:rPr>
          <w:delText>that there are</w:delText>
        </w:r>
      </w:del>
      <w:del w:id="998" w:author="Luis Gerardo Gonzalez Morales" w:date="2019-02-13T20:33:00Z">
        <w:r w:rsidDel="002B0BAB">
          <w:rPr>
            <w:rFonts w:asciiTheme="majorBidi" w:hAnsiTheme="majorBidi" w:cstheme="majorBidi"/>
            <w:lang w:val="en-US"/>
          </w:rPr>
          <w:delText xml:space="preserve"> documents</w:delText>
        </w:r>
        <w:r w:rsidR="0007304A" w:rsidDel="002B0BAB">
          <w:rPr>
            <w:rFonts w:asciiTheme="majorBidi" w:hAnsiTheme="majorBidi" w:cstheme="majorBidi"/>
            <w:lang w:val="en-US"/>
          </w:rPr>
          <w:delText xml:space="preserve"> that </w:delText>
        </w:r>
        <w:r w:rsidR="007150D7" w:rsidDel="002B0BAB">
          <w:rPr>
            <w:rFonts w:asciiTheme="majorBidi" w:hAnsiTheme="majorBidi" w:cstheme="majorBidi"/>
            <w:lang w:val="en-US"/>
          </w:rPr>
          <w:delText xml:space="preserve">provide </w:delText>
        </w:r>
        <w:r w:rsidR="007150D7" w:rsidRPr="002B0BAB" w:rsidDel="002B0BAB">
          <w:rPr>
            <w:rFonts w:asciiTheme="majorBidi" w:hAnsiTheme="majorBidi" w:cstheme="majorBidi"/>
            <w:b/>
            <w:bCs/>
            <w:lang w:val="en-US"/>
            <w:rPrChange w:id="999" w:author="Luis Gerardo Gonzalez Morales" w:date="2019-02-13T20:32:00Z">
              <w:rPr>
                <w:rFonts w:asciiTheme="majorBidi" w:hAnsiTheme="majorBidi" w:cstheme="majorBidi"/>
                <w:lang w:val="en-US"/>
              </w:rPr>
            </w:rPrChange>
          </w:rPr>
          <w:delText>guidelines on professional ethics</w:delText>
        </w:r>
        <w:r w:rsidR="00B83396" w:rsidDel="002B0BAB">
          <w:rPr>
            <w:rFonts w:asciiTheme="majorBidi" w:hAnsiTheme="majorBidi" w:cstheme="majorBidi"/>
            <w:lang w:val="en-US"/>
          </w:rPr>
          <w:delText xml:space="preserve">, with </w:delText>
        </w:r>
      </w:del>
      <w:del w:id="1000" w:author="Luis Gerardo Gonzalez Morales" w:date="2019-02-13T20:13:00Z">
        <w:r w:rsidR="00B83396" w:rsidDel="000D0965">
          <w:rPr>
            <w:rFonts w:asciiTheme="majorBidi" w:hAnsiTheme="majorBidi" w:cstheme="majorBidi"/>
            <w:lang w:val="en-US"/>
          </w:rPr>
          <w:delText>the</w:delText>
        </w:r>
      </w:del>
      <w:del w:id="1001" w:author="Luis Gerardo Gonzalez Morales" w:date="2019-02-13T20:33:00Z">
        <w:r w:rsidR="00B83396" w:rsidDel="002B0BAB">
          <w:rPr>
            <w:rFonts w:asciiTheme="majorBidi" w:hAnsiTheme="majorBidi" w:cstheme="majorBidi"/>
            <w:lang w:val="en-US"/>
          </w:rPr>
          <w:delText xml:space="preserve"> majority </w:delText>
        </w:r>
      </w:del>
      <w:del w:id="1002" w:author="Luis Gerardo Gonzalez Morales" w:date="2019-02-13T20:13:00Z">
        <w:r w:rsidR="00B83396" w:rsidDel="000D0965">
          <w:rPr>
            <w:rFonts w:asciiTheme="majorBidi" w:hAnsiTheme="majorBidi" w:cstheme="majorBidi"/>
            <w:lang w:val="en-US"/>
          </w:rPr>
          <w:delText>of countries stating</w:delText>
        </w:r>
      </w:del>
      <w:del w:id="1003" w:author="Luis Gerardo Gonzalez Morales" w:date="2019-02-13T20:33:00Z">
        <w:r w:rsidR="00B83396" w:rsidDel="002B0BAB">
          <w:rPr>
            <w:rFonts w:asciiTheme="majorBidi" w:hAnsiTheme="majorBidi" w:cstheme="majorBidi"/>
            <w:lang w:val="en-US"/>
          </w:rPr>
          <w:delText xml:space="preserve"> the statistical law and internal regulations and staff rules </w:delText>
        </w:r>
      </w:del>
      <w:del w:id="1004" w:author="Luis Gerardo Gonzalez Morales" w:date="2019-02-13T20:13:00Z">
        <w:r w:rsidR="00B83396" w:rsidDel="000D0965">
          <w:rPr>
            <w:rFonts w:asciiTheme="majorBidi" w:hAnsiTheme="majorBidi" w:cstheme="majorBidi"/>
            <w:lang w:val="en-US"/>
          </w:rPr>
          <w:delText xml:space="preserve">are </w:delText>
        </w:r>
      </w:del>
      <w:del w:id="1005" w:author="Luis Gerardo Gonzalez Morales" w:date="2019-02-13T20:33:00Z">
        <w:r w:rsidR="00B83396" w:rsidDel="002B0BAB">
          <w:rPr>
            <w:rFonts w:asciiTheme="majorBidi" w:hAnsiTheme="majorBidi" w:cstheme="majorBidi"/>
            <w:lang w:val="en-US"/>
          </w:rPr>
          <w:delText>the primary guidance documents</w:delText>
        </w:r>
        <w:r w:rsidR="007150D7" w:rsidDel="002B0BAB">
          <w:rPr>
            <w:rFonts w:asciiTheme="majorBidi" w:hAnsiTheme="majorBidi" w:cstheme="majorBidi"/>
            <w:lang w:val="en-US"/>
          </w:rPr>
          <w:delText xml:space="preserve">. </w:delText>
        </w:r>
        <w:r w:rsidR="00B83396" w:rsidDel="002B0BAB">
          <w:rPr>
            <w:rFonts w:asciiTheme="majorBidi" w:hAnsiTheme="majorBidi" w:cstheme="majorBidi"/>
            <w:lang w:val="en-US"/>
          </w:rPr>
          <w:delText xml:space="preserve">This is an improvement </w:delText>
        </w:r>
      </w:del>
      <w:del w:id="1006" w:author="Luis Gerardo Gonzalez Morales" w:date="2019-02-13T20:13:00Z">
        <w:r w:rsidR="00B83396" w:rsidDel="000D0965">
          <w:rPr>
            <w:rFonts w:asciiTheme="majorBidi" w:hAnsiTheme="majorBidi" w:cstheme="majorBidi"/>
            <w:lang w:val="en-US"/>
          </w:rPr>
          <w:delText xml:space="preserve">from </w:delText>
        </w:r>
      </w:del>
      <w:del w:id="1007" w:author="Luis Gerardo Gonzalez Morales" w:date="2019-02-13T20:33:00Z">
        <w:r w:rsidR="00B83396" w:rsidDel="002B0BAB">
          <w:rPr>
            <w:rFonts w:asciiTheme="majorBidi" w:hAnsiTheme="majorBidi" w:cstheme="majorBidi"/>
            <w:lang w:val="en-US"/>
          </w:rPr>
          <w:delText xml:space="preserve">the 2012 results, </w:delText>
        </w:r>
      </w:del>
      <w:del w:id="1008" w:author="Luis Gerardo Gonzalez Morales" w:date="2019-02-13T20:13:00Z">
        <w:r w:rsidR="00B83396" w:rsidDel="000D0965">
          <w:rPr>
            <w:rFonts w:asciiTheme="majorBidi" w:hAnsiTheme="majorBidi" w:cstheme="majorBidi"/>
            <w:lang w:val="en-US"/>
          </w:rPr>
          <w:delText xml:space="preserve">where </w:delText>
        </w:r>
      </w:del>
      <w:del w:id="1009" w:author="Luis Gerardo Gonzalez Morales" w:date="2019-02-13T20:33:00Z">
        <w:r w:rsidR="00B83396" w:rsidDel="002B0BAB">
          <w:rPr>
            <w:rFonts w:asciiTheme="majorBidi" w:hAnsiTheme="majorBidi" w:cstheme="majorBidi"/>
            <w:lang w:val="en-US"/>
          </w:rPr>
          <w:delText>only 80 per</w:delText>
        </w:r>
      </w:del>
      <w:del w:id="1010" w:author="Luis Gerardo Gonzalez Morales" w:date="2019-02-13T20:14:00Z">
        <w:r w:rsidR="00B83396" w:rsidDel="000D0965">
          <w:rPr>
            <w:rFonts w:asciiTheme="majorBidi" w:hAnsiTheme="majorBidi" w:cstheme="majorBidi"/>
            <w:lang w:val="en-US"/>
          </w:rPr>
          <w:delText xml:space="preserve"> </w:delText>
        </w:r>
      </w:del>
      <w:del w:id="1011" w:author="Luis Gerardo Gonzalez Morales" w:date="2019-02-13T20:33:00Z">
        <w:r w:rsidR="00B83396" w:rsidDel="002B0BAB">
          <w:rPr>
            <w:rFonts w:asciiTheme="majorBidi" w:hAnsiTheme="majorBidi" w:cstheme="majorBidi"/>
            <w:lang w:val="en-US"/>
          </w:rPr>
          <w:delText xml:space="preserve">cent of statistical offices reported </w:delText>
        </w:r>
      </w:del>
      <w:del w:id="1012" w:author="Luis Gerardo Gonzalez Morales" w:date="2019-02-13T20:14:00Z">
        <w:r w:rsidR="00B83396" w:rsidDel="000D0965">
          <w:rPr>
            <w:rFonts w:asciiTheme="majorBidi" w:hAnsiTheme="majorBidi" w:cstheme="majorBidi"/>
            <w:lang w:val="en-US"/>
          </w:rPr>
          <w:delText>they had</w:delText>
        </w:r>
      </w:del>
      <w:del w:id="1013" w:author="Luis Gerardo Gonzalez Morales" w:date="2019-02-13T20:33:00Z">
        <w:r w:rsidR="00B83396" w:rsidDel="002B0BAB">
          <w:rPr>
            <w:rFonts w:asciiTheme="majorBidi" w:hAnsiTheme="majorBidi" w:cstheme="majorBidi"/>
            <w:lang w:val="en-US"/>
          </w:rPr>
          <w:delText xml:space="preserve"> written guidelines for professional ethics. </w:delText>
        </w:r>
      </w:del>
      <w:del w:id="1014" w:author="Luis Gerardo Gonzalez Morales" w:date="2019-02-13T20:14:00Z">
        <w:r w:rsidR="007150D7" w:rsidDel="000D0965">
          <w:rPr>
            <w:rFonts w:asciiTheme="majorBidi" w:hAnsiTheme="majorBidi" w:cstheme="majorBidi"/>
            <w:lang w:val="en-US"/>
          </w:rPr>
          <w:delText xml:space="preserve">Ten </w:delText>
        </w:r>
      </w:del>
      <w:del w:id="1015" w:author="Luis Gerardo Gonzalez Morales" w:date="2019-02-13T20:33:00Z">
        <w:r w:rsidR="007150D7" w:rsidDel="002B0BAB">
          <w:rPr>
            <w:rFonts w:asciiTheme="majorBidi" w:hAnsiTheme="majorBidi" w:cstheme="majorBidi"/>
            <w:lang w:val="en-US"/>
          </w:rPr>
          <w:delText>per</w:delText>
        </w:r>
      </w:del>
      <w:del w:id="1016" w:author="Luis Gerardo Gonzalez Morales" w:date="2019-02-13T20:14:00Z">
        <w:r w:rsidR="007150D7" w:rsidDel="000D0965">
          <w:rPr>
            <w:rFonts w:asciiTheme="majorBidi" w:hAnsiTheme="majorBidi" w:cstheme="majorBidi"/>
            <w:lang w:val="en-US"/>
          </w:rPr>
          <w:delText xml:space="preserve"> </w:delText>
        </w:r>
      </w:del>
      <w:del w:id="1017" w:author="Luis Gerardo Gonzalez Morales" w:date="2019-02-13T20:33:00Z">
        <w:r w:rsidR="007150D7" w:rsidDel="002B0BAB">
          <w:rPr>
            <w:rFonts w:asciiTheme="majorBidi" w:hAnsiTheme="majorBidi" w:cstheme="majorBidi"/>
            <w:lang w:val="en-US"/>
          </w:rPr>
          <w:delText xml:space="preserve">cent also </w:delText>
        </w:r>
        <w:r w:rsidR="00384D42" w:rsidDel="002B0BAB">
          <w:rPr>
            <w:rFonts w:asciiTheme="majorBidi" w:hAnsiTheme="majorBidi" w:cstheme="majorBidi"/>
            <w:lang w:val="en-US"/>
          </w:rPr>
          <w:delText>identified other documents that provide guidelines other than existing codifications.</w:delText>
        </w:r>
      </w:del>
    </w:p>
    <w:p w14:paraId="6B1C4753" w14:textId="7F4C9568" w:rsidR="0060234F" w:rsidRPr="0060234F" w:rsidDel="000D0965" w:rsidRDefault="0060234F">
      <w:pPr>
        <w:spacing w:after="0" w:line="240" w:lineRule="auto"/>
        <w:contextualSpacing/>
        <w:jc w:val="center"/>
        <w:rPr>
          <w:del w:id="1018" w:author="Luis Gerardo Gonzalez Morales" w:date="2019-02-13T20:14:00Z"/>
          <w:rFonts w:asciiTheme="majorBidi" w:hAnsiTheme="majorBidi" w:cstheme="majorBidi"/>
          <w:i/>
          <w:iCs/>
          <w:lang w:val="en-US"/>
        </w:rPr>
        <w:pPrChange w:id="1019" w:author="Luis Gerardo Gonzalez Morales" w:date="2019-02-13T20:15:00Z">
          <w:pPr>
            <w:spacing w:after="0" w:line="240" w:lineRule="auto"/>
            <w:contextualSpacing/>
          </w:pPr>
        </w:pPrChange>
      </w:pPr>
      <w:del w:id="1020" w:author="Luis Gerardo Gonzalez Morales" w:date="2019-02-13T20:14:00Z">
        <w:r w:rsidRPr="0060234F" w:rsidDel="000D0965">
          <w:rPr>
            <w:rFonts w:asciiTheme="majorBidi" w:hAnsiTheme="majorBidi" w:cstheme="majorBidi"/>
            <w:i/>
            <w:iCs/>
            <w:lang w:val="en-US"/>
          </w:rPr>
          <w:delText>Which document(s) provide(s) guidance on professional ethics for staff?</w:delText>
        </w:r>
      </w:del>
    </w:p>
    <w:p w14:paraId="37359D8F" w14:textId="77777777" w:rsidR="000D0965" w:rsidRDefault="0060234F">
      <w:pPr>
        <w:keepNext/>
        <w:spacing w:after="0" w:line="240" w:lineRule="auto"/>
        <w:contextualSpacing/>
        <w:jc w:val="center"/>
        <w:rPr>
          <w:ins w:id="1021" w:author="Luis Gerardo Gonzalez Morales" w:date="2019-02-13T20:15:00Z"/>
        </w:rPr>
        <w:pPrChange w:id="1022" w:author="Luis Gerardo Gonzalez Morales" w:date="2019-02-13T20:15:00Z">
          <w:pPr>
            <w:spacing w:after="0" w:line="240" w:lineRule="auto"/>
            <w:contextualSpacing/>
          </w:pPr>
        </w:pPrChange>
      </w:pPr>
      <w:del w:id="1023" w:author="Luis Gerardo Gonzalez Morales" w:date="2019-02-13T20:15:00Z">
        <w:r w:rsidDel="000D0965">
          <w:rPr>
            <w:noProof/>
          </w:rPr>
          <w:drawing>
            <wp:inline distT="0" distB="0" distL="0" distR="0" wp14:anchorId="233C5194" wp14:editId="2E752F5D">
              <wp:extent cx="5019675" cy="3302909"/>
              <wp:effectExtent l="0" t="0" r="9525" b="12065"/>
              <wp:docPr id="4" name="Chart 4">
                <a:extLst xmlns:a="http://schemas.openxmlformats.org/drawingml/2006/main">
                  <a:ext uri="{FF2B5EF4-FFF2-40B4-BE49-F238E27FC236}">
                    <a16:creationId xmlns:a16="http://schemas.microsoft.com/office/drawing/2014/main" id="{73361F49-C445-4672-A8A1-B8FABFD91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del>
      <w:ins w:id="1024" w:author="Luis Gerardo Gonzalez Morales" w:date="2019-02-13T20:15:00Z">
        <w:r w:rsidR="000D0965">
          <w:rPr>
            <w:b/>
            <w:bCs/>
            <w:noProof/>
          </w:rPr>
          <w:drawing>
            <wp:inline distT="0" distB="0" distL="0" distR="0" wp14:anchorId="604E7191" wp14:editId="6F1C3194">
              <wp:extent cx="3657600" cy="2862072"/>
              <wp:effectExtent l="0" t="0" r="0" b="0"/>
              <wp:docPr id="525" name="Graph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lot_24_Q02.6.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657600" cy="2862072"/>
                      </a:xfrm>
                      <a:prstGeom prst="rect">
                        <a:avLst/>
                      </a:prstGeom>
                    </pic:spPr>
                  </pic:pic>
                </a:graphicData>
              </a:graphic>
            </wp:inline>
          </w:drawing>
        </w:r>
      </w:ins>
    </w:p>
    <w:p w14:paraId="5BECD95B" w14:textId="38C38D2A" w:rsidR="00384D42" w:rsidRDefault="000D0965">
      <w:pPr>
        <w:pStyle w:val="Caption"/>
        <w:jc w:val="center"/>
        <w:rPr>
          <w:rFonts w:asciiTheme="majorBidi" w:hAnsiTheme="majorBidi" w:cstheme="majorBidi"/>
          <w:lang w:val="en-US"/>
        </w:rPr>
        <w:pPrChange w:id="1025" w:author="Luis Gerardo Gonzalez Morales" w:date="2019-02-13T20:15:00Z">
          <w:pPr>
            <w:spacing w:after="0" w:line="240" w:lineRule="auto"/>
            <w:contextualSpacing/>
          </w:pPr>
        </w:pPrChange>
      </w:pPr>
      <w:ins w:id="1026" w:author="Luis Gerardo Gonzalez Morales" w:date="2019-02-13T20:15:00Z">
        <w:r>
          <w:t xml:space="preserve">Figure </w:t>
        </w:r>
        <w:r>
          <w:fldChar w:fldCharType="begin"/>
        </w:r>
        <w:r>
          <w:instrText xml:space="preserve"> SEQ Figure \* ARABIC </w:instrText>
        </w:r>
      </w:ins>
      <w:r>
        <w:fldChar w:fldCharType="separate"/>
      </w:r>
      <w:ins w:id="1027" w:author="Luis Gerardo Gonzalez Morales" w:date="2019-02-17T11:55:00Z">
        <w:r w:rsidR="009241EC">
          <w:rPr>
            <w:noProof/>
          </w:rPr>
          <w:t>17</w:t>
        </w:r>
      </w:ins>
      <w:ins w:id="1028" w:author="Luis Gerardo Gonzalez Morales" w:date="2019-02-13T20:15:00Z">
        <w:r>
          <w:fldChar w:fldCharType="end"/>
        </w:r>
        <w:r>
          <w:rPr>
            <w:lang w:val="en-US"/>
          </w:rPr>
          <w:t>. Document(s) providing guidance on professional ethics for staff</w:t>
        </w:r>
      </w:ins>
    </w:p>
    <w:p w14:paraId="1101440F" w14:textId="77777777" w:rsidR="0060234F" w:rsidRDefault="0060234F" w:rsidP="0060234F">
      <w:pPr>
        <w:spacing w:after="0" w:line="240" w:lineRule="auto"/>
        <w:contextualSpacing/>
        <w:rPr>
          <w:rFonts w:asciiTheme="majorBidi" w:hAnsiTheme="majorBidi" w:cstheme="majorBidi"/>
          <w:lang w:val="en-US"/>
        </w:rPr>
      </w:pPr>
    </w:p>
    <w:p w14:paraId="285B5C04" w14:textId="4075914B" w:rsidR="001B48A9" w:rsidDel="004B3F3C" w:rsidRDefault="001B48A9" w:rsidP="00EA68C6">
      <w:pPr>
        <w:rPr>
          <w:del w:id="1029" w:author="Luis Gerardo Gonzalez Morales" w:date="2019-02-13T20:33:00Z"/>
          <w:rFonts w:asciiTheme="majorBidi" w:hAnsiTheme="majorBidi" w:cstheme="majorBidi"/>
          <w:i/>
          <w:lang w:val="en-US"/>
        </w:rPr>
      </w:pPr>
      <w:del w:id="1030" w:author="Luis Gerardo Gonzalez Morales" w:date="2019-02-13T20:33:00Z">
        <w:r w:rsidRPr="003915CF" w:rsidDel="002B0BAB">
          <w:rPr>
            <w:rFonts w:asciiTheme="majorBidi" w:hAnsiTheme="majorBidi" w:cstheme="majorBidi"/>
            <w:i/>
            <w:lang w:val="en-US"/>
          </w:rPr>
          <w:delText>Question 2.7</w:delText>
        </w:r>
      </w:del>
    </w:p>
    <w:p w14:paraId="4BDA9A1C" w14:textId="01AA0BAD" w:rsidR="001B48A9" w:rsidRDefault="000C2340" w:rsidP="00EA68C6">
      <w:pPr>
        <w:rPr>
          <w:ins w:id="1031" w:author="Luis Gerardo Gonzalez Morales" w:date="2019-02-13T20:40:00Z"/>
          <w:rFonts w:asciiTheme="majorBidi" w:hAnsiTheme="majorBidi" w:cstheme="majorBidi"/>
          <w:lang w:val="en-US"/>
        </w:rPr>
      </w:pPr>
      <w:r>
        <w:rPr>
          <w:rFonts w:asciiTheme="majorBidi" w:hAnsiTheme="majorBidi" w:cstheme="majorBidi"/>
          <w:lang w:val="en-US"/>
        </w:rPr>
        <w:t xml:space="preserve">In all but one of the </w:t>
      </w:r>
      <w:r w:rsidR="000D460C">
        <w:rPr>
          <w:rFonts w:asciiTheme="majorBidi" w:hAnsiTheme="majorBidi" w:cstheme="majorBidi"/>
          <w:lang w:val="en-US"/>
        </w:rPr>
        <w:t>countries, m</w:t>
      </w:r>
      <w:r>
        <w:rPr>
          <w:rFonts w:asciiTheme="majorBidi" w:hAnsiTheme="majorBidi" w:cstheme="majorBidi"/>
          <w:lang w:val="en-US"/>
        </w:rPr>
        <w:t>easures were taken in the past five years t</w:t>
      </w:r>
      <w:r w:rsidR="001B48A9">
        <w:rPr>
          <w:rFonts w:asciiTheme="majorBidi" w:hAnsiTheme="majorBidi" w:cstheme="majorBidi"/>
          <w:lang w:val="en-US"/>
        </w:rPr>
        <w:t xml:space="preserve">o inform and remind staff about </w:t>
      </w:r>
      <w:r>
        <w:rPr>
          <w:rFonts w:asciiTheme="majorBidi" w:hAnsiTheme="majorBidi" w:cstheme="majorBidi"/>
          <w:lang w:val="en-US"/>
        </w:rPr>
        <w:t xml:space="preserve">professional ethics. </w:t>
      </w:r>
      <w:r w:rsidR="000D460C">
        <w:rPr>
          <w:rFonts w:asciiTheme="majorBidi" w:hAnsiTheme="majorBidi" w:cstheme="majorBidi"/>
          <w:lang w:val="en-US"/>
        </w:rPr>
        <w:t xml:space="preserve">More </w:t>
      </w:r>
      <w:proofErr w:type="spellStart"/>
      <w:r w:rsidR="000D460C">
        <w:rPr>
          <w:rFonts w:asciiTheme="majorBidi" w:hAnsiTheme="majorBidi" w:cstheme="majorBidi"/>
          <w:lang w:val="en-US"/>
        </w:rPr>
        <w:t>that</w:t>
      </w:r>
      <w:proofErr w:type="spellEnd"/>
      <w:r w:rsidR="000D460C">
        <w:rPr>
          <w:rFonts w:asciiTheme="majorBidi" w:hAnsiTheme="majorBidi" w:cstheme="majorBidi"/>
          <w:lang w:val="en-US"/>
        </w:rPr>
        <w:t xml:space="preserve"> three-quarters conduct orientation and training </w:t>
      </w:r>
      <w:proofErr w:type="spellStart"/>
      <w:r w:rsidR="000D460C">
        <w:rPr>
          <w:rFonts w:asciiTheme="majorBidi" w:hAnsiTheme="majorBidi" w:cstheme="majorBidi"/>
          <w:lang w:val="en-US"/>
        </w:rPr>
        <w:t>programmes</w:t>
      </w:r>
      <w:proofErr w:type="spellEnd"/>
      <w:r w:rsidR="000D460C">
        <w:rPr>
          <w:rFonts w:asciiTheme="majorBidi" w:hAnsiTheme="majorBidi" w:cstheme="majorBidi"/>
          <w:lang w:val="en-US"/>
        </w:rPr>
        <w:t xml:space="preserve"> and seminars</w:t>
      </w:r>
      <w:ins w:id="1032" w:author="Luis Gerardo Gonzalez Morales" w:date="2019-02-13T20:38:00Z">
        <w:r w:rsidR="00DA0D9F">
          <w:rPr>
            <w:rFonts w:asciiTheme="majorBidi" w:hAnsiTheme="majorBidi" w:cstheme="majorBidi"/>
            <w:lang w:val="en-US"/>
          </w:rPr>
          <w:t xml:space="preserve">, and </w:t>
        </w:r>
        <w:r w:rsidR="00C30EEA">
          <w:rPr>
            <w:rFonts w:asciiTheme="majorBidi" w:hAnsiTheme="majorBidi" w:cstheme="majorBidi"/>
            <w:lang w:val="en-US"/>
          </w:rPr>
          <w:t xml:space="preserve">about 67 percent </w:t>
        </w:r>
      </w:ins>
      <w:ins w:id="1033" w:author="Luis Gerardo Gonzalez Morales" w:date="2019-02-13T20:39:00Z">
        <w:r w:rsidR="00C30EEA">
          <w:rPr>
            <w:rFonts w:asciiTheme="majorBidi" w:hAnsiTheme="majorBidi" w:cstheme="majorBidi"/>
            <w:lang w:val="en-US"/>
          </w:rPr>
          <w:t xml:space="preserve">rely on handbooks, booklets, poster, and intranet communication to inform and </w:t>
        </w:r>
      </w:ins>
      <w:ins w:id="1034" w:author="Luis Gerardo Gonzalez Morales" w:date="2019-02-13T20:40:00Z">
        <w:r w:rsidR="00C30EEA">
          <w:rPr>
            <w:rFonts w:asciiTheme="majorBidi" w:hAnsiTheme="majorBidi" w:cstheme="majorBidi"/>
            <w:lang w:val="en-US"/>
          </w:rPr>
          <w:t>remind</w:t>
        </w:r>
      </w:ins>
      <w:ins w:id="1035" w:author="Luis Gerardo Gonzalez Morales" w:date="2019-02-13T20:39:00Z">
        <w:r w:rsidR="00C30EEA">
          <w:rPr>
            <w:rFonts w:asciiTheme="majorBidi" w:hAnsiTheme="majorBidi" w:cstheme="majorBidi"/>
            <w:lang w:val="en-US"/>
          </w:rPr>
          <w:t xml:space="preserve"> staff of existing codes of conduct</w:t>
        </w:r>
      </w:ins>
      <w:r w:rsidR="000D460C">
        <w:rPr>
          <w:rFonts w:asciiTheme="majorBidi" w:hAnsiTheme="majorBidi" w:cstheme="majorBidi"/>
          <w:lang w:val="en-US"/>
        </w:rPr>
        <w:t>. New staff from six out of every ten countries get sworn in and receive relevant laws and guidelines.</w:t>
      </w:r>
    </w:p>
    <w:p w14:paraId="13DBA19F" w14:textId="77777777" w:rsidR="00C30EEA" w:rsidRDefault="00C30EEA">
      <w:pPr>
        <w:keepNext/>
        <w:jc w:val="center"/>
        <w:rPr>
          <w:ins w:id="1036" w:author="Luis Gerardo Gonzalez Morales" w:date="2019-02-13T20:40:00Z"/>
        </w:rPr>
        <w:pPrChange w:id="1037" w:author="Luis Gerardo Gonzalez Morales" w:date="2019-02-13T20:40:00Z">
          <w:pPr>
            <w:jc w:val="center"/>
          </w:pPr>
        </w:pPrChange>
      </w:pPr>
      <w:ins w:id="1038" w:author="Luis Gerardo Gonzalez Morales" w:date="2019-02-13T20:40:00Z">
        <w:r>
          <w:rPr>
            <w:b/>
            <w:bCs/>
            <w:noProof/>
          </w:rPr>
          <w:drawing>
            <wp:inline distT="0" distB="0" distL="0" distR="0" wp14:anchorId="3982FAA8" wp14:editId="7B67CA68">
              <wp:extent cx="3657600" cy="2862072"/>
              <wp:effectExtent l="0" t="0" r="0" b="0"/>
              <wp:docPr id="526" name="Graph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lot_25_Q02.7.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57600" cy="2862072"/>
                      </a:xfrm>
                      <a:prstGeom prst="rect">
                        <a:avLst/>
                      </a:prstGeom>
                    </pic:spPr>
                  </pic:pic>
                </a:graphicData>
              </a:graphic>
            </wp:inline>
          </w:drawing>
        </w:r>
      </w:ins>
    </w:p>
    <w:p w14:paraId="738EAE3B" w14:textId="5DACB41E" w:rsidR="00C30EEA" w:rsidRDefault="00C30EEA">
      <w:pPr>
        <w:pStyle w:val="Caption"/>
        <w:jc w:val="center"/>
        <w:rPr>
          <w:rFonts w:asciiTheme="majorBidi" w:hAnsiTheme="majorBidi" w:cstheme="majorBidi"/>
          <w:lang w:val="en-US"/>
        </w:rPr>
        <w:pPrChange w:id="1039" w:author="Luis Gerardo Gonzalez Morales" w:date="2019-02-13T20:40:00Z">
          <w:pPr/>
        </w:pPrChange>
      </w:pPr>
      <w:ins w:id="1040" w:author="Luis Gerardo Gonzalez Morales" w:date="2019-02-13T20:40:00Z">
        <w:r>
          <w:t xml:space="preserve">Figure </w:t>
        </w:r>
        <w:r>
          <w:fldChar w:fldCharType="begin"/>
        </w:r>
        <w:r>
          <w:instrText xml:space="preserve"> SEQ Figure \* ARABIC </w:instrText>
        </w:r>
      </w:ins>
      <w:r>
        <w:fldChar w:fldCharType="separate"/>
      </w:r>
      <w:ins w:id="1041" w:author="Luis Gerardo Gonzalez Morales" w:date="2019-02-17T11:55:00Z">
        <w:r w:rsidR="009241EC">
          <w:rPr>
            <w:noProof/>
          </w:rPr>
          <w:t>18</w:t>
        </w:r>
      </w:ins>
      <w:ins w:id="1042" w:author="Luis Gerardo Gonzalez Morales" w:date="2019-02-13T20:40:00Z">
        <w:r>
          <w:fldChar w:fldCharType="end"/>
        </w:r>
        <w:r>
          <w:rPr>
            <w:lang w:val="en-US"/>
          </w:rPr>
          <w:t xml:space="preserve">. Ways in which staff have been informed and reminded </w:t>
        </w:r>
      </w:ins>
      <w:ins w:id="1043" w:author="Luis Gerardo Gonzalez Morales" w:date="2019-02-13T20:41:00Z">
        <w:r>
          <w:rPr>
            <w:lang w:val="en-US"/>
          </w:rPr>
          <w:br/>
        </w:r>
      </w:ins>
      <w:ins w:id="1044" w:author="Luis Gerardo Gonzalez Morales" w:date="2019-02-13T20:40:00Z">
        <w:r>
          <w:rPr>
            <w:lang w:val="en-US"/>
          </w:rPr>
          <w:t>of existing codes of conduct, in the past five years</w:t>
        </w:r>
      </w:ins>
    </w:p>
    <w:p w14:paraId="1C56F133" w14:textId="3D869BF0" w:rsidR="004B0241" w:rsidRPr="003915CF" w:rsidDel="00C30EEA" w:rsidRDefault="00C30EEA" w:rsidP="0007304A">
      <w:pPr>
        <w:rPr>
          <w:del w:id="1045" w:author="Luis Gerardo Gonzalez Morales" w:date="2019-02-13T20:42:00Z"/>
          <w:rFonts w:asciiTheme="majorBidi" w:hAnsiTheme="majorBidi" w:cstheme="majorBidi"/>
          <w:i/>
          <w:lang w:val="en-US"/>
        </w:rPr>
      </w:pPr>
      <w:ins w:id="1046" w:author="Luis Gerardo Gonzalez Morales" w:date="2019-02-13T20:45:00Z">
        <w:r>
          <w:rPr>
            <w:rFonts w:asciiTheme="majorBidi" w:hAnsiTheme="majorBidi" w:cstheme="majorBidi"/>
            <w:iCs/>
            <w:lang w:val="en-US"/>
          </w:rPr>
          <w:lastRenderedPageBreak/>
          <w:t xml:space="preserve">In the 2018 questionnaire, </w:t>
        </w:r>
      </w:ins>
      <w:del w:id="1047" w:author="Luis Gerardo Gonzalez Morales" w:date="2019-02-13T20:42:00Z">
        <w:r w:rsidR="004B0241" w:rsidRPr="003915CF" w:rsidDel="00C30EEA">
          <w:rPr>
            <w:rFonts w:asciiTheme="majorBidi" w:hAnsiTheme="majorBidi" w:cstheme="majorBidi"/>
            <w:i/>
            <w:lang w:val="en-US"/>
          </w:rPr>
          <w:delText>Question 2.9</w:delText>
        </w:r>
      </w:del>
    </w:p>
    <w:p w14:paraId="4E7000E0" w14:textId="48B5D04B" w:rsidR="001A2563" w:rsidRDefault="00C30EEA" w:rsidP="0007304A">
      <w:pPr>
        <w:rPr>
          <w:rFonts w:asciiTheme="majorBidi" w:hAnsiTheme="majorBidi" w:cstheme="majorBidi"/>
          <w:lang w:val="en-US"/>
        </w:rPr>
      </w:pPr>
      <w:ins w:id="1048" w:author="Luis Gerardo Gonzalez Morales" w:date="2019-02-13T20:44:00Z">
        <w:r>
          <w:rPr>
            <w:rFonts w:asciiTheme="majorBidi" w:hAnsiTheme="majorBidi" w:cstheme="majorBidi"/>
            <w:lang w:val="en-US"/>
          </w:rPr>
          <w:t>91</w:t>
        </w:r>
      </w:ins>
      <w:del w:id="1049" w:author="Luis Gerardo Gonzalez Morales" w:date="2019-02-13T20:44:00Z">
        <w:r w:rsidR="001A2563" w:rsidDel="00C30EEA">
          <w:rPr>
            <w:rFonts w:asciiTheme="majorBidi" w:hAnsiTheme="majorBidi" w:cstheme="majorBidi"/>
            <w:lang w:val="en-US"/>
          </w:rPr>
          <w:delText>Ninety-three</w:delText>
        </w:r>
      </w:del>
      <w:r w:rsidR="001A2563">
        <w:rPr>
          <w:rFonts w:asciiTheme="majorBidi" w:hAnsiTheme="majorBidi" w:cstheme="majorBidi"/>
          <w:lang w:val="en-US"/>
        </w:rPr>
        <w:t xml:space="preserve"> per</w:t>
      </w:r>
      <w:del w:id="1050" w:author="Luis Gerardo Gonzalez Morales" w:date="2019-02-13T20:44:00Z">
        <w:r w:rsidR="001A2563" w:rsidDel="00C30EEA">
          <w:rPr>
            <w:rFonts w:asciiTheme="majorBidi" w:hAnsiTheme="majorBidi" w:cstheme="majorBidi"/>
            <w:lang w:val="en-US"/>
          </w:rPr>
          <w:delText xml:space="preserve"> </w:delText>
        </w:r>
      </w:del>
      <w:r w:rsidR="001A2563">
        <w:rPr>
          <w:rFonts w:asciiTheme="majorBidi" w:hAnsiTheme="majorBidi" w:cstheme="majorBidi"/>
          <w:lang w:val="en-US"/>
        </w:rPr>
        <w:t xml:space="preserve">cent of the </w:t>
      </w:r>
      <w:del w:id="1051" w:author="Luis Gerardo Gonzalez Morales" w:date="2019-02-13T20:45:00Z">
        <w:r w:rsidR="001A2563" w:rsidDel="00C30EEA">
          <w:rPr>
            <w:rFonts w:asciiTheme="majorBidi" w:hAnsiTheme="majorBidi" w:cstheme="majorBidi"/>
            <w:lang w:val="en-US"/>
          </w:rPr>
          <w:delText>national statistical offices</w:delText>
        </w:r>
      </w:del>
      <w:ins w:id="1052" w:author="Luis Gerardo Gonzalez Morales" w:date="2019-02-13T20:45:00Z">
        <w:r>
          <w:rPr>
            <w:rFonts w:asciiTheme="majorBidi" w:hAnsiTheme="majorBidi" w:cstheme="majorBidi"/>
            <w:lang w:val="en-US"/>
          </w:rPr>
          <w:t>responses</w:t>
        </w:r>
      </w:ins>
      <w:r w:rsidR="001A2563">
        <w:rPr>
          <w:rFonts w:asciiTheme="majorBidi" w:hAnsiTheme="majorBidi" w:cstheme="majorBidi"/>
          <w:lang w:val="en-US"/>
        </w:rPr>
        <w:t xml:space="preserve"> </w:t>
      </w:r>
      <w:del w:id="1053" w:author="Luis Gerardo Gonzalez Morales" w:date="2019-02-13T20:45:00Z">
        <w:r w:rsidR="001A2563" w:rsidDel="00C30EEA">
          <w:rPr>
            <w:rFonts w:asciiTheme="majorBidi" w:hAnsiTheme="majorBidi" w:cstheme="majorBidi"/>
            <w:lang w:val="en-US"/>
          </w:rPr>
          <w:delText xml:space="preserve">have </w:delText>
        </w:r>
      </w:del>
      <w:ins w:id="1054" w:author="Luis Gerardo Gonzalez Morales" w:date="2019-02-13T20:45:00Z">
        <w:r>
          <w:rPr>
            <w:rFonts w:asciiTheme="majorBidi" w:hAnsiTheme="majorBidi" w:cstheme="majorBidi"/>
            <w:lang w:val="en-US"/>
          </w:rPr>
          <w:t xml:space="preserve">report that NSO </w:t>
        </w:r>
      </w:ins>
      <w:r w:rsidR="001A2563">
        <w:rPr>
          <w:rFonts w:asciiTheme="majorBidi" w:hAnsiTheme="majorBidi" w:cstheme="majorBidi"/>
          <w:lang w:val="en-US"/>
        </w:rPr>
        <w:t xml:space="preserve">staff </w:t>
      </w:r>
      <w:del w:id="1055" w:author="Luis Gerardo Gonzalez Morales" w:date="2019-02-13T20:45:00Z">
        <w:r w:rsidR="001A2563" w:rsidDel="00C30EEA">
          <w:rPr>
            <w:rFonts w:asciiTheme="majorBidi" w:hAnsiTheme="majorBidi" w:cstheme="majorBidi"/>
            <w:lang w:val="en-US"/>
          </w:rPr>
          <w:delText>that have</w:delText>
        </w:r>
      </w:del>
      <w:ins w:id="1056" w:author="Luis Gerardo Gonzalez Morales" w:date="2019-02-13T20:45:00Z">
        <w:r>
          <w:rPr>
            <w:rFonts w:asciiTheme="majorBidi" w:hAnsiTheme="majorBidi" w:cstheme="majorBidi"/>
            <w:lang w:val="en-US"/>
          </w:rPr>
          <w:t>has</w:t>
        </w:r>
      </w:ins>
      <w:r w:rsidR="001A2563">
        <w:rPr>
          <w:rFonts w:asciiTheme="majorBidi" w:hAnsiTheme="majorBidi" w:cstheme="majorBidi"/>
          <w:lang w:val="en-US"/>
        </w:rPr>
        <w:t xml:space="preserve"> received </w:t>
      </w:r>
      <w:r w:rsidR="001A2563" w:rsidRPr="007C4073">
        <w:rPr>
          <w:rFonts w:asciiTheme="majorBidi" w:hAnsiTheme="majorBidi" w:cstheme="majorBidi"/>
          <w:b/>
          <w:bCs/>
          <w:lang w:val="en-US"/>
          <w:rPrChange w:id="1057" w:author="Luis Gerardo Gonzalez Morales" w:date="2019-02-14T04:21:00Z">
            <w:rPr>
              <w:rFonts w:asciiTheme="majorBidi" w:hAnsiTheme="majorBidi" w:cstheme="majorBidi"/>
              <w:lang w:val="en-US"/>
            </w:rPr>
          </w:rPrChange>
        </w:rPr>
        <w:t>training concerning open data, data privacy or access to information policies and principles</w:t>
      </w:r>
      <w:r w:rsidR="001A2563">
        <w:rPr>
          <w:rFonts w:asciiTheme="majorBidi" w:hAnsiTheme="majorBidi" w:cstheme="majorBidi"/>
          <w:lang w:val="en-US"/>
        </w:rPr>
        <w:t>.</w:t>
      </w:r>
      <w:ins w:id="1058" w:author="Luis Gerardo Gonzalez Morales" w:date="2019-02-13T20:44:00Z">
        <w:r>
          <w:rPr>
            <w:rFonts w:asciiTheme="majorBidi" w:hAnsiTheme="majorBidi" w:cstheme="majorBidi"/>
            <w:lang w:val="en-US"/>
          </w:rPr>
          <w:t xml:space="preserve"> However, this figure is only 69 percent for staff on other agencies in the NSS.  </w:t>
        </w:r>
      </w:ins>
      <w:ins w:id="1059" w:author="Luis Gerardo Gonzalez Morales" w:date="2019-02-13T20:45:00Z">
        <w:r>
          <w:rPr>
            <w:rFonts w:asciiTheme="majorBidi" w:hAnsiTheme="majorBidi" w:cstheme="majorBidi"/>
            <w:lang w:val="en-US"/>
          </w:rPr>
          <w:t>For those that have not received training, the reasons include limited finances, lack of personnel and capacity</w:t>
        </w:r>
      </w:ins>
      <w:ins w:id="1060" w:author="Luis Gerardo Gonzalez Morales" w:date="2019-02-14T04:21:00Z">
        <w:r w:rsidR="007C4073">
          <w:rPr>
            <w:rFonts w:asciiTheme="majorBidi" w:hAnsiTheme="majorBidi" w:cstheme="majorBidi"/>
            <w:lang w:val="en-US"/>
          </w:rPr>
          <w:t>,</w:t>
        </w:r>
      </w:ins>
      <w:ins w:id="1061" w:author="Luis Gerardo Gonzalez Morales" w:date="2019-02-13T20:45:00Z">
        <w:r>
          <w:rPr>
            <w:rFonts w:asciiTheme="majorBidi" w:hAnsiTheme="majorBidi" w:cstheme="majorBidi"/>
            <w:lang w:val="en-US"/>
          </w:rPr>
          <w:t xml:space="preserve"> and </w:t>
        </w:r>
      </w:ins>
      <w:ins w:id="1062" w:author="Luis Gerardo Gonzalez Morales" w:date="2019-02-14T04:21:00Z">
        <w:r w:rsidR="007C4073">
          <w:rPr>
            <w:rFonts w:asciiTheme="majorBidi" w:hAnsiTheme="majorBidi" w:cstheme="majorBidi"/>
            <w:lang w:val="en-US"/>
          </w:rPr>
          <w:t>the fa</w:t>
        </w:r>
      </w:ins>
      <w:ins w:id="1063" w:author="Luis Gerardo Gonzalez Morales" w:date="2019-02-14T04:22:00Z">
        <w:r w:rsidR="007C4073">
          <w:rPr>
            <w:rFonts w:asciiTheme="majorBidi" w:hAnsiTheme="majorBidi" w:cstheme="majorBidi"/>
            <w:lang w:val="en-US"/>
          </w:rPr>
          <w:t xml:space="preserve">ct </w:t>
        </w:r>
      </w:ins>
      <w:ins w:id="1064" w:author="Luis Gerardo Gonzalez Morales" w:date="2019-02-13T20:45:00Z">
        <w:r>
          <w:rPr>
            <w:rFonts w:asciiTheme="majorBidi" w:hAnsiTheme="majorBidi" w:cstheme="majorBidi"/>
            <w:lang w:val="en-US"/>
          </w:rPr>
          <w:t xml:space="preserve">that </w:t>
        </w:r>
      </w:ins>
      <w:ins w:id="1065" w:author="Luis Gerardo Gonzalez Morales" w:date="2019-02-14T04:22:00Z">
        <w:r w:rsidR="007C4073">
          <w:rPr>
            <w:rFonts w:asciiTheme="majorBidi" w:hAnsiTheme="majorBidi" w:cstheme="majorBidi"/>
            <w:lang w:val="en-US"/>
          </w:rPr>
          <w:t xml:space="preserve">an </w:t>
        </w:r>
      </w:ins>
      <w:ins w:id="1066" w:author="Luis Gerardo Gonzalez Morales" w:date="2019-02-13T20:45:00Z">
        <w:r>
          <w:rPr>
            <w:rFonts w:asciiTheme="majorBidi" w:hAnsiTheme="majorBidi" w:cstheme="majorBidi"/>
            <w:lang w:val="en-US"/>
          </w:rPr>
          <w:t xml:space="preserve">open data </w:t>
        </w:r>
      </w:ins>
      <w:ins w:id="1067" w:author="Luis Gerardo Gonzalez Morales" w:date="2019-02-14T04:22:00Z">
        <w:r w:rsidR="007C4073">
          <w:rPr>
            <w:rFonts w:asciiTheme="majorBidi" w:hAnsiTheme="majorBidi" w:cstheme="majorBidi"/>
            <w:lang w:val="en-US"/>
          </w:rPr>
          <w:t xml:space="preserve">policy </w:t>
        </w:r>
      </w:ins>
      <w:ins w:id="1068" w:author="Luis Gerardo Gonzalez Morales" w:date="2019-02-13T20:45:00Z">
        <w:r>
          <w:rPr>
            <w:rFonts w:asciiTheme="majorBidi" w:hAnsiTheme="majorBidi" w:cstheme="majorBidi"/>
            <w:lang w:val="en-US"/>
          </w:rPr>
          <w:t>is not yet</w:t>
        </w:r>
      </w:ins>
      <w:ins w:id="1069" w:author="Luis Gerardo Gonzalez Morales" w:date="2019-02-14T04:22:00Z">
        <w:r w:rsidR="007C4073">
          <w:rPr>
            <w:rFonts w:asciiTheme="majorBidi" w:hAnsiTheme="majorBidi" w:cstheme="majorBidi"/>
            <w:lang w:val="en-US"/>
          </w:rPr>
          <w:t xml:space="preserve"> part of their regular</w:t>
        </w:r>
      </w:ins>
      <w:ins w:id="1070" w:author="Luis Gerardo Gonzalez Morales" w:date="2019-02-13T20:45:00Z">
        <w:r>
          <w:rPr>
            <w:rFonts w:asciiTheme="majorBidi" w:hAnsiTheme="majorBidi" w:cstheme="majorBidi"/>
            <w:lang w:val="en-US"/>
          </w:rPr>
          <w:t xml:space="preserve"> operations.</w:t>
        </w:r>
      </w:ins>
    </w:p>
    <w:tbl>
      <w:tblPr>
        <w:tblStyle w:val="TableGrid"/>
        <w:tblW w:w="0" w:type="auto"/>
        <w:tblLook w:val="04A0" w:firstRow="1" w:lastRow="0" w:firstColumn="1" w:lastColumn="0" w:noHBand="0" w:noVBand="1"/>
      </w:tblPr>
      <w:tblGrid>
        <w:gridCol w:w="535"/>
        <w:gridCol w:w="7479"/>
        <w:gridCol w:w="1002"/>
      </w:tblGrid>
      <w:tr w:rsidR="001A2563" w:rsidRPr="001A2563" w:rsidDel="00C30EEA" w14:paraId="092AA0C9" w14:textId="3177AB0A" w:rsidTr="00B17A3D">
        <w:trPr>
          <w:trHeight w:val="300"/>
          <w:del w:id="1071" w:author="Luis Gerardo Gonzalez Morales" w:date="2019-02-13T20:42:00Z"/>
        </w:trPr>
        <w:tc>
          <w:tcPr>
            <w:tcW w:w="535" w:type="dxa"/>
            <w:noWrap/>
            <w:hideMark/>
          </w:tcPr>
          <w:p w14:paraId="39DE78ED" w14:textId="203559F7" w:rsidR="001A2563" w:rsidRPr="001A2563" w:rsidDel="00C30EEA" w:rsidRDefault="001A2563" w:rsidP="001A2563">
            <w:pPr>
              <w:rPr>
                <w:del w:id="1072" w:author="Luis Gerardo Gonzalez Morales" w:date="2019-02-13T20:42:00Z"/>
                <w:rFonts w:cstheme="minorHAnsi"/>
                <w:sz w:val="20"/>
                <w:szCs w:val="20"/>
              </w:rPr>
            </w:pPr>
            <w:del w:id="1073" w:author="Luis Gerardo Gonzalez Morales" w:date="2019-02-13T20:42:00Z">
              <w:r w:rsidRPr="001A2563" w:rsidDel="00C30EEA">
                <w:rPr>
                  <w:rFonts w:cstheme="minorHAnsi"/>
                  <w:sz w:val="20"/>
                  <w:szCs w:val="20"/>
                </w:rPr>
                <w:delText>2.9</w:delText>
              </w:r>
            </w:del>
          </w:p>
        </w:tc>
        <w:tc>
          <w:tcPr>
            <w:tcW w:w="7479" w:type="dxa"/>
            <w:noWrap/>
            <w:hideMark/>
          </w:tcPr>
          <w:p w14:paraId="26D1F6FD" w14:textId="39C910A1" w:rsidR="001A2563" w:rsidRPr="001A2563" w:rsidDel="00C30EEA" w:rsidRDefault="001A2563" w:rsidP="001A2563">
            <w:pPr>
              <w:rPr>
                <w:del w:id="1074" w:author="Luis Gerardo Gonzalez Morales" w:date="2019-02-13T20:42:00Z"/>
                <w:rFonts w:cstheme="minorHAnsi"/>
                <w:sz w:val="20"/>
                <w:szCs w:val="20"/>
              </w:rPr>
            </w:pPr>
            <w:del w:id="1075" w:author="Luis Gerardo Gonzalez Morales" w:date="2019-02-13T20:42:00Z">
              <w:r w:rsidRPr="001A2563" w:rsidDel="00C30EEA">
                <w:rPr>
                  <w:rFonts w:cstheme="minorHAnsi"/>
                  <w:sz w:val="20"/>
                  <w:szCs w:val="20"/>
                </w:rPr>
                <w:delText>Have any staff of the NSO received training concerning open data, data privacy or access to information policies and principles?</w:delText>
              </w:r>
            </w:del>
          </w:p>
        </w:tc>
        <w:tc>
          <w:tcPr>
            <w:tcW w:w="1002" w:type="dxa"/>
            <w:noWrap/>
            <w:vAlign w:val="center"/>
            <w:hideMark/>
          </w:tcPr>
          <w:p w14:paraId="5FFD080C" w14:textId="718FB74B" w:rsidR="001A2563" w:rsidRPr="001A2563" w:rsidDel="00C30EEA" w:rsidRDefault="001A2563" w:rsidP="001A2563">
            <w:pPr>
              <w:jc w:val="center"/>
              <w:rPr>
                <w:del w:id="1076" w:author="Luis Gerardo Gonzalez Morales" w:date="2019-02-13T20:42:00Z"/>
                <w:rFonts w:cstheme="minorHAnsi"/>
                <w:sz w:val="20"/>
                <w:szCs w:val="20"/>
              </w:rPr>
            </w:pPr>
            <w:del w:id="1077" w:author="Luis Gerardo Gonzalez Morales" w:date="2019-02-13T20:42:00Z">
              <w:r w:rsidRPr="001A2563" w:rsidDel="00C30EEA">
                <w:rPr>
                  <w:rFonts w:cstheme="minorHAnsi"/>
                  <w:sz w:val="20"/>
                  <w:szCs w:val="20"/>
                </w:rPr>
                <w:delText>%</w:delText>
              </w:r>
            </w:del>
          </w:p>
        </w:tc>
      </w:tr>
      <w:tr w:rsidR="001A2563" w:rsidRPr="001A2563" w:rsidDel="00C30EEA" w14:paraId="4EF98ED8" w14:textId="2E9E1FD4" w:rsidTr="00B17A3D">
        <w:trPr>
          <w:trHeight w:val="300"/>
          <w:del w:id="1078" w:author="Luis Gerardo Gonzalez Morales" w:date="2019-02-13T20:42:00Z"/>
        </w:trPr>
        <w:tc>
          <w:tcPr>
            <w:tcW w:w="535" w:type="dxa"/>
            <w:noWrap/>
            <w:hideMark/>
          </w:tcPr>
          <w:p w14:paraId="4366EC20" w14:textId="56E95C99" w:rsidR="001A2563" w:rsidRPr="001A2563" w:rsidDel="00C30EEA" w:rsidRDefault="001A2563" w:rsidP="001A2563">
            <w:pPr>
              <w:rPr>
                <w:del w:id="1079" w:author="Luis Gerardo Gonzalez Morales" w:date="2019-02-13T20:42:00Z"/>
                <w:rFonts w:cstheme="minorHAnsi"/>
                <w:sz w:val="20"/>
                <w:szCs w:val="20"/>
              </w:rPr>
            </w:pPr>
            <w:del w:id="1080" w:author="Luis Gerardo Gonzalez Morales" w:date="2019-02-13T20:42:00Z">
              <w:r w:rsidRPr="001A2563" w:rsidDel="00C30EEA">
                <w:rPr>
                  <w:rFonts w:cstheme="minorHAnsi"/>
                  <w:sz w:val="20"/>
                  <w:szCs w:val="20"/>
                </w:rPr>
                <w:delText> </w:delText>
              </w:r>
            </w:del>
          </w:p>
        </w:tc>
        <w:tc>
          <w:tcPr>
            <w:tcW w:w="7479" w:type="dxa"/>
            <w:noWrap/>
            <w:hideMark/>
          </w:tcPr>
          <w:p w14:paraId="5E7D6ECD" w14:textId="51923BBD" w:rsidR="001A2563" w:rsidRPr="001A2563" w:rsidDel="00C30EEA" w:rsidRDefault="001A2563" w:rsidP="001A2563">
            <w:pPr>
              <w:rPr>
                <w:del w:id="1081" w:author="Luis Gerardo Gonzalez Morales" w:date="2019-02-13T20:42:00Z"/>
                <w:rFonts w:cstheme="minorHAnsi"/>
                <w:sz w:val="20"/>
                <w:szCs w:val="20"/>
              </w:rPr>
            </w:pPr>
            <w:del w:id="1082" w:author="Luis Gerardo Gonzalez Morales" w:date="2019-02-13T20:42:00Z">
              <w:r w:rsidRPr="001A2563" w:rsidDel="00C30EEA">
                <w:rPr>
                  <w:rFonts w:cstheme="minorHAnsi"/>
                  <w:sz w:val="20"/>
                  <w:szCs w:val="20"/>
                </w:rPr>
                <w:delText>Yes</w:delText>
              </w:r>
            </w:del>
          </w:p>
        </w:tc>
        <w:tc>
          <w:tcPr>
            <w:tcW w:w="1002" w:type="dxa"/>
            <w:noWrap/>
            <w:hideMark/>
          </w:tcPr>
          <w:p w14:paraId="0D108CE3" w14:textId="064F6338" w:rsidR="001A2563" w:rsidRPr="001A2563" w:rsidDel="00C30EEA" w:rsidRDefault="001A2563" w:rsidP="001A2563">
            <w:pPr>
              <w:rPr>
                <w:del w:id="1083" w:author="Luis Gerardo Gonzalez Morales" w:date="2019-02-13T20:42:00Z"/>
                <w:rFonts w:cstheme="minorHAnsi"/>
                <w:sz w:val="20"/>
                <w:szCs w:val="20"/>
              </w:rPr>
            </w:pPr>
            <w:del w:id="1084" w:author="Luis Gerardo Gonzalez Morales" w:date="2019-02-13T20:42:00Z">
              <w:r w:rsidRPr="001A2563" w:rsidDel="00C30EEA">
                <w:rPr>
                  <w:rFonts w:cstheme="minorHAnsi"/>
                  <w:sz w:val="20"/>
                  <w:szCs w:val="20"/>
                </w:rPr>
                <w:delText>92.</w:delText>
              </w:r>
              <w:r w:rsidDel="00C30EEA">
                <w:rPr>
                  <w:rFonts w:cstheme="minorHAnsi"/>
                  <w:sz w:val="20"/>
                  <w:szCs w:val="20"/>
                </w:rPr>
                <w:delText>6</w:delText>
              </w:r>
            </w:del>
          </w:p>
        </w:tc>
      </w:tr>
      <w:tr w:rsidR="001A2563" w:rsidRPr="001A2563" w:rsidDel="00C30EEA" w14:paraId="5082D85C" w14:textId="1B33F5E9" w:rsidTr="00B17A3D">
        <w:trPr>
          <w:trHeight w:val="300"/>
          <w:del w:id="1085" w:author="Luis Gerardo Gonzalez Morales" w:date="2019-02-13T20:42:00Z"/>
        </w:trPr>
        <w:tc>
          <w:tcPr>
            <w:tcW w:w="535" w:type="dxa"/>
            <w:noWrap/>
            <w:hideMark/>
          </w:tcPr>
          <w:p w14:paraId="56E9DF04" w14:textId="0337E29C" w:rsidR="001A2563" w:rsidRPr="001A2563" w:rsidDel="00C30EEA" w:rsidRDefault="001A2563" w:rsidP="001A2563">
            <w:pPr>
              <w:rPr>
                <w:del w:id="1086" w:author="Luis Gerardo Gonzalez Morales" w:date="2019-02-13T20:42:00Z"/>
                <w:rFonts w:cstheme="minorHAnsi"/>
                <w:sz w:val="20"/>
                <w:szCs w:val="20"/>
              </w:rPr>
            </w:pPr>
            <w:del w:id="1087" w:author="Luis Gerardo Gonzalez Morales" w:date="2019-02-13T20:42:00Z">
              <w:r w:rsidRPr="001A2563" w:rsidDel="00C30EEA">
                <w:rPr>
                  <w:rFonts w:cstheme="minorHAnsi"/>
                  <w:sz w:val="20"/>
                  <w:szCs w:val="20"/>
                </w:rPr>
                <w:delText> </w:delText>
              </w:r>
            </w:del>
          </w:p>
        </w:tc>
        <w:tc>
          <w:tcPr>
            <w:tcW w:w="7479" w:type="dxa"/>
            <w:noWrap/>
            <w:hideMark/>
          </w:tcPr>
          <w:p w14:paraId="651D8188" w14:textId="11FD1EF1" w:rsidR="001A2563" w:rsidRPr="001A2563" w:rsidDel="00C30EEA" w:rsidRDefault="001A2563" w:rsidP="001A2563">
            <w:pPr>
              <w:rPr>
                <w:del w:id="1088" w:author="Luis Gerardo Gonzalez Morales" w:date="2019-02-13T20:42:00Z"/>
                <w:rFonts w:cstheme="minorHAnsi"/>
                <w:sz w:val="20"/>
                <w:szCs w:val="20"/>
              </w:rPr>
            </w:pPr>
            <w:del w:id="1089" w:author="Luis Gerardo Gonzalez Morales" w:date="2019-02-13T20:42:00Z">
              <w:r w:rsidRPr="001A2563" w:rsidDel="00C30EEA">
                <w:rPr>
                  <w:rFonts w:cstheme="minorHAnsi"/>
                  <w:sz w:val="20"/>
                  <w:szCs w:val="20"/>
                </w:rPr>
                <w:delText>No</w:delText>
              </w:r>
            </w:del>
          </w:p>
        </w:tc>
        <w:tc>
          <w:tcPr>
            <w:tcW w:w="1002" w:type="dxa"/>
            <w:noWrap/>
            <w:hideMark/>
          </w:tcPr>
          <w:p w14:paraId="37FF1985" w14:textId="3698B3BC" w:rsidR="001A2563" w:rsidRPr="001A2563" w:rsidDel="00C30EEA" w:rsidRDefault="001A2563" w:rsidP="001A2563">
            <w:pPr>
              <w:rPr>
                <w:del w:id="1090" w:author="Luis Gerardo Gonzalez Morales" w:date="2019-02-13T20:42:00Z"/>
                <w:rFonts w:cstheme="minorHAnsi"/>
                <w:sz w:val="20"/>
                <w:szCs w:val="20"/>
              </w:rPr>
            </w:pPr>
            <w:del w:id="1091" w:author="Luis Gerardo Gonzalez Morales" w:date="2019-02-13T20:42:00Z">
              <w:r w:rsidRPr="001A2563" w:rsidDel="00C30EEA">
                <w:rPr>
                  <w:rFonts w:cstheme="minorHAnsi"/>
                  <w:sz w:val="20"/>
                  <w:szCs w:val="20"/>
                </w:rPr>
                <w:delText>7.4</w:delText>
              </w:r>
            </w:del>
          </w:p>
        </w:tc>
      </w:tr>
    </w:tbl>
    <w:p w14:paraId="5D217C4B" w14:textId="77777777" w:rsidR="00C30EEA" w:rsidRDefault="00C30EEA">
      <w:pPr>
        <w:keepNext/>
        <w:spacing w:after="0" w:line="240" w:lineRule="auto"/>
        <w:contextualSpacing/>
        <w:jc w:val="center"/>
        <w:rPr>
          <w:ins w:id="1092" w:author="Luis Gerardo Gonzalez Morales" w:date="2019-02-13T20:43:00Z"/>
        </w:rPr>
        <w:pPrChange w:id="1093" w:author="Luis Gerardo Gonzalez Morales" w:date="2019-02-13T20:43:00Z">
          <w:pPr>
            <w:keepNext/>
            <w:spacing w:after="0" w:line="240" w:lineRule="auto"/>
            <w:contextualSpacing/>
          </w:pPr>
        </w:pPrChange>
      </w:pPr>
      <w:ins w:id="1094" w:author="Luis Gerardo Gonzalez Morales" w:date="2019-02-13T20:42:00Z">
        <w:r>
          <w:rPr>
            <w:b/>
            <w:bCs/>
            <w:noProof/>
          </w:rPr>
          <w:drawing>
            <wp:inline distT="0" distB="0" distL="0" distR="0" wp14:anchorId="408FC5B8" wp14:editId="47CC8448">
              <wp:extent cx="3657600" cy="1828800"/>
              <wp:effectExtent l="0" t="0" r="0" b="0"/>
              <wp:docPr id="527" name="Graph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lot_26_Q02.9_Q2.10.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657600" cy="1828800"/>
                      </a:xfrm>
                      <a:prstGeom prst="rect">
                        <a:avLst/>
                      </a:prstGeom>
                    </pic:spPr>
                  </pic:pic>
                </a:graphicData>
              </a:graphic>
            </wp:inline>
          </w:drawing>
        </w:r>
      </w:ins>
    </w:p>
    <w:p w14:paraId="4ED28584" w14:textId="4DDFE9FB" w:rsidR="00C30EEA" w:rsidRDefault="00C30EEA">
      <w:pPr>
        <w:pStyle w:val="Caption"/>
        <w:jc w:val="center"/>
        <w:rPr>
          <w:ins w:id="1095" w:author="Luis Gerardo Gonzalez Morales" w:date="2019-02-13T20:42:00Z"/>
        </w:rPr>
        <w:pPrChange w:id="1096" w:author="Luis Gerardo Gonzalez Morales" w:date="2019-02-13T20:43:00Z">
          <w:pPr>
            <w:spacing w:after="0" w:line="240" w:lineRule="auto"/>
            <w:contextualSpacing/>
          </w:pPr>
        </w:pPrChange>
      </w:pPr>
      <w:ins w:id="1097" w:author="Luis Gerardo Gonzalez Morales" w:date="2019-02-13T20:43:00Z">
        <w:r>
          <w:t xml:space="preserve">Figure </w:t>
        </w:r>
        <w:r>
          <w:fldChar w:fldCharType="begin"/>
        </w:r>
        <w:r>
          <w:instrText xml:space="preserve"> SEQ Figure \* ARABIC </w:instrText>
        </w:r>
      </w:ins>
      <w:r>
        <w:fldChar w:fldCharType="separate"/>
      </w:r>
      <w:ins w:id="1098" w:author="Luis Gerardo Gonzalez Morales" w:date="2019-02-17T11:55:00Z">
        <w:r w:rsidR="009241EC">
          <w:rPr>
            <w:noProof/>
          </w:rPr>
          <w:t>19</w:t>
        </w:r>
      </w:ins>
      <w:ins w:id="1099" w:author="Luis Gerardo Gonzalez Morales" w:date="2019-02-13T20:43:00Z">
        <w:r>
          <w:fldChar w:fldCharType="end"/>
        </w:r>
        <w:r>
          <w:rPr>
            <w:lang w:val="en-US"/>
          </w:rPr>
          <w:t xml:space="preserve">. Training concerning open data, data privacy </w:t>
        </w:r>
        <w:r>
          <w:rPr>
            <w:lang w:val="en-US"/>
          </w:rPr>
          <w:br/>
          <w:t>or access to information policies and principles</w:t>
        </w:r>
      </w:ins>
    </w:p>
    <w:p w14:paraId="46B3217B" w14:textId="4EC106CF" w:rsidR="00EF3573" w:rsidRPr="00C30EEA" w:rsidDel="00C30EEA" w:rsidRDefault="00EF3573">
      <w:pPr>
        <w:pStyle w:val="Caption"/>
        <w:rPr>
          <w:del w:id="1100" w:author="Luis Gerardo Gonzalez Morales" w:date="2019-02-13T20:42:00Z"/>
          <w:lang w:val="en-US"/>
          <w:rPrChange w:id="1101" w:author="Luis Gerardo Gonzalez Morales" w:date="2019-02-13T20:43:00Z">
            <w:rPr>
              <w:del w:id="1102" w:author="Luis Gerardo Gonzalez Morales" w:date="2019-02-13T20:42:00Z"/>
              <w:rFonts w:asciiTheme="majorBidi" w:hAnsiTheme="majorBidi" w:cstheme="majorBidi"/>
              <w:lang w:val="en-US"/>
            </w:rPr>
          </w:rPrChange>
        </w:rPr>
        <w:pPrChange w:id="1103" w:author="Luis Gerardo Gonzalez Morales" w:date="2019-02-13T20:42:00Z">
          <w:pPr/>
        </w:pPrChange>
      </w:pPr>
    </w:p>
    <w:p w14:paraId="57A8ED75" w14:textId="01E4B66E" w:rsidR="006F2A16" w:rsidRPr="00C30EEA" w:rsidDel="00C30EEA" w:rsidRDefault="006F2A16" w:rsidP="006F2A16">
      <w:pPr>
        <w:spacing w:after="0" w:line="240" w:lineRule="auto"/>
        <w:contextualSpacing/>
        <w:rPr>
          <w:del w:id="1104" w:author="Luis Gerardo Gonzalez Morales" w:date="2019-02-13T20:42:00Z"/>
          <w:b/>
          <w:color w:val="1F497D" w:themeColor="text2"/>
          <w:sz w:val="18"/>
          <w:szCs w:val="18"/>
          <w:lang w:val="en-US"/>
          <w:rPrChange w:id="1105" w:author="Luis Gerardo Gonzalez Morales" w:date="2019-02-13T20:43:00Z">
            <w:rPr>
              <w:del w:id="1106" w:author="Luis Gerardo Gonzalez Morales" w:date="2019-02-13T20:42:00Z"/>
              <w:rFonts w:asciiTheme="majorBidi" w:hAnsiTheme="majorBidi" w:cstheme="majorBidi"/>
              <w:i/>
              <w:iCs/>
              <w:lang w:val="en-US"/>
            </w:rPr>
          </w:rPrChange>
        </w:rPr>
      </w:pPr>
      <w:del w:id="1107" w:author="Luis Gerardo Gonzalez Morales" w:date="2019-02-13T20:42:00Z">
        <w:r w:rsidRPr="00C30EEA" w:rsidDel="00C30EEA">
          <w:rPr>
            <w:b/>
            <w:color w:val="1F497D" w:themeColor="text2"/>
            <w:sz w:val="18"/>
            <w:szCs w:val="18"/>
            <w:lang w:val="en-US"/>
            <w:rPrChange w:id="1108" w:author="Luis Gerardo Gonzalez Morales" w:date="2019-02-13T20:43:00Z">
              <w:rPr>
                <w:rFonts w:asciiTheme="majorBidi" w:hAnsiTheme="majorBidi" w:cstheme="majorBidi"/>
                <w:i/>
                <w:iCs/>
                <w:lang w:val="en-US"/>
              </w:rPr>
            </w:rPrChange>
          </w:rPr>
          <w:delText>Have any staff of the NSO received training concerning open data, data privacy or access to information policies and principles?</w:delText>
        </w:r>
      </w:del>
    </w:p>
    <w:p w14:paraId="0D362FB3" w14:textId="5E2EFFA0" w:rsidR="006F2A16" w:rsidRPr="00C30EEA" w:rsidDel="00C30EEA" w:rsidRDefault="006F2A16" w:rsidP="006F2A16">
      <w:pPr>
        <w:spacing w:after="0" w:line="240" w:lineRule="auto"/>
        <w:contextualSpacing/>
        <w:rPr>
          <w:del w:id="1109" w:author="Luis Gerardo Gonzalez Morales" w:date="2019-02-13T20:43:00Z"/>
          <w:b/>
          <w:color w:val="1F497D" w:themeColor="text2"/>
          <w:sz w:val="18"/>
          <w:szCs w:val="18"/>
          <w:lang w:val="en-US"/>
          <w:rPrChange w:id="1110" w:author="Luis Gerardo Gonzalez Morales" w:date="2019-02-13T20:43:00Z">
            <w:rPr>
              <w:del w:id="1111" w:author="Luis Gerardo Gonzalez Morales" w:date="2019-02-13T20:43:00Z"/>
              <w:rFonts w:asciiTheme="majorBidi" w:hAnsiTheme="majorBidi" w:cstheme="majorBidi"/>
              <w:lang w:val="en-US"/>
            </w:rPr>
          </w:rPrChange>
        </w:rPr>
      </w:pPr>
      <w:del w:id="1112" w:author="Luis Gerardo Gonzalez Morales" w:date="2019-02-13T20:41:00Z">
        <w:r w:rsidRPr="00C30EEA" w:rsidDel="00C30EEA">
          <w:rPr>
            <w:b/>
            <w:noProof/>
            <w:color w:val="1F497D" w:themeColor="text2"/>
            <w:sz w:val="18"/>
            <w:szCs w:val="18"/>
            <w:lang w:val="en-US"/>
            <w:rPrChange w:id="1113" w:author="Luis Gerardo Gonzalez Morales" w:date="2019-02-13T20:43:00Z">
              <w:rPr>
                <w:noProof/>
              </w:rPr>
            </w:rPrChange>
          </w:rPr>
          <w:drawing>
            <wp:inline distT="0" distB="0" distL="0" distR="0" wp14:anchorId="0E09EA41" wp14:editId="5A5585EF">
              <wp:extent cx="3667125" cy="2762250"/>
              <wp:effectExtent l="0" t="0" r="9525" b="0"/>
              <wp:docPr id="12" name="Chart 12">
                <a:extLst xmlns:a="http://schemas.openxmlformats.org/drawingml/2006/main">
                  <a:ext uri="{FF2B5EF4-FFF2-40B4-BE49-F238E27FC236}">
                    <a16:creationId xmlns:a16="http://schemas.microsoft.com/office/drawing/2014/main" id="{E9E239CC-9931-4ED2-BE2F-80F1D35EC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del>
    </w:p>
    <w:p w14:paraId="18A44F29" w14:textId="0A1EB2E2" w:rsidR="006F2A16" w:rsidDel="00C30EEA" w:rsidRDefault="006F2A16" w:rsidP="0007304A">
      <w:pPr>
        <w:rPr>
          <w:del w:id="1114" w:author="Luis Gerardo Gonzalez Morales" w:date="2019-02-13T20:43:00Z"/>
          <w:rFonts w:asciiTheme="majorBidi" w:hAnsiTheme="majorBidi" w:cstheme="majorBidi"/>
          <w:i/>
          <w:lang w:val="en-US"/>
        </w:rPr>
      </w:pPr>
    </w:p>
    <w:p w14:paraId="61184047" w14:textId="4C118174" w:rsidR="005C2BA6" w:rsidRPr="003915CF" w:rsidDel="00C30EEA" w:rsidRDefault="005C2BA6" w:rsidP="0007304A">
      <w:pPr>
        <w:rPr>
          <w:del w:id="1115" w:author="Luis Gerardo Gonzalez Morales" w:date="2019-02-13T20:43:00Z"/>
          <w:rFonts w:asciiTheme="majorBidi" w:hAnsiTheme="majorBidi" w:cstheme="majorBidi"/>
          <w:i/>
          <w:lang w:val="en-US"/>
        </w:rPr>
      </w:pPr>
      <w:del w:id="1116" w:author="Luis Gerardo Gonzalez Morales" w:date="2019-02-13T20:43:00Z">
        <w:r w:rsidRPr="003915CF" w:rsidDel="00C30EEA">
          <w:rPr>
            <w:rFonts w:asciiTheme="majorBidi" w:hAnsiTheme="majorBidi" w:cstheme="majorBidi"/>
            <w:i/>
            <w:lang w:val="en-US"/>
          </w:rPr>
          <w:delText>Question 2.10</w:delText>
        </w:r>
      </w:del>
    </w:p>
    <w:p w14:paraId="31105DF5" w14:textId="7B837362" w:rsidR="005C2BA6" w:rsidRDefault="00B41BC8" w:rsidP="00EA68C6">
      <w:pPr>
        <w:rPr>
          <w:rFonts w:asciiTheme="majorBidi" w:hAnsiTheme="majorBidi" w:cstheme="majorBidi"/>
          <w:lang w:val="en-US"/>
        </w:rPr>
      </w:pPr>
      <w:del w:id="1117" w:author="Luis Gerardo Gonzalez Morales" w:date="2019-02-13T20:45:00Z">
        <w:r w:rsidDel="00C30EEA">
          <w:rPr>
            <w:rFonts w:asciiTheme="majorBidi" w:hAnsiTheme="majorBidi" w:cstheme="majorBidi"/>
            <w:lang w:val="en-US"/>
          </w:rPr>
          <w:delText xml:space="preserve">To the best of their knowledge, </w:delText>
        </w:r>
        <w:r w:rsidR="006F2A16" w:rsidDel="00C30EEA">
          <w:rPr>
            <w:rFonts w:asciiTheme="majorBidi" w:hAnsiTheme="majorBidi" w:cstheme="majorBidi"/>
            <w:lang w:val="en-US"/>
          </w:rPr>
          <w:delText>70</w:delText>
        </w:r>
        <w:r w:rsidDel="00C30EEA">
          <w:rPr>
            <w:rFonts w:asciiTheme="majorBidi" w:hAnsiTheme="majorBidi" w:cstheme="majorBidi"/>
            <w:lang w:val="en-US"/>
          </w:rPr>
          <w:delText xml:space="preserve"> per cent of the respondents indicated that other agencies in their national statistical system have received training concerning open data, data privacy or access to information policies and principles. Twenty-five per cent of the respondents indicated that other agencies have not. </w:delText>
        </w:r>
        <w:r w:rsidR="003E182E" w:rsidDel="00C30EEA">
          <w:rPr>
            <w:rFonts w:asciiTheme="majorBidi" w:hAnsiTheme="majorBidi" w:cstheme="majorBidi"/>
            <w:lang w:val="en-US"/>
          </w:rPr>
          <w:delText>The remaining five per cent did not give an answer.</w:delText>
        </w:r>
        <w:r w:rsidR="00EA68C6" w:rsidDel="00C30EEA">
          <w:rPr>
            <w:rFonts w:asciiTheme="majorBidi" w:hAnsiTheme="majorBidi" w:cstheme="majorBidi"/>
            <w:lang w:val="en-US"/>
          </w:rPr>
          <w:delText xml:space="preserve"> For those that have not received training, the reasons include limited finances, lack of personnel and capacity and that open data is not yet operations.</w:delText>
        </w:r>
      </w:del>
    </w:p>
    <w:p w14:paraId="69B7B98D" w14:textId="3B3E3E97" w:rsidR="00EA68C6" w:rsidDel="00C30EEA" w:rsidRDefault="00EA68C6" w:rsidP="00EA68C6">
      <w:pPr>
        <w:rPr>
          <w:del w:id="1118" w:author="Luis Gerardo Gonzalez Morales" w:date="2019-02-13T20:46:00Z"/>
          <w:rFonts w:asciiTheme="majorBidi" w:hAnsiTheme="majorBidi" w:cstheme="majorBidi"/>
          <w:i/>
          <w:highlight w:val="yellow"/>
          <w:lang w:val="en-US"/>
        </w:rPr>
      </w:pPr>
      <w:del w:id="1119" w:author="Luis Gerardo Gonzalez Morales" w:date="2019-02-13T20:46:00Z">
        <w:r w:rsidRPr="00A85BAB" w:rsidDel="00C30EEA">
          <w:rPr>
            <w:rFonts w:asciiTheme="majorBidi" w:hAnsiTheme="majorBidi" w:cstheme="majorBidi"/>
            <w:i/>
            <w:iCs/>
            <w:lang w:val="en-US"/>
          </w:rPr>
          <w:delText xml:space="preserve"> </w:delText>
        </w:r>
        <w:r w:rsidRPr="00A85BAB" w:rsidDel="00C30EEA">
          <w:rPr>
            <w:rFonts w:asciiTheme="majorBidi" w:hAnsiTheme="majorBidi" w:cstheme="majorBidi"/>
            <w:i/>
            <w:lang w:val="en-US"/>
          </w:rPr>
          <w:delText>Challenges in the implementation of Principle 2</w:delText>
        </w:r>
      </w:del>
    </w:p>
    <w:p w14:paraId="5628F3C1" w14:textId="13944156" w:rsidR="00EA68C6" w:rsidRPr="00A85BAB" w:rsidRDefault="00EA68C6" w:rsidP="00A85BAB">
      <w:pPr>
        <w:rPr>
          <w:rFonts w:asciiTheme="majorBidi" w:hAnsiTheme="majorBidi" w:cstheme="majorBidi"/>
          <w:i/>
          <w:lang w:val="en-US"/>
        </w:rPr>
      </w:pPr>
      <w:bookmarkStart w:id="1120" w:name="_Hlk1053503"/>
      <w:r w:rsidRPr="00EF3573">
        <w:rPr>
          <w:rFonts w:asciiTheme="majorBidi" w:hAnsiTheme="majorBidi" w:cstheme="majorBidi"/>
          <w:lang w:val="en-US"/>
        </w:rPr>
        <w:t xml:space="preserve">In general, </w:t>
      </w:r>
      <w:del w:id="1121" w:author="Luis Gerardo Gonzalez Morales" w:date="2019-02-14T04:22:00Z">
        <w:r w:rsidRPr="00EF3573" w:rsidDel="007C4073">
          <w:rPr>
            <w:rFonts w:asciiTheme="majorBidi" w:hAnsiTheme="majorBidi" w:cstheme="majorBidi"/>
            <w:lang w:val="en-US"/>
          </w:rPr>
          <w:delText xml:space="preserve">for Principle </w:delText>
        </w:r>
        <w:r w:rsidDel="007C4073">
          <w:rPr>
            <w:rFonts w:asciiTheme="majorBidi" w:hAnsiTheme="majorBidi" w:cstheme="majorBidi"/>
            <w:lang w:val="en-US"/>
          </w:rPr>
          <w:delText>2</w:delText>
        </w:r>
        <w:r w:rsidRPr="00EF3573" w:rsidDel="007C4073">
          <w:rPr>
            <w:rFonts w:asciiTheme="majorBidi" w:hAnsiTheme="majorBidi" w:cstheme="majorBidi"/>
            <w:lang w:val="en-US"/>
          </w:rPr>
          <w:delText xml:space="preserve">, </w:delText>
        </w:r>
      </w:del>
      <w:ins w:id="1122" w:author="Luis Gerardo Gonzalez Morales" w:date="2019-02-14T04:22:00Z">
        <w:r w:rsidR="007C4073">
          <w:rPr>
            <w:rFonts w:asciiTheme="majorBidi" w:hAnsiTheme="majorBidi" w:cstheme="majorBidi"/>
            <w:lang w:val="en-US"/>
          </w:rPr>
          <w:t xml:space="preserve">the </w:t>
        </w:r>
      </w:ins>
      <w:r w:rsidRPr="007C4073">
        <w:rPr>
          <w:rFonts w:asciiTheme="majorBidi" w:hAnsiTheme="majorBidi" w:cstheme="majorBidi"/>
          <w:b/>
          <w:bCs/>
          <w:lang w:val="en-US"/>
          <w:rPrChange w:id="1123" w:author="Luis Gerardo Gonzalez Morales" w:date="2019-02-14T04:22:00Z">
            <w:rPr>
              <w:rFonts w:asciiTheme="majorBidi" w:hAnsiTheme="majorBidi" w:cstheme="majorBidi"/>
              <w:lang w:val="en-US"/>
            </w:rPr>
          </w:rPrChange>
        </w:rPr>
        <w:t>main challenges identified by respondents</w:t>
      </w:r>
      <w:ins w:id="1124" w:author="Luis Gerardo Gonzalez Morales" w:date="2019-02-14T04:22:00Z">
        <w:r w:rsidR="007C4073" w:rsidRPr="007C4073">
          <w:rPr>
            <w:rFonts w:asciiTheme="majorBidi" w:hAnsiTheme="majorBidi" w:cstheme="majorBidi"/>
            <w:b/>
            <w:bCs/>
            <w:lang w:val="en-US"/>
            <w:rPrChange w:id="1125" w:author="Luis Gerardo Gonzalez Morales" w:date="2019-02-14T04:22:00Z">
              <w:rPr>
                <w:rFonts w:asciiTheme="majorBidi" w:hAnsiTheme="majorBidi" w:cstheme="majorBidi"/>
                <w:lang w:val="en-US"/>
              </w:rPr>
            </w:rPrChange>
          </w:rPr>
          <w:t xml:space="preserve"> for the implementation of Principle 2</w:t>
        </w:r>
      </w:ins>
      <w:del w:id="1126" w:author="Luis Gerardo Gonzalez Morales" w:date="2019-02-14T04:22:00Z">
        <w:r w:rsidRPr="007C4073" w:rsidDel="007C4073">
          <w:rPr>
            <w:rFonts w:asciiTheme="majorBidi" w:hAnsiTheme="majorBidi" w:cstheme="majorBidi"/>
            <w:b/>
            <w:bCs/>
            <w:lang w:val="en-US"/>
            <w:rPrChange w:id="1127" w:author="Luis Gerardo Gonzalez Morales" w:date="2019-02-14T04:22:00Z">
              <w:rPr>
                <w:rFonts w:asciiTheme="majorBidi" w:hAnsiTheme="majorBidi" w:cstheme="majorBidi"/>
                <w:lang w:val="en-US"/>
              </w:rPr>
            </w:rPrChange>
          </w:rPr>
          <w:delText xml:space="preserve"> (question 2.11)</w:delText>
        </w:r>
      </w:del>
      <w:r w:rsidRPr="00EF3573">
        <w:rPr>
          <w:rFonts w:asciiTheme="majorBidi" w:hAnsiTheme="majorBidi" w:cstheme="majorBidi"/>
          <w:lang w:val="en-US"/>
        </w:rPr>
        <w:t xml:space="preserve"> included:</w:t>
      </w:r>
      <w:r>
        <w:rPr>
          <w:rFonts w:asciiTheme="majorBidi" w:hAnsiTheme="majorBidi" w:cstheme="majorBidi"/>
          <w:lang w:val="en-US"/>
        </w:rPr>
        <w:t xml:space="preserve"> </w:t>
      </w:r>
      <w:ins w:id="1128" w:author="Luis Gerardo Gonzalez Morales" w:date="2019-02-14T04:22:00Z">
        <w:r w:rsidR="007C4073">
          <w:rPr>
            <w:rFonts w:asciiTheme="majorBidi" w:hAnsiTheme="majorBidi" w:cstheme="majorBidi"/>
            <w:lang w:val="en-US"/>
          </w:rPr>
          <w:t xml:space="preserve">(1) </w:t>
        </w:r>
      </w:ins>
      <w:r w:rsidR="008237D4">
        <w:rPr>
          <w:rFonts w:asciiTheme="majorBidi" w:hAnsiTheme="majorBidi" w:cstheme="majorBidi"/>
          <w:lang w:val="en-US"/>
        </w:rPr>
        <w:t xml:space="preserve">the need to update/reform the statistical law to guarantee professional and technical independence and code of ethics; </w:t>
      </w:r>
      <w:ins w:id="1129" w:author="Luis Gerardo Gonzalez Morales" w:date="2019-02-14T04:23:00Z">
        <w:r w:rsidR="007C4073">
          <w:rPr>
            <w:rFonts w:asciiTheme="majorBidi" w:hAnsiTheme="majorBidi" w:cstheme="majorBidi"/>
            <w:lang w:val="en-US"/>
          </w:rPr>
          <w:t xml:space="preserve">(2) </w:t>
        </w:r>
      </w:ins>
      <w:r w:rsidR="008237D4">
        <w:rPr>
          <w:rFonts w:asciiTheme="majorBidi" w:hAnsiTheme="majorBidi" w:cstheme="majorBidi"/>
          <w:lang w:val="en-US"/>
        </w:rPr>
        <w:t>lack of training and lack of knowledge in this area by line ministries; areas of data governance;</w:t>
      </w:r>
      <w:ins w:id="1130" w:author="Luis Gerardo Gonzalez Morales" w:date="2019-02-14T04:23:00Z">
        <w:r w:rsidR="007C4073">
          <w:rPr>
            <w:rFonts w:asciiTheme="majorBidi" w:hAnsiTheme="majorBidi" w:cstheme="majorBidi"/>
            <w:lang w:val="en-US"/>
          </w:rPr>
          <w:t xml:space="preserve"> (3)</w:t>
        </w:r>
      </w:ins>
      <w:r w:rsidR="008237D4">
        <w:rPr>
          <w:rFonts w:asciiTheme="majorBidi" w:hAnsiTheme="majorBidi" w:cstheme="majorBidi"/>
          <w:lang w:val="en-US"/>
        </w:rPr>
        <w:t xml:space="preserve"> inadequate human and financial resources in this area; </w:t>
      </w:r>
      <w:r w:rsidR="00A85BAB">
        <w:rPr>
          <w:rFonts w:asciiTheme="majorBidi" w:hAnsiTheme="majorBidi" w:cstheme="majorBidi"/>
          <w:lang w:val="en-US"/>
        </w:rPr>
        <w:t xml:space="preserve">and </w:t>
      </w:r>
      <w:ins w:id="1131" w:author="Luis Gerardo Gonzalez Morales" w:date="2019-02-14T04:23:00Z">
        <w:r w:rsidR="007C4073">
          <w:rPr>
            <w:rFonts w:asciiTheme="majorBidi" w:hAnsiTheme="majorBidi" w:cstheme="majorBidi"/>
            <w:lang w:val="en-US"/>
          </w:rPr>
          <w:t xml:space="preserve">(4) the need to </w:t>
        </w:r>
      </w:ins>
      <w:del w:id="1132" w:author="Luis Gerardo Gonzalez Morales" w:date="2019-02-14T04:23:00Z">
        <w:r w:rsidR="00A85BAB" w:rsidDel="007C4073">
          <w:rPr>
            <w:rFonts w:asciiTheme="majorBidi" w:hAnsiTheme="majorBidi" w:cstheme="majorBidi"/>
            <w:lang w:val="en-US"/>
          </w:rPr>
          <w:delText xml:space="preserve">improving </w:delText>
        </w:r>
      </w:del>
      <w:ins w:id="1133" w:author="Luis Gerardo Gonzalez Morales" w:date="2019-02-14T04:23:00Z">
        <w:r w:rsidR="007C4073">
          <w:rPr>
            <w:rFonts w:asciiTheme="majorBidi" w:hAnsiTheme="majorBidi" w:cstheme="majorBidi"/>
            <w:lang w:val="en-US"/>
          </w:rPr>
          <w:t xml:space="preserve">improve </w:t>
        </w:r>
      </w:ins>
      <w:r w:rsidR="00A85BAB">
        <w:rPr>
          <w:rFonts w:asciiTheme="majorBidi" w:hAnsiTheme="majorBidi" w:cstheme="majorBidi"/>
          <w:lang w:val="en-US"/>
        </w:rPr>
        <w:t>transparency and accountability by statistical agencies.</w:t>
      </w:r>
    </w:p>
    <w:bookmarkEnd w:id="1120"/>
    <w:p w14:paraId="7BD4AB80" w14:textId="77777777" w:rsidR="00C30EEA" w:rsidRDefault="00C30EEA">
      <w:pPr>
        <w:rPr>
          <w:ins w:id="1134" w:author="Luis Gerardo Gonzalez Morales" w:date="2019-02-13T20:46:00Z"/>
          <w:rFonts w:asciiTheme="majorBidi" w:hAnsiTheme="majorBidi" w:cstheme="majorBidi"/>
          <w:b/>
          <w:lang w:val="en-US"/>
        </w:rPr>
      </w:pPr>
      <w:ins w:id="1135" w:author="Luis Gerardo Gonzalez Morales" w:date="2019-02-13T20:46:00Z">
        <w:r>
          <w:rPr>
            <w:rFonts w:asciiTheme="majorBidi" w:hAnsiTheme="majorBidi" w:cstheme="majorBidi"/>
            <w:b/>
            <w:lang w:val="en-US"/>
          </w:rPr>
          <w:br w:type="page"/>
        </w:r>
      </w:ins>
    </w:p>
    <w:p w14:paraId="234D0150" w14:textId="58A8E49A" w:rsidR="003B3347" w:rsidRPr="000A1104" w:rsidRDefault="003B3347" w:rsidP="003B3347">
      <w:pPr>
        <w:keepNext/>
        <w:keepLines/>
        <w:rPr>
          <w:ins w:id="1136" w:author="Luis Gerardo Gonzalez Morales" w:date="2019-02-13T20:49:00Z"/>
          <w:rFonts w:asciiTheme="majorBidi" w:hAnsiTheme="majorBidi" w:cstheme="majorBidi"/>
          <w:b/>
          <w:sz w:val="20"/>
          <w:szCs w:val="20"/>
          <w:lang w:val="en-US"/>
        </w:rPr>
      </w:pPr>
      <w:ins w:id="1137" w:author="Luis Gerardo Gonzalez Morales" w:date="2019-02-13T20:49:00Z">
        <w:r w:rsidRPr="000A1104">
          <w:rPr>
            <w:rFonts w:asciiTheme="majorBidi" w:hAnsiTheme="majorBidi" w:cstheme="majorBidi"/>
            <w:b/>
            <w:sz w:val="20"/>
            <w:szCs w:val="20"/>
            <w:lang w:val="en-US"/>
          </w:rPr>
          <w:lastRenderedPageBreak/>
          <w:t xml:space="preserve">Principle </w:t>
        </w:r>
      </w:ins>
      <w:ins w:id="1138" w:author="Luis Gerardo Gonzalez Morales" w:date="2019-02-13T20:50:00Z">
        <w:r>
          <w:rPr>
            <w:rFonts w:asciiTheme="majorBidi" w:hAnsiTheme="majorBidi" w:cstheme="majorBidi"/>
            <w:b/>
            <w:sz w:val="20"/>
            <w:szCs w:val="20"/>
            <w:lang w:val="en-US"/>
          </w:rPr>
          <w:t>3</w:t>
        </w:r>
      </w:ins>
      <w:ins w:id="1139" w:author="Luis Gerardo Gonzalez Morales" w:date="2019-02-13T20:49:00Z">
        <w:r w:rsidRPr="000A1104">
          <w:rPr>
            <w:rFonts w:asciiTheme="majorBidi" w:hAnsiTheme="majorBidi" w:cstheme="majorBidi"/>
            <w:b/>
            <w:sz w:val="20"/>
            <w:szCs w:val="20"/>
            <w:lang w:val="en-US"/>
          </w:rPr>
          <w:t xml:space="preserve">: </w:t>
        </w:r>
      </w:ins>
      <w:ins w:id="1140" w:author="Luis Gerardo Gonzalez Morales" w:date="2019-02-13T20:50:00Z">
        <w:r w:rsidRPr="003B3347">
          <w:rPr>
            <w:rFonts w:asciiTheme="majorBidi" w:hAnsiTheme="majorBidi" w:cstheme="majorBidi"/>
            <w:b/>
            <w:sz w:val="20"/>
            <w:szCs w:val="20"/>
            <w:lang w:val="en-US"/>
          </w:rPr>
          <w:t>Accountability and Transparency</w:t>
        </w:r>
      </w:ins>
    </w:p>
    <w:p w14:paraId="5C381DDF" w14:textId="78E278D1" w:rsidR="003B3347" w:rsidRDefault="003B3347" w:rsidP="003B3347">
      <w:pPr>
        <w:keepNext/>
        <w:keepLines/>
        <w:ind w:left="720" w:right="1106"/>
        <w:rPr>
          <w:ins w:id="1141" w:author="Luis Gerardo Gonzalez Morales" w:date="2019-02-13T20:49:00Z"/>
          <w:rFonts w:asciiTheme="majorBidi" w:hAnsiTheme="majorBidi" w:cstheme="majorBidi"/>
          <w:sz w:val="16"/>
          <w:szCs w:val="16"/>
          <w:lang w:val="en-US"/>
        </w:rPr>
      </w:pPr>
      <w:ins w:id="1142" w:author="Luis Gerardo Gonzalez Morales" w:date="2019-02-13T20:49:00Z">
        <w:r>
          <w:rPr>
            <w:rFonts w:asciiTheme="majorBidi" w:hAnsiTheme="majorBidi" w:cstheme="majorBidi"/>
            <w:sz w:val="16"/>
            <w:szCs w:val="16"/>
            <w:lang w:val="en-US"/>
          </w:rPr>
          <w:t xml:space="preserve"> “</w:t>
        </w:r>
      </w:ins>
      <w:ins w:id="1143" w:author="Luis Gerardo Gonzalez Morales" w:date="2019-02-13T20:50:00Z">
        <w:r w:rsidRPr="003B3347">
          <w:rPr>
            <w:rFonts w:asciiTheme="majorBidi" w:hAnsiTheme="majorBidi" w:cstheme="majorBidi"/>
            <w:sz w:val="16"/>
            <w:szCs w:val="16"/>
            <w:lang w:val="en-US"/>
          </w:rPr>
          <w:t>To facilitate a correct interpretation of the data, the statistical agencies are to present information according to scientific standards on the sources, methods and procedures of the statistics</w:t>
        </w:r>
      </w:ins>
      <w:ins w:id="1144" w:author="Luis Gerardo Gonzalez Morales" w:date="2019-02-13T20:49:00Z">
        <w:r w:rsidRPr="00884D21">
          <w:rPr>
            <w:rFonts w:asciiTheme="majorBidi" w:hAnsiTheme="majorBidi" w:cstheme="majorBidi"/>
            <w:sz w:val="16"/>
            <w:szCs w:val="16"/>
            <w:lang w:val="en-US"/>
          </w:rPr>
          <w:t>.”</w:t>
        </w:r>
      </w:ins>
    </w:p>
    <w:p w14:paraId="78530510" w14:textId="3F0C62C8" w:rsidR="003E182E" w:rsidDel="003B3347" w:rsidRDefault="007C4073" w:rsidP="00884D21">
      <w:pPr>
        <w:rPr>
          <w:del w:id="1145" w:author="Luis Gerardo Gonzalez Morales" w:date="2019-02-13T20:50:00Z"/>
          <w:rFonts w:asciiTheme="majorBidi" w:hAnsiTheme="majorBidi" w:cstheme="majorBidi"/>
          <w:b/>
          <w:lang w:val="en-US"/>
        </w:rPr>
      </w:pPr>
      <w:ins w:id="1146" w:author="Luis Gerardo Gonzalez Morales" w:date="2019-02-14T04:24:00Z">
        <w:r>
          <w:rPr>
            <w:rFonts w:asciiTheme="majorBidi" w:hAnsiTheme="majorBidi" w:cstheme="majorBidi"/>
            <w:bCs/>
            <w:lang w:val="en-US"/>
          </w:rPr>
          <w:t>Ensuring that users have</w:t>
        </w:r>
      </w:ins>
      <w:ins w:id="1147" w:author="Luis Gerardo Gonzalez Morales" w:date="2019-02-14T04:25:00Z">
        <w:r>
          <w:rPr>
            <w:rFonts w:asciiTheme="majorBidi" w:hAnsiTheme="majorBidi" w:cstheme="majorBidi"/>
            <w:bCs/>
            <w:lang w:val="en-US"/>
          </w:rPr>
          <w:t xml:space="preserve"> easy access to statistical data along with</w:t>
        </w:r>
      </w:ins>
      <w:ins w:id="1148" w:author="Luis Gerardo Gonzalez Morales" w:date="2019-02-14T04:24:00Z">
        <w:r>
          <w:rPr>
            <w:rFonts w:asciiTheme="majorBidi" w:hAnsiTheme="majorBidi" w:cstheme="majorBidi"/>
            <w:bCs/>
            <w:lang w:val="en-US"/>
          </w:rPr>
          <w:t xml:space="preserve"> </w:t>
        </w:r>
        <w:proofErr w:type="gramStart"/>
        <w:r>
          <w:rPr>
            <w:rFonts w:asciiTheme="majorBidi" w:hAnsiTheme="majorBidi" w:cstheme="majorBidi"/>
            <w:bCs/>
            <w:lang w:val="en-US"/>
          </w:rPr>
          <w:t>sufficient</w:t>
        </w:r>
        <w:proofErr w:type="gramEnd"/>
        <w:r>
          <w:rPr>
            <w:rFonts w:asciiTheme="majorBidi" w:hAnsiTheme="majorBidi" w:cstheme="majorBidi"/>
            <w:bCs/>
            <w:lang w:val="en-US"/>
          </w:rPr>
          <w:t xml:space="preserve"> information to make proper use of </w:t>
        </w:r>
      </w:ins>
      <w:ins w:id="1149" w:author="Luis Gerardo Gonzalez Morales" w:date="2019-02-14T04:25:00Z">
        <w:r>
          <w:rPr>
            <w:rFonts w:asciiTheme="majorBidi" w:hAnsiTheme="majorBidi" w:cstheme="majorBidi"/>
            <w:bCs/>
            <w:lang w:val="en-US"/>
          </w:rPr>
          <w:t>it</w:t>
        </w:r>
      </w:ins>
      <w:ins w:id="1150" w:author="Luis Gerardo Gonzalez Morales" w:date="2019-02-14T04:24:00Z">
        <w:r>
          <w:rPr>
            <w:rFonts w:asciiTheme="majorBidi" w:hAnsiTheme="majorBidi" w:cstheme="majorBidi"/>
            <w:bCs/>
            <w:lang w:val="en-US"/>
          </w:rPr>
          <w:t xml:space="preserve"> is critical for the implementation of Principle 3. </w:t>
        </w:r>
      </w:ins>
      <w:del w:id="1151" w:author="Luis Gerardo Gonzalez Morales" w:date="2019-02-13T20:50:00Z">
        <w:r w:rsidR="003E182E" w:rsidRPr="003915CF" w:rsidDel="003B3347">
          <w:rPr>
            <w:rFonts w:asciiTheme="majorBidi" w:hAnsiTheme="majorBidi" w:cstheme="majorBidi"/>
            <w:b/>
            <w:lang w:val="en-US"/>
          </w:rPr>
          <w:delText>Principle 3</w:delText>
        </w:r>
        <w:r w:rsidR="003915CF" w:rsidRPr="003915CF" w:rsidDel="003B3347">
          <w:rPr>
            <w:rFonts w:asciiTheme="majorBidi" w:hAnsiTheme="majorBidi" w:cstheme="majorBidi"/>
            <w:b/>
            <w:lang w:val="en-US"/>
          </w:rPr>
          <w:delText>: Accountability and Transparency</w:delText>
        </w:r>
        <w:r w:rsidR="003915CF" w:rsidDel="003B3347">
          <w:rPr>
            <w:rStyle w:val="FootnoteReference"/>
            <w:rFonts w:asciiTheme="majorBidi" w:hAnsiTheme="majorBidi" w:cstheme="majorBidi"/>
            <w:b/>
            <w:lang w:val="en-US"/>
          </w:rPr>
          <w:footnoteReference w:id="12"/>
        </w:r>
      </w:del>
    </w:p>
    <w:p w14:paraId="363405E4" w14:textId="0DD85B9D" w:rsidR="00884D21" w:rsidRPr="003915CF" w:rsidDel="003B3347" w:rsidRDefault="00884D21" w:rsidP="00884D21">
      <w:pPr>
        <w:rPr>
          <w:del w:id="1154" w:author="Luis Gerardo Gonzalez Morales" w:date="2019-02-13T20:50:00Z"/>
          <w:rFonts w:asciiTheme="majorBidi" w:hAnsiTheme="majorBidi" w:cstheme="majorBidi"/>
          <w:i/>
          <w:lang w:val="en-US"/>
        </w:rPr>
      </w:pPr>
      <w:del w:id="1155" w:author="Luis Gerardo Gonzalez Morales" w:date="2019-02-13T20:50:00Z">
        <w:r w:rsidRPr="003915CF" w:rsidDel="003B3347">
          <w:rPr>
            <w:rFonts w:asciiTheme="majorBidi" w:hAnsiTheme="majorBidi" w:cstheme="majorBidi"/>
            <w:i/>
            <w:lang w:val="en-US"/>
          </w:rPr>
          <w:delText>Question 3.2</w:delText>
        </w:r>
      </w:del>
    </w:p>
    <w:p w14:paraId="04D2D333" w14:textId="573878C3" w:rsidR="00884D21" w:rsidRDefault="00884D21" w:rsidP="00884D21">
      <w:pPr>
        <w:rPr>
          <w:ins w:id="1156" w:author="Luis Gerardo Gonzalez Morales" w:date="2019-02-13T20:50:00Z"/>
          <w:rFonts w:asciiTheme="majorBidi" w:hAnsiTheme="majorBidi" w:cstheme="majorBidi"/>
          <w:lang w:val="en-US"/>
        </w:rPr>
      </w:pPr>
      <w:r>
        <w:rPr>
          <w:rFonts w:asciiTheme="majorBidi" w:hAnsiTheme="majorBidi" w:cstheme="majorBidi"/>
          <w:lang w:val="en-US"/>
        </w:rPr>
        <w:t>Eighty-six per</w:t>
      </w:r>
      <w:del w:id="1157" w:author="Luis Gerardo Gonzalez Morales" w:date="2019-02-13T20:51:00Z">
        <w:r w:rsidDel="003B3347">
          <w:rPr>
            <w:rFonts w:asciiTheme="majorBidi" w:hAnsiTheme="majorBidi" w:cstheme="majorBidi"/>
            <w:lang w:val="en-US"/>
          </w:rPr>
          <w:delText xml:space="preserve"> </w:delText>
        </w:r>
      </w:del>
      <w:r>
        <w:rPr>
          <w:rFonts w:asciiTheme="majorBidi" w:hAnsiTheme="majorBidi" w:cstheme="majorBidi"/>
          <w:lang w:val="en-US"/>
        </w:rPr>
        <w:t xml:space="preserve">cent of respondents </w:t>
      </w:r>
      <w:proofErr w:type="gramStart"/>
      <w:r>
        <w:rPr>
          <w:rFonts w:asciiTheme="majorBidi" w:hAnsiTheme="majorBidi" w:cstheme="majorBidi"/>
          <w:lang w:val="en-US"/>
        </w:rPr>
        <w:t>provide</w:t>
      </w:r>
      <w:proofErr w:type="gramEnd"/>
      <w:r>
        <w:rPr>
          <w:rFonts w:asciiTheme="majorBidi" w:hAnsiTheme="majorBidi" w:cstheme="majorBidi"/>
          <w:lang w:val="en-US"/>
        </w:rPr>
        <w:t xml:space="preserve"> </w:t>
      </w:r>
      <w:r w:rsidRPr="00866AD9">
        <w:rPr>
          <w:rFonts w:asciiTheme="majorBidi" w:hAnsiTheme="majorBidi" w:cstheme="majorBidi"/>
          <w:b/>
          <w:bCs/>
          <w:lang w:val="en-US"/>
          <w:rPrChange w:id="1158" w:author="Luis Gerardo Gonzalez Morales" w:date="2019-02-14T04:32:00Z">
            <w:rPr>
              <w:rFonts w:asciiTheme="majorBidi" w:hAnsiTheme="majorBidi" w:cstheme="majorBidi"/>
              <w:lang w:val="en-US"/>
            </w:rPr>
          </w:rPrChange>
        </w:rPr>
        <w:t>information</w:t>
      </w:r>
      <w:r w:rsidR="003A4AE6" w:rsidRPr="00866AD9">
        <w:rPr>
          <w:rFonts w:asciiTheme="majorBidi" w:hAnsiTheme="majorBidi" w:cstheme="majorBidi"/>
          <w:b/>
          <w:bCs/>
          <w:lang w:val="en-US"/>
          <w:rPrChange w:id="1159" w:author="Luis Gerardo Gonzalez Morales" w:date="2019-02-14T04:32:00Z">
            <w:rPr>
              <w:rFonts w:asciiTheme="majorBidi" w:hAnsiTheme="majorBidi" w:cstheme="majorBidi"/>
              <w:lang w:val="en-US"/>
            </w:rPr>
          </w:rPrChange>
        </w:rPr>
        <w:t xml:space="preserve"> on the quality of published data</w:t>
      </w:r>
      <w:r>
        <w:rPr>
          <w:rFonts w:asciiTheme="majorBidi" w:hAnsiTheme="majorBidi" w:cstheme="majorBidi"/>
          <w:lang w:val="en-US"/>
        </w:rPr>
        <w:t xml:space="preserve"> through methodological notes</w:t>
      </w:r>
      <w:ins w:id="1160" w:author="Luis Gerardo Gonzalez Morales" w:date="2019-02-13T20:50:00Z">
        <w:r w:rsidR="003B3347">
          <w:rPr>
            <w:rFonts w:asciiTheme="majorBidi" w:hAnsiTheme="majorBidi" w:cstheme="majorBidi"/>
            <w:lang w:val="en-US"/>
          </w:rPr>
          <w:t>,</w:t>
        </w:r>
      </w:ins>
      <w:r>
        <w:rPr>
          <w:rFonts w:asciiTheme="majorBidi" w:hAnsiTheme="majorBidi" w:cstheme="majorBidi"/>
          <w:lang w:val="en-US"/>
        </w:rPr>
        <w:t xml:space="preserve"> and 82 per</w:t>
      </w:r>
      <w:del w:id="1161" w:author="Luis Gerardo Gonzalez Morales" w:date="2019-02-13T20:51:00Z">
        <w:r w:rsidDel="003B3347">
          <w:rPr>
            <w:rFonts w:asciiTheme="majorBidi" w:hAnsiTheme="majorBidi" w:cstheme="majorBidi"/>
            <w:lang w:val="en-US"/>
          </w:rPr>
          <w:delText xml:space="preserve"> </w:delText>
        </w:r>
      </w:del>
      <w:r>
        <w:rPr>
          <w:rFonts w:asciiTheme="majorBidi" w:hAnsiTheme="majorBidi" w:cstheme="majorBidi"/>
          <w:lang w:val="en-US"/>
        </w:rPr>
        <w:t>cent have quality information as part of metadata</w:t>
      </w:r>
      <w:ins w:id="1162" w:author="Luis Gerardo Gonzalez Morales" w:date="2019-02-13T20:52:00Z">
        <w:r w:rsidR="003B3347">
          <w:rPr>
            <w:rFonts w:asciiTheme="majorBidi" w:hAnsiTheme="majorBidi" w:cstheme="majorBidi"/>
            <w:lang w:val="en-US"/>
          </w:rPr>
          <w:t xml:space="preserve"> </w:t>
        </w:r>
      </w:ins>
      <w:ins w:id="1163" w:author="Luis Gerardo Gonzalez Morales" w:date="2019-02-14T04:24:00Z">
        <w:r w:rsidR="007C4073">
          <w:rPr>
            <w:rFonts w:asciiTheme="majorBidi" w:hAnsiTheme="majorBidi" w:cstheme="majorBidi"/>
            <w:lang w:val="en-US"/>
          </w:rPr>
          <w:t>delivered</w:t>
        </w:r>
      </w:ins>
      <w:ins w:id="1164" w:author="Luis Gerardo Gonzalez Morales" w:date="2019-02-13T20:52:00Z">
        <w:r w:rsidR="003B3347">
          <w:rPr>
            <w:rFonts w:asciiTheme="majorBidi" w:hAnsiTheme="majorBidi" w:cstheme="majorBidi"/>
            <w:lang w:val="en-US"/>
          </w:rPr>
          <w:t xml:space="preserve"> with the data</w:t>
        </w:r>
      </w:ins>
      <w:r>
        <w:rPr>
          <w:rFonts w:asciiTheme="majorBidi" w:hAnsiTheme="majorBidi" w:cstheme="majorBidi"/>
          <w:lang w:val="en-US"/>
        </w:rPr>
        <w:t>.</w:t>
      </w:r>
      <w:r w:rsidR="003A4AE6">
        <w:rPr>
          <w:rFonts w:asciiTheme="majorBidi" w:hAnsiTheme="majorBidi" w:cstheme="majorBidi"/>
          <w:lang w:val="en-US"/>
        </w:rPr>
        <w:t xml:space="preserve"> This is in line with a growing trend found in the 2012 results of a shift to more routine and standardized formats for</w:t>
      </w:r>
      <w:ins w:id="1165" w:author="Luis Gerardo Gonzalez Morales" w:date="2019-02-13T20:52:00Z">
        <w:r w:rsidR="003B3347">
          <w:rPr>
            <w:rFonts w:asciiTheme="majorBidi" w:hAnsiTheme="majorBidi" w:cstheme="majorBidi"/>
            <w:lang w:val="en-US"/>
          </w:rPr>
          <w:t xml:space="preserve"> reference metadata</w:t>
        </w:r>
      </w:ins>
      <w:r w:rsidR="003A4AE6">
        <w:rPr>
          <w:rFonts w:asciiTheme="majorBidi" w:hAnsiTheme="majorBidi" w:cstheme="majorBidi"/>
          <w:lang w:val="en-US"/>
        </w:rPr>
        <w:t xml:space="preserve"> informing</w:t>
      </w:r>
      <w:ins w:id="1166" w:author="Luis Gerardo Gonzalez Morales" w:date="2019-02-13T20:52:00Z">
        <w:r w:rsidR="003B3347">
          <w:rPr>
            <w:rFonts w:asciiTheme="majorBidi" w:hAnsiTheme="majorBidi" w:cstheme="majorBidi"/>
            <w:lang w:val="en-US"/>
          </w:rPr>
          <w:t xml:space="preserve"> users</w:t>
        </w:r>
      </w:ins>
      <w:r w:rsidR="003A4AE6">
        <w:rPr>
          <w:rFonts w:asciiTheme="majorBidi" w:hAnsiTheme="majorBidi" w:cstheme="majorBidi"/>
          <w:lang w:val="en-US"/>
        </w:rPr>
        <w:t xml:space="preserve"> abou</w:t>
      </w:r>
      <w:r w:rsidR="000B690E">
        <w:rPr>
          <w:rFonts w:asciiTheme="majorBidi" w:hAnsiTheme="majorBidi" w:cstheme="majorBidi"/>
          <w:lang w:val="en-US"/>
        </w:rPr>
        <w:t>t the quality of published data.</w:t>
      </w:r>
    </w:p>
    <w:p w14:paraId="05CBA0B7" w14:textId="77777777" w:rsidR="003B3347" w:rsidRDefault="003B3347">
      <w:pPr>
        <w:keepNext/>
        <w:jc w:val="center"/>
        <w:rPr>
          <w:ins w:id="1167" w:author="Luis Gerardo Gonzalez Morales" w:date="2019-02-13T20:51:00Z"/>
        </w:rPr>
        <w:pPrChange w:id="1168" w:author="Luis Gerardo Gonzalez Morales" w:date="2019-02-13T20:51:00Z">
          <w:pPr/>
        </w:pPrChange>
      </w:pPr>
      <w:ins w:id="1169" w:author="Luis Gerardo Gonzalez Morales" w:date="2019-02-13T20:51:00Z">
        <w:r>
          <w:rPr>
            <w:b/>
            <w:bCs/>
            <w:noProof/>
          </w:rPr>
          <w:drawing>
            <wp:inline distT="0" distB="0" distL="0" distR="0" wp14:anchorId="0F9A658F" wp14:editId="21FC5133">
              <wp:extent cx="3657600" cy="3310128"/>
              <wp:effectExtent l="0" t="0" r="0" b="5080"/>
              <wp:docPr id="529" name="Graph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lot_28_Q03.2.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657600" cy="3310128"/>
                      </a:xfrm>
                      <a:prstGeom prst="rect">
                        <a:avLst/>
                      </a:prstGeom>
                    </pic:spPr>
                  </pic:pic>
                </a:graphicData>
              </a:graphic>
            </wp:inline>
          </w:drawing>
        </w:r>
      </w:ins>
    </w:p>
    <w:p w14:paraId="071CBD85" w14:textId="72C1465F" w:rsidR="003B3347" w:rsidRDefault="003B3347">
      <w:pPr>
        <w:pStyle w:val="Caption"/>
        <w:jc w:val="center"/>
        <w:rPr>
          <w:rFonts w:asciiTheme="majorBidi" w:hAnsiTheme="majorBidi" w:cstheme="majorBidi"/>
          <w:lang w:val="en-US"/>
        </w:rPr>
        <w:pPrChange w:id="1170" w:author="Luis Gerardo Gonzalez Morales" w:date="2019-02-13T20:51:00Z">
          <w:pPr/>
        </w:pPrChange>
      </w:pPr>
      <w:ins w:id="1171" w:author="Luis Gerardo Gonzalez Morales" w:date="2019-02-13T20:51:00Z">
        <w:r>
          <w:t xml:space="preserve">Figure </w:t>
        </w:r>
        <w:r>
          <w:fldChar w:fldCharType="begin"/>
        </w:r>
        <w:r>
          <w:instrText xml:space="preserve"> SEQ Figure \* ARABIC </w:instrText>
        </w:r>
      </w:ins>
      <w:r>
        <w:fldChar w:fldCharType="separate"/>
      </w:r>
      <w:ins w:id="1172" w:author="Luis Gerardo Gonzalez Morales" w:date="2019-02-17T11:55:00Z">
        <w:r w:rsidR="009241EC">
          <w:rPr>
            <w:noProof/>
          </w:rPr>
          <w:t>20</w:t>
        </w:r>
      </w:ins>
      <w:ins w:id="1173" w:author="Luis Gerardo Gonzalez Morales" w:date="2019-02-13T20:51:00Z">
        <w:r>
          <w:fldChar w:fldCharType="end"/>
        </w:r>
        <w:r>
          <w:rPr>
            <w:lang w:val="en-US"/>
          </w:rPr>
          <w:t>. How users are informed of the quality of published data</w:t>
        </w:r>
      </w:ins>
    </w:p>
    <w:tbl>
      <w:tblPr>
        <w:tblStyle w:val="TableGrid"/>
        <w:tblW w:w="0" w:type="auto"/>
        <w:tblLook w:val="04A0" w:firstRow="1" w:lastRow="0" w:firstColumn="1" w:lastColumn="0" w:noHBand="0" w:noVBand="1"/>
      </w:tblPr>
      <w:tblGrid>
        <w:gridCol w:w="618"/>
        <w:gridCol w:w="6645"/>
        <w:gridCol w:w="832"/>
        <w:gridCol w:w="921"/>
      </w:tblGrid>
      <w:tr w:rsidR="00884D21" w:rsidRPr="00860EF6" w:rsidDel="00BF24D7" w14:paraId="7980B866" w14:textId="3FAC5827" w:rsidTr="00B17A3D">
        <w:trPr>
          <w:trHeight w:val="600"/>
          <w:del w:id="1174" w:author="Luis Gerardo Gonzalez Morales" w:date="2019-02-13T20:57:00Z"/>
        </w:trPr>
        <w:tc>
          <w:tcPr>
            <w:tcW w:w="618" w:type="dxa"/>
            <w:noWrap/>
            <w:hideMark/>
          </w:tcPr>
          <w:p w14:paraId="26FCF710" w14:textId="060124A0" w:rsidR="00884D21" w:rsidRPr="00860EF6" w:rsidDel="00BF24D7" w:rsidRDefault="00884D21" w:rsidP="00884D21">
            <w:pPr>
              <w:rPr>
                <w:del w:id="1175" w:author="Luis Gerardo Gonzalez Morales" w:date="2019-02-13T20:57:00Z"/>
                <w:rFonts w:cstheme="minorHAnsi"/>
                <w:sz w:val="20"/>
                <w:szCs w:val="20"/>
              </w:rPr>
            </w:pPr>
            <w:del w:id="1176" w:author="Luis Gerardo Gonzalez Morales" w:date="2019-02-13T20:57:00Z">
              <w:r w:rsidRPr="00860EF6" w:rsidDel="00BF24D7">
                <w:rPr>
                  <w:rFonts w:cstheme="minorHAnsi"/>
                  <w:sz w:val="20"/>
                  <w:szCs w:val="20"/>
                </w:rPr>
                <w:delText>3.2</w:delText>
              </w:r>
            </w:del>
          </w:p>
        </w:tc>
        <w:tc>
          <w:tcPr>
            <w:tcW w:w="6645" w:type="dxa"/>
            <w:hideMark/>
          </w:tcPr>
          <w:p w14:paraId="519EE8BE" w14:textId="5586ACA1" w:rsidR="00884D21" w:rsidRPr="00860EF6" w:rsidDel="00BF24D7" w:rsidRDefault="00884D21" w:rsidP="00884D21">
            <w:pPr>
              <w:rPr>
                <w:del w:id="1177" w:author="Luis Gerardo Gonzalez Morales" w:date="2019-02-13T20:57:00Z"/>
                <w:rFonts w:cstheme="minorHAnsi"/>
                <w:sz w:val="20"/>
                <w:szCs w:val="20"/>
              </w:rPr>
            </w:pPr>
            <w:del w:id="1178" w:author="Luis Gerardo Gonzalez Morales" w:date="2019-02-13T20:57:00Z">
              <w:r w:rsidRPr="00860EF6" w:rsidDel="00BF24D7">
                <w:rPr>
                  <w:rFonts w:cstheme="minorHAnsi"/>
                  <w:sz w:val="20"/>
                  <w:szCs w:val="20"/>
                </w:rPr>
                <w:delText>How are users currently informed of the quality of published data, e.g. adequacy of the source data, biases the data may have, response rates, non-response and its treatment, imputations?   (multiple)</w:delText>
              </w:r>
            </w:del>
          </w:p>
        </w:tc>
        <w:tc>
          <w:tcPr>
            <w:tcW w:w="832" w:type="dxa"/>
            <w:noWrap/>
            <w:vAlign w:val="center"/>
            <w:hideMark/>
          </w:tcPr>
          <w:p w14:paraId="5853A93F" w14:textId="2A999234" w:rsidR="00884D21" w:rsidRPr="00860EF6" w:rsidDel="00BF24D7" w:rsidRDefault="00884D21" w:rsidP="00884D21">
            <w:pPr>
              <w:jc w:val="center"/>
              <w:rPr>
                <w:del w:id="1179" w:author="Luis Gerardo Gonzalez Morales" w:date="2019-02-13T20:57:00Z"/>
                <w:rFonts w:cstheme="minorHAnsi"/>
                <w:sz w:val="20"/>
                <w:szCs w:val="20"/>
              </w:rPr>
            </w:pPr>
            <w:del w:id="1180" w:author="Luis Gerardo Gonzalez Morales" w:date="2019-02-13T20:57:00Z">
              <w:r w:rsidRPr="00860EF6" w:rsidDel="00BF24D7">
                <w:rPr>
                  <w:rFonts w:cstheme="minorHAnsi"/>
                  <w:sz w:val="20"/>
                  <w:szCs w:val="20"/>
                </w:rPr>
                <w:delText>Count</w:delText>
              </w:r>
            </w:del>
          </w:p>
        </w:tc>
        <w:tc>
          <w:tcPr>
            <w:tcW w:w="921" w:type="dxa"/>
            <w:noWrap/>
            <w:vAlign w:val="center"/>
            <w:hideMark/>
          </w:tcPr>
          <w:p w14:paraId="1C90C921" w14:textId="608A9614" w:rsidR="00884D21" w:rsidRPr="00860EF6" w:rsidDel="00BF24D7" w:rsidRDefault="00884D21" w:rsidP="00884D21">
            <w:pPr>
              <w:jc w:val="center"/>
              <w:rPr>
                <w:del w:id="1181" w:author="Luis Gerardo Gonzalez Morales" w:date="2019-02-13T20:57:00Z"/>
                <w:rFonts w:cstheme="minorHAnsi"/>
                <w:sz w:val="20"/>
                <w:szCs w:val="20"/>
              </w:rPr>
            </w:pPr>
            <w:del w:id="1182" w:author="Luis Gerardo Gonzalez Morales" w:date="2019-02-13T20:57:00Z">
              <w:r w:rsidRPr="00860EF6" w:rsidDel="00BF24D7">
                <w:rPr>
                  <w:rFonts w:cstheme="minorHAnsi"/>
                  <w:sz w:val="20"/>
                  <w:szCs w:val="20"/>
                </w:rPr>
                <w:delText>% based on 93</w:delText>
              </w:r>
            </w:del>
          </w:p>
        </w:tc>
      </w:tr>
      <w:tr w:rsidR="00884D21" w:rsidRPr="00860EF6" w:rsidDel="00BF24D7" w14:paraId="04D7C5C6" w14:textId="64D215C4" w:rsidTr="00B17A3D">
        <w:trPr>
          <w:trHeight w:val="300"/>
          <w:del w:id="1183" w:author="Luis Gerardo Gonzalez Morales" w:date="2019-02-13T20:57:00Z"/>
        </w:trPr>
        <w:tc>
          <w:tcPr>
            <w:tcW w:w="618" w:type="dxa"/>
            <w:noWrap/>
            <w:hideMark/>
          </w:tcPr>
          <w:p w14:paraId="5A2F10D9" w14:textId="51BEB6AB" w:rsidR="00884D21" w:rsidRPr="00860EF6" w:rsidDel="00BF24D7" w:rsidRDefault="00884D21" w:rsidP="00884D21">
            <w:pPr>
              <w:rPr>
                <w:del w:id="1184" w:author="Luis Gerardo Gonzalez Morales" w:date="2019-02-13T20:57:00Z"/>
                <w:rFonts w:cstheme="minorHAnsi"/>
                <w:sz w:val="20"/>
                <w:szCs w:val="20"/>
              </w:rPr>
            </w:pPr>
            <w:del w:id="1185" w:author="Luis Gerardo Gonzalez Morales" w:date="2019-02-13T20:57:00Z">
              <w:r w:rsidRPr="00860EF6" w:rsidDel="00BF24D7">
                <w:rPr>
                  <w:rFonts w:cstheme="minorHAnsi"/>
                  <w:sz w:val="20"/>
                  <w:szCs w:val="20"/>
                </w:rPr>
                <w:delText> </w:delText>
              </w:r>
            </w:del>
          </w:p>
        </w:tc>
        <w:tc>
          <w:tcPr>
            <w:tcW w:w="6645" w:type="dxa"/>
            <w:noWrap/>
            <w:hideMark/>
          </w:tcPr>
          <w:p w14:paraId="5AA62EF8" w14:textId="1C72AA8B" w:rsidR="00884D21" w:rsidRPr="00860EF6" w:rsidDel="00BF24D7" w:rsidRDefault="00884D21" w:rsidP="00884D21">
            <w:pPr>
              <w:rPr>
                <w:del w:id="1186" w:author="Luis Gerardo Gonzalez Morales" w:date="2019-02-13T20:57:00Z"/>
                <w:rFonts w:cstheme="minorHAnsi"/>
                <w:sz w:val="20"/>
                <w:szCs w:val="20"/>
              </w:rPr>
            </w:pPr>
            <w:del w:id="1187" w:author="Luis Gerardo Gonzalez Morales" w:date="2019-02-13T20:57:00Z">
              <w:r w:rsidRPr="00860EF6" w:rsidDel="00BF24D7">
                <w:rPr>
                  <w:rFonts w:cstheme="minorHAnsi"/>
                  <w:sz w:val="20"/>
                  <w:szCs w:val="20"/>
                </w:rPr>
                <w:delText>Via methodological notes</w:delText>
              </w:r>
            </w:del>
          </w:p>
        </w:tc>
        <w:tc>
          <w:tcPr>
            <w:tcW w:w="832" w:type="dxa"/>
            <w:noWrap/>
            <w:hideMark/>
          </w:tcPr>
          <w:p w14:paraId="3464CDA4" w14:textId="760569F7" w:rsidR="00884D21" w:rsidRPr="00860EF6" w:rsidDel="00BF24D7" w:rsidRDefault="00884D21" w:rsidP="00884D21">
            <w:pPr>
              <w:rPr>
                <w:del w:id="1188" w:author="Luis Gerardo Gonzalez Morales" w:date="2019-02-13T20:57:00Z"/>
                <w:rFonts w:cstheme="minorHAnsi"/>
                <w:sz w:val="20"/>
                <w:szCs w:val="20"/>
              </w:rPr>
            </w:pPr>
            <w:del w:id="1189" w:author="Luis Gerardo Gonzalez Morales" w:date="2019-02-13T20:57:00Z">
              <w:r w:rsidRPr="00860EF6" w:rsidDel="00BF24D7">
                <w:rPr>
                  <w:rFonts w:cstheme="minorHAnsi"/>
                  <w:sz w:val="20"/>
                  <w:szCs w:val="20"/>
                </w:rPr>
                <w:delText>80</w:delText>
              </w:r>
            </w:del>
          </w:p>
        </w:tc>
        <w:tc>
          <w:tcPr>
            <w:tcW w:w="921" w:type="dxa"/>
            <w:noWrap/>
            <w:hideMark/>
          </w:tcPr>
          <w:p w14:paraId="1A31D57C" w14:textId="48BF0FE8" w:rsidR="00884D21" w:rsidRPr="00860EF6" w:rsidDel="00BF24D7" w:rsidRDefault="00884D21" w:rsidP="00884D21">
            <w:pPr>
              <w:rPr>
                <w:del w:id="1190" w:author="Luis Gerardo Gonzalez Morales" w:date="2019-02-13T20:57:00Z"/>
                <w:rFonts w:cstheme="minorHAnsi"/>
                <w:sz w:val="20"/>
                <w:szCs w:val="20"/>
              </w:rPr>
            </w:pPr>
            <w:del w:id="1191" w:author="Luis Gerardo Gonzalez Morales" w:date="2019-02-13T20:57:00Z">
              <w:r w:rsidRPr="00860EF6" w:rsidDel="00BF24D7">
                <w:rPr>
                  <w:rFonts w:cstheme="minorHAnsi"/>
                  <w:sz w:val="20"/>
                  <w:szCs w:val="20"/>
                </w:rPr>
                <w:delText>86.0</w:delText>
              </w:r>
            </w:del>
          </w:p>
        </w:tc>
      </w:tr>
      <w:tr w:rsidR="00884D21" w:rsidRPr="00860EF6" w:rsidDel="00BF24D7" w14:paraId="172ED5CA" w14:textId="1A616DDA" w:rsidTr="00B17A3D">
        <w:trPr>
          <w:trHeight w:val="300"/>
          <w:del w:id="1192" w:author="Luis Gerardo Gonzalez Morales" w:date="2019-02-13T20:57:00Z"/>
        </w:trPr>
        <w:tc>
          <w:tcPr>
            <w:tcW w:w="618" w:type="dxa"/>
            <w:noWrap/>
            <w:hideMark/>
          </w:tcPr>
          <w:p w14:paraId="64CAFA98" w14:textId="6A99DBEA" w:rsidR="00884D21" w:rsidRPr="00860EF6" w:rsidDel="00BF24D7" w:rsidRDefault="00884D21" w:rsidP="00884D21">
            <w:pPr>
              <w:rPr>
                <w:del w:id="1193" w:author="Luis Gerardo Gonzalez Morales" w:date="2019-02-13T20:57:00Z"/>
                <w:rFonts w:cstheme="minorHAnsi"/>
                <w:sz w:val="20"/>
                <w:szCs w:val="20"/>
              </w:rPr>
            </w:pPr>
            <w:del w:id="1194" w:author="Luis Gerardo Gonzalez Morales" w:date="2019-02-13T20:57:00Z">
              <w:r w:rsidRPr="00860EF6" w:rsidDel="00BF24D7">
                <w:rPr>
                  <w:rFonts w:cstheme="minorHAnsi"/>
                  <w:sz w:val="20"/>
                  <w:szCs w:val="20"/>
                </w:rPr>
                <w:delText> </w:delText>
              </w:r>
            </w:del>
          </w:p>
        </w:tc>
        <w:tc>
          <w:tcPr>
            <w:tcW w:w="6645" w:type="dxa"/>
            <w:noWrap/>
            <w:hideMark/>
          </w:tcPr>
          <w:p w14:paraId="59FC85DD" w14:textId="2B968670" w:rsidR="00884D21" w:rsidRPr="00860EF6" w:rsidDel="00BF24D7" w:rsidRDefault="00884D21" w:rsidP="00884D21">
            <w:pPr>
              <w:rPr>
                <w:del w:id="1195" w:author="Luis Gerardo Gonzalez Morales" w:date="2019-02-13T20:57:00Z"/>
                <w:rFonts w:cstheme="minorHAnsi"/>
                <w:sz w:val="20"/>
                <w:szCs w:val="20"/>
              </w:rPr>
            </w:pPr>
            <w:del w:id="1196" w:author="Luis Gerardo Gonzalez Morales" w:date="2019-02-13T20:57:00Z">
              <w:r w:rsidRPr="00860EF6" w:rsidDel="00BF24D7">
                <w:rPr>
                  <w:rFonts w:cstheme="minorHAnsi"/>
                  <w:sz w:val="20"/>
                  <w:szCs w:val="20"/>
                </w:rPr>
                <w:delText>As part of metadata provided with the data</w:delText>
              </w:r>
            </w:del>
          </w:p>
        </w:tc>
        <w:tc>
          <w:tcPr>
            <w:tcW w:w="832" w:type="dxa"/>
            <w:noWrap/>
            <w:hideMark/>
          </w:tcPr>
          <w:p w14:paraId="47A857A9" w14:textId="48B035C7" w:rsidR="00884D21" w:rsidRPr="00860EF6" w:rsidDel="00BF24D7" w:rsidRDefault="00884D21" w:rsidP="00884D21">
            <w:pPr>
              <w:rPr>
                <w:del w:id="1197" w:author="Luis Gerardo Gonzalez Morales" w:date="2019-02-13T20:57:00Z"/>
                <w:rFonts w:cstheme="minorHAnsi"/>
                <w:sz w:val="20"/>
                <w:szCs w:val="20"/>
              </w:rPr>
            </w:pPr>
            <w:del w:id="1198" w:author="Luis Gerardo Gonzalez Morales" w:date="2019-02-13T20:57:00Z">
              <w:r w:rsidRPr="00860EF6" w:rsidDel="00BF24D7">
                <w:rPr>
                  <w:rFonts w:cstheme="minorHAnsi"/>
                  <w:sz w:val="20"/>
                  <w:szCs w:val="20"/>
                </w:rPr>
                <w:delText>76</w:delText>
              </w:r>
            </w:del>
          </w:p>
        </w:tc>
        <w:tc>
          <w:tcPr>
            <w:tcW w:w="921" w:type="dxa"/>
            <w:noWrap/>
            <w:hideMark/>
          </w:tcPr>
          <w:p w14:paraId="2037C936" w14:textId="033EC6E8" w:rsidR="00884D21" w:rsidRPr="00860EF6" w:rsidDel="00BF24D7" w:rsidRDefault="00884D21" w:rsidP="00884D21">
            <w:pPr>
              <w:rPr>
                <w:del w:id="1199" w:author="Luis Gerardo Gonzalez Morales" w:date="2019-02-13T20:57:00Z"/>
                <w:rFonts w:cstheme="minorHAnsi"/>
                <w:sz w:val="20"/>
                <w:szCs w:val="20"/>
              </w:rPr>
            </w:pPr>
            <w:del w:id="1200" w:author="Luis Gerardo Gonzalez Morales" w:date="2019-02-13T20:57:00Z">
              <w:r w:rsidRPr="00860EF6" w:rsidDel="00BF24D7">
                <w:rPr>
                  <w:rFonts w:cstheme="minorHAnsi"/>
                  <w:sz w:val="20"/>
                  <w:szCs w:val="20"/>
                </w:rPr>
                <w:delText>81.7</w:delText>
              </w:r>
            </w:del>
          </w:p>
        </w:tc>
      </w:tr>
      <w:tr w:rsidR="00884D21" w:rsidRPr="00860EF6" w:rsidDel="00BF24D7" w14:paraId="29768201" w14:textId="3BC609C0" w:rsidTr="00B17A3D">
        <w:trPr>
          <w:trHeight w:val="300"/>
          <w:del w:id="1201" w:author="Luis Gerardo Gonzalez Morales" w:date="2019-02-13T20:57:00Z"/>
        </w:trPr>
        <w:tc>
          <w:tcPr>
            <w:tcW w:w="618" w:type="dxa"/>
            <w:noWrap/>
            <w:hideMark/>
          </w:tcPr>
          <w:p w14:paraId="7ACC708F" w14:textId="26C0072F" w:rsidR="00884D21" w:rsidRPr="00860EF6" w:rsidDel="00BF24D7" w:rsidRDefault="00884D21" w:rsidP="00884D21">
            <w:pPr>
              <w:rPr>
                <w:del w:id="1202" w:author="Luis Gerardo Gonzalez Morales" w:date="2019-02-13T20:57:00Z"/>
                <w:rFonts w:cstheme="minorHAnsi"/>
                <w:sz w:val="20"/>
                <w:szCs w:val="20"/>
              </w:rPr>
            </w:pPr>
            <w:del w:id="1203" w:author="Luis Gerardo Gonzalez Morales" w:date="2019-02-13T20:57:00Z">
              <w:r w:rsidRPr="00860EF6" w:rsidDel="00BF24D7">
                <w:rPr>
                  <w:rFonts w:cstheme="minorHAnsi"/>
                  <w:sz w:val="20"/>
                  <w:szCs w:val="20"/>
                </w:rPr>
                <w:delText> </w:delText>
              </w:r>
            </w:del>
          </w:p>
        </w:tc>
        <w:tc>
          <w:tcPr>
            <w:tcW w:w="6645" w:type="dxa"/>
            <w:noWrap/>
            <w:hideMark/>
          </w:tcPr>
          <w:p w14:paraId="10071769" w14:textId="2FE06F64" w:rsidR="00884D21" w:rsidRPr="00860EF6" w:rsidDel="00BF24D7" w:rsidRDefault="00884D21" w:rsidP="00884D21">
            <w:pPr>
              <w:rPr>
                <w:del w:id="1204" w:author="Luis Gerardo Gonzalez Morales" w:date="2019-02-13T20:57:00Z"/>
                <w:rFonts w:cstheme="minorHAnsi"/>
                <w:sz w:val="20"/>
                <w:szCs w:val="20"/>
              </w:rPr>
            </w:pPr>
            <w:del w:id="1205" w:author="Luis Gerardo Gonzalez Morales" w:date="2019-02-13T20:57:00Z">
              <w:r w:rsidRPr="00860EF6" w:rsidDel="00BF24D7">
                <w:rPr>
                  <w:rFonts w:cstheme="minorHAnsi"/>
                  <w:sz w:val="20"/>
                  <w:szCs w:val="20"/>
                </w:rPr>
                <w:delText>Via quality reports</w:delText>
              </w:r>
            </w:del>
          </w:p>
        </w:tc>
        <w:tc>
          <w:tcPr>
            <w:tcW w:w="832" w:type="dxa"/>
            <w:noWrap/>
            <w:hideMark/>
          </w:tcPr>
          <w:p w14:paraId="7B19DB8D" w14:textId="501E1696" w:rsidR="00884D21" w:rsidRPr="00860EF6" w:rsidDel="00BF24D7" w:rsidRDefault="00884D21" w:rsidP="00884D21">
            <w:pPr>
              <w:rPr>
                <w:del w:id="1206" w:author="Luis Gerardo Gonzalez Morales" w:date="2019-02-13T20:57:00Z"/>
                <w:rFonts w:cstheme="minorHAnsi"/>
                <w:sz w:val="20"/>
                <w:szCs w:val="20"/>
              </w:rPr>
            </w:pPr>
            <w:del w:id="1207" w:author="Luis Gerardo Gonzalez Morales" w:date="2019-02-13T20:57:00Z">
              <w:r w:rsidRPr="00860EF6" w:rsidDel="00BF24D7">
                <w:rPr>
                  <w:rFonts w:cstheme="minorHAnsi"/>
                  <w:sz w:val="20"/>
                  <w:szCs w:val="20"/>
                </w:rPr>
                <w:delText>51</w:delText>
              </w:r>
            </w:del>
          </w:p>
        </w:tc>
        <w:tc>
          <w:tcPr>
            <w:tcW w:w="921" w:type="dxa"/>
            <w:noWrap/>
            <w:hideMark/>
          </w:tcPr>
          <w:p w14:paraId="2A08AA35" w14:textId="2D55485E" w:rsidR="00884D21" w:rsidRPr="00860EF6" w:rsidDel="00BF24D7" w:rsidRDefault="00884D21" w:rsidP="00884D21">
            <w:pPr>
              <w:rPr>
                <w:del w:id="1208" w:author="Luis Gerardo Gonzalez Morales" w:date="2019-02-13T20:57:00Z"/>
                <w:rFonts w:cstheme="minorHAnsi"/>
                <w:sz w:val="20"/>
                <w:szCs w:val="20"/>
              </w:rPr>
            </w:pPr>
            <w:del w:id="1209" w:author="Luis Gerardo Gonzalez Morales" w:date="2019-02-13T20:57:00Z">
              <w:r w:rsidRPr="00860EF6" w:rsidDel="00BF24D7">
                <w:rPr>
                  <w:rFonts w:cstheme="minorHAnsi"/>
                  <w:sz w:val="20"/>
                  <w:szCs w:val="20"/>
                </w:rPr>
                <w:delText>54.8</w:delText>
              </w:r>
            </w:del>
          </w:p>
        </w:tc>
      </w:tr>
      <w:tr w:rsidR="00884D21" w:rsidRPr="00860EF6" w:rsidDel="00BF24D7" w14:paraId="72EB8611" w14:textId="7C6E6501" w:rsidTr="00B17A3D">
        <w:trPr>
          <w:trHeight w:val="300"/>
          <w:del w:id="1210" w:author="Luis Gerardo Gonzalez Morales" w:date="2019-02-13T20:57:00Z"/>
        </w:trPr>
        <w:tc>
          <w:tcPr>
            <w:tcW w:w="618" w:type="dxa"/>
            <w:noWrap/>
            <w:hideMark/>
          </w:tcPr>
          <w:p w14:paraId="42663688" w14:textId="3770EF28" w:rsidR="00884D21" w:rsidRPr="00860EF6" w:rsidDel="00BF24D7" w:rsidRDefault="00884D21" w:rsidP="00884D21">
            <w:pPr>
              <w:rPr>
                <w:del w:id="1211" w:author="Luis Gerardo Gonzalez Morales" w:date="2019-02-13T20:57:00Z"/>
                <w:rFonts w:cstheme="minorHAnsi"/>
                <w:sz w:val="20"/>
                <w:szCs w:val="20"/>
              </w:rPr>
            </w:pPr>
            <w:del w:id="1212" w:author="Luis Gerardo Gonzalez Morales" w:date="2019-02-13T20:57:00Z">
              <w:r w:rsidRPr="00860EF6" w:rsidDel="00BF24D7">
                <w:rPr>
                  <w:rFonts w:cstheme="minorHAnsi"/>
                  <w:sz w:val="20"/>
                  <w:szCs w:val="20"/>
                </w:rPr>
                <w:delText> </w:delText>
              </w:r>
            </w:del>
          </w:p>
        </w:tc>
        <w:tc>
          <w:tcPr>
            <w:tcW w:w="6645" w:type="dxa"/>
            <w:noWrap/>
            <w:hideMark/>
          </w:tcPr>
          <w:p w14:paraId="6646D4E6" w14:textId="0293944C" w:rsidR="00884D21" w:rsidRPr="00860EF6" w:rsidDel="00BF24D7" w:rsidRDefault="00884D21" w:rsidP="00884D21">
            <w:pPr>
              <w:rPr>
                <w:del w:id="1213" w:author="Luis Gerardo Gonzalez Morales" w:date="2019-02-13T20:57:00Z"/>
                <w:rFonts w:cstheme="minorHAnsi"/>
                <w:sz w:val="20"/>
                <w:szCs w:val="20"/>
              </w:rPr>
            </w:pPr>
            <w:del w:id="1214" w:author="Luis Gerardo Gonzalez Morales" w:date="2019-02-13T20:57:00Z">
              <w:r w:rsidRPr="00860EF6" w:rsidDel="00BF24D7">
                <w:rPr>
                  <w:rFonts w:cstheme="minorHAnsi"/>
                  <w:sz w:val="20"/>
                  <w:szCs w:val="20"/>
                </w:rPr>
                <w:delText xml:space="preserve">In meetings to address data quality  </w:delText>
              </w:r>
            </w:del>
          </w:p>
        </w:tc>
        <w:tc>
          <w:tcPr>
            <w:tcW w:w="832" w:type="dxa"/>
            <w:noWrap/>
            <w:hideMark/>
          </w:tcPr>
          <w:p w14:paraId="46625F0F" w14:textId="72ACD503" w:rsidR="00884D21" w:rsidRPr="00860EF6" w:rsidDel="00BF24D7" w:rsidRDefault="00884D21" w:rsidP="00884D21">
            <w:pPr>
              <w:rPr>
                <w:del w:id="1215" w:author="Luis Gerardo Gonzalez Morales" w:date="2019-02-13T20:57:00Z"/>
                <w:rFonts w:cstheme="minorHAnsi"/>
                <w:sz w:val="20"/>
                <w:szCs w:val="20"/>
              </w:rPr>
            </w:pPr>
            <w:del w:id="1216" w:author="Luis Gerardo Gonzalez Morales" w:date="2019-02-13T20:57:00Z">
              <w:r w:rsidRPr="00860EF6" w:rsidDel="00BF24D7">
                <w:rPr>
                  <w:rFonts w:cstheme="minorHAnsi"/>
                  <w:sz w:val="20"/>
                  <w:szCs w:val="20"/>
                </w:rPr>
                <w:delText>50</w:delText>
              </w:r>
            </w:del>
          </w:p>
        </w:tc>
        <w:tc>
          <w:tcPr>
            <w:tcW w:w="921" w:type="dxa"/>
            <w:noWrap/>
            <w:hideMark/>
          </w:tcPr>
          <w:p w14:paraId="46E5A4AE" w14:textId="6B74D724" w:rsidR="00884D21" w:rsidRPr="00860EF6" w:rsidDel="00BF24D7" w:rsidRDefault="00884D21" w:rsidP="00884D21">
            <w:pPr>
              <w:rPr>
                <w:del w:id="1217" w:author="Luis Gerardo Gonzalez Morales" w:date="2019-02-13T20:57:00Z"/>
                <w:rFonts w:cstheme="minorHAnsi"/>
                <w:sz w:val="20"/>
                <w:szCs w:val="20"/>
              </w:rPr>
            </w:pPr>
            <w:del w:id="1218" w:author="Luis Gerardo Gonzalez Morales" w:date="2019-02-13T20:57:00Z">
              <w:r w:rsidRPr="00860EF6" w:rsidDel="00BF24D7">
                <w:rPr>
                  <w:rFonts w:cstheme="minorHAnsi"/>
                  <w:sz w:val="20"/>
                  <w:szCs w:val="20"/>
                </w:rPr>
                <w:delText>53.8</w:delText>
              </w:r>
            </w:del>
          </w:p>
        </w:tc>
      </w:tr>
      <w:tr w:rsidR="00884D21" w:rsidRPr="00860EF6" w:rsidDel="00BF24D7" w14:paraId="2E0DCCFA" w14:textId="47595D1B" w:rsidTr="00B17A3D">
        <w:trPr>
          <w:trHeight w:val="300"/>
          <w:del w:id="1219" w:author="Luis Gerardo Gonzalez Morales" w:date="2019-02-13T20:57:00Z"/>
        </w:trPr>
        <w:tc>
          <w:tcPr>
            <w:tcW w:w="618" w:type="dxa"/>
            <w:noWrap/>
            <w:hideMark/>
          </w:tcPr>
          <w:p w14:paraId="508338BB" w14:textId="3225CAFB" w:rsidR="00884D21" w:rsidRPr="00860EF6" w:rsidDel="00BF24D7" w:rsidRDefault="00884D21" w:rsidP="00884D21">
            <w:pPr>
              <w:rPr>
                <w:del w:id="1220" w:author="Luis Gerardo Gonzalez Morales" w:date="2019-02-13T20:57:00Z"/>
                <w:rFonts w:cstheme="minorHAnsi"/>
                <w:sz w:val="20"/>
                <w:szCs w:val="20"/>
              </w:rPr>
            </w:pPr>
            <w:del w:id="1221" w:author="Luis Gerardo Gonzalez Morales" w:date="2019-02-13T20:57:00Z">
              <w:r w:rsidRPr="00860EF6" w:rsidDel="00BF24D7">
                <w:rPr>
                  <w:rFonts w:cstheme="minorHAnsi"/>
                  <w:sz w:val="20"/>
                  <w:szCs w:val="20"/>
                </w:rPr>
                <w:delText> </w:delText>
              </w:r>
            </w:del>
          </w:p>
        </w:tc>
        <w:tc>
          <w:tcPr>
            <w:tcW w:w="6645" w:type="dxa"/>
            <w:noWrap/>
            <w:hideMark/>
          </w:tcPr>
          <w:p w14:paraId="55242FD4" w14:textId="6EE8BD26" w:rsidR="00884D21" w:rsidRPr="00860EF6" w:rsidDel="00BF24D7" w:rsidRDefault="00884D21" w:rsidP="00884D21">
            <w:pPr>
              <w:rPr>
                <w:del w:id="1222" w:author="Luis Gerardo Gonzalez Morales" w:date="2019-02-13T20:57:00Z"/>
                <w:rFonts w:cstheme="minorHAnsi"/>
                <w:sz w:val="20"/>
                <w:szCs w:val="20"/>
              </w:rPr>
            </w:pPr>
            <w:del w:id="1223" w:author="Luis Gerardo Gonzalez Morales" w:date="2019-02-13T20:57:00Z">
              <w:r w:rsidRPr="00860EF6" w:rsidDel="00BF24D7">
                <w:rPr>
                  <w:rFonts w:cstheme="minorHAnsi"/>
                  <w:sz w:val="20"/>
                  <w:szCs w:val="20"/>
                </w:rPr>
                <w:delText>Other</w:delText>
              </w:r>
            </w:del>
          </w:p>
        </w:tc>
        <w:tc>
          <w:tcPr>
            <w:tcW w:w="832" w:type="dxa"/>
            <w:noWrap/>
            <w:hideMark/>
          </w:tcPr>
          <w:p w14:paraId="684BC64F" w14:textId="71AD3CF5" w:rsidR="00884D21" w:rsidRPr="00860EF6" w:rsidDel="00BF24D7" w:rsidRDefault="00884D21" w:rsidP="00884D21">
            <w:pPr>
              <w:rPr>
                <w:del w:id="1224" w:author="Luis Gerardo Gonzalez Morales" w:date="2019-02-13T20:57:00Z"/>
                <w:rFonts w:cstheme="minorHAnsi"/>
                <w:sz w:val="20"/>
                <w:szCs w:val="20"/>
              </w:rPr>
            </w:pPr>
            <w:del w:id="1225" w:author="Luis Gerardo Gonzalez Morales" w:date="2019-02-13T20:57:00Z">
              <w:r w:rsidRPr="00860EF6" w:rsidDel="00BF24D7">
                <w:rPr>
                  <w:rFonts w:cstheme="minorHAnsi"/>
                  <w:sz w:val="20"/>
                  <w:szCs w:val="20"/>
                </w:rPr>
                <w:delText>6</w:delText>
              </w:r>
            </w:del>
          </w:p>
        </w:tc>
        <w:tc>
          <w:tcPr>
            <w:tcW w:w="921" w:type="dxa"/>
            <w:noWrap/>
            <w:hideMark/>
          </w:tcPr>
          <w:p w14:paraId="3E03ACED" w14:textId="1E088169" w:rsidR="00884D21" w:rsidRPr="00860EF6" w:rsidDel="00BF24D7" w:rsidRDefault="00884D21" w:rsidP="00884D21">
            <w:pPr>
              <w:rPr>
                <w:del w:id="1226" w:author="Luis Gerardo Gonzalez Morales" w:date="2019-02-13T20:57:00Z"/>
                <w:rFonts w:cstheme="minorHAnsi"/>
                <w:sz w:val="20"/>
                <w:szCs w:val="20"/>
              </w:rPr>
            </w:pPr>
            <w:del w:id="1227" w:author="Luis Gerardo Gonzalez Morales" w:date="2019-02-13T20:57:00Z">
              <w:r w:rsidRPr="00860EF6" w:rsidDel="00BF24D7">
                <w:rPr>
                  <w:rFonts w:cstheme="minorHAnsi"/>
                  <w:sz w:val="20"/>
                  <w:szCs w:val="20"/>
                </w:rPr>
                <w:delText>6.5</w:delText>
              </w:r>
            </w:del>
          </w:p>
        </w:tc>
      </w:tr>
      <w:tr w:rsidR="00884D21" w:rsidRPr="00860EF6" w:rsidDel="00BF24D7" w14:paraId="5042A13F" w14:textId="2A4027B3" w:rsidTr="00B17A3D">
        <w:trPr>
          <w:trHeight w:val="300"/>
          <w:del w:id="1228" w:author="Luis Gerardo Gonzalez Morales" w:date="2019-02-13T20:57:00Z"/>
        </w:trPr>
        <w:tc>
          <w:tcPr>
            <w:tcW w:w="618" w:type="dxa"/>
            <w:noWrap/>
            <w:hideMark/>
          </w:tcPr>
          <w:p w14:paraId="627D543B" w14:textId="4A55A4FB" w:rsidR="00884D21" w:rsidRPr="00860EF6" w:rsidDel="00BF24D7" w:rsidRDefault="00884D21" w:rsidP="00884D21">
            <w:pPr>
              <w:rPr>
                <w:del w:id="1229" w:author="Luis Gerardo Gonzalez Morales" w:date="2019-02-13T20:57:00Z"/>
                <w:rFonts w:cstheme="minorHAnsi"/>
                <w:sz w:val="20"/>
                <w:szCs w:val="20"/>
              </w:rPr>
            </w:pPr>
            <w:del w:id="1230" w:author="Luis Gerardo Gonzalez Morales" w:date="2019-02-13T20:57:00Z">
              <w:r w:rsidRPr="00860EF6" w:rsidDel="00BF24D7">
                <w:rPr>
                  <w:rFonts w:cstheme="minorHAnsi"/>
                  <w:sz w:val="20"/>
                  <w:szCs w:val="20"/>
                </w:rPr>
                <w:delText> </w:delText>
              </w:r>
            </w:del>
          </w:p>
        </w:tc>
        <w:tc>
          <w:tcPr>
            <w:tcW w:w="6645" w:type="dxa"/>
            <w:noWrap/>
            <w:hideMark/>
          </w:tcPr>
          <w:p w14:paraId="7D154B39" w14:textId="52A718A9" w:rsidR="00884D21" w:rsidRPr="00860EF6" w:rsidDel="00BF24D7" w:rsidRDefault="00884D21" w:rsidP="00884D21">
            <w:pPr>
              <w:rPr>
                <w:del w:id="1231" w:author="Luis Gerardo Gonzalez Morales" w:date="2019-02-13T20:57:00Z"/>
                <w:rFonts w:cstheme="minorHAnsi"/>
                <w:sz w:val="20"/>
                <w:szCs w:val="20"/>
              </w:rPr>
            </w:pPr>
            <w:del w:id="1232" w:author="Luis Gerardo Gonzalez Morales" w:date="2019-02-13T20:57:00Z">
              <w:r w:rsidRPr="00860EF6" w:rsidDel="00BF24D7">
                <w:rPr>
                  <w:rFonts w:cstheme="minorHAnsi"/>
                  <w:sz w:val="20"/>
                  <w:szCs w:val="20"/>
                </w:rPr>
                <w:delText>None of the above</w:delText>
              </w:r>
            </w:del>
          </w:p>
        </w:tc>
        <w:tc>
          <w:tcPr>
            <w:tcW w:w="832" w:type="dxa"/>
            <w:noWrap/>
            <w:hideMark/>
          </w:tcPr>
          <w:p w14:paraId="34F3CA36" w14:textId="6F69DF50" w:rsidR="00884D21" w:rsidRPr="00860EF6" w:rsidDel="00BF24D7" w:rsidRDefault="00884D21" w:rsidP="00884D21">
            <w:pPr>
              <w:rPr>
                <w:del w:id="1233" w:author="Luis Gerardo Gonzalez Morales" w:date="2019-02-13T20:57:00Z"/>
                <w:rFonts w:cstheme="minorHAnsi"/>
                <w:sz w:val="20"/>
                <w:szCs w:val="20"/>
              </w:rPr>
            </w:pPr>
            <w:del w:id="1234" w:author="Luis Gerardo Gonzalez Morales" w:date="2019-02-13T20:57:00Z">
              <w:r w:rsidRPr="00860EF6" w:rsidDel="00BF24D7">
                <w:rPr>
                  <w:rFonts w:cstheme="minorHAnsi"/>
                  <w:sz w:val="20"/>
                  <w:szCs w:val="20"/>
                </w:rPr>
                <w:delText>3</w:delText>
              </w:r>
            </w:del>
          </w:p>
        </w:tc>
        <w:tc>
          <w:tcPr>
            <w:tcW w:w="921" w:type="dxa"/>
            <w:noWrap/>
            <w:hideMark/>
          </w:tcPr>
          <w:p w14:paraId="07A140E1" w14:textId="4BA8EAAF" w:rsidR="00884D21" w:rsidRPr="00860EF6" w:rsidDel="00BF24D7" w:rsidRDefault="00884D21" w:rsidP="00884D21">
            <w:pPr>
              <w:rPr>
                <w:del w:id="1235" w:author="Luis Gerardo Gonzalez Morales" w:date="2019-02-13T20:57:00Z"/>
                <w:rFonts w:cstheme="minorHAnsi"/>
                <w:sz w:val="20"/>
                <w:szCs w:val="20"/>
              </w:rPr>
            </w:pPr>
            <w:del w:id="1236" w:author="Luis Gerardo Gonzalez Morales" w:date="2019-02-13T20:57:00Z">
              <w:r w:rsidRPr="00860EF6" w:rsidDel="00BF24D7">
                <w:rPr>
                  <w:rFonts w:cstheme="minorHAnsi"/>
                  <w:sz w:val="20"/>
                  <w:szCs w:val="20"/>
                </w:rPr>
                <w:delText>3.2</w:delText>
              </w:r>
            </w:del>
          </w:p>
        </w:tc>
      </w:tr>
    </w:tbl>
    <w:p w14:paraId="2730DFDB" w14:textId="752D3A3A" w:rsidR="00884D21" w:rsidDel="00D83CAF" w:rsidRDefault="00884D21" w:rsidP="00884D21">
      <w:pPr>
        <w:rPr>
          <w:del w:id="1237" w:author="Luis Gerardo Gonzalez Morales" w:date="2019-02-13T20:58:00Z"/>
          <w:rFonts w:asciiTheme="majorBidi" w:hAnsiTheme="majorBidi" w:cstheme="majorBidi"/>
          <w:lang w:val="en-US"/>
        </w:rPr>
      </w:pPr>
    </w:p>
    <w:p w14:paraId="156EF286" w14:textId="77777777" w:rsidR="007C4073" w:rsidRDefault="007C4073" w:rsidP="004B3F3C">
      <w:pPr>
        <w:rPr>
          <w:ins w:id="1238" w:author="Luis Gerardo Gonzalez Morales" w:date="2019-02-14T04:29:00Z"/>
          <w:rFonts w:asciiTheme="majorBidi" w:hAnsiTheme="majorBidi" w:cstheme="majorBidi"/>
          <w:lang w:val="en-US"/>
        </w:rPr>
      </w:pPr>
    </w:p>
    <w:p w14:paraId="2F191EF2" w14:textId="76E5E031" w:rsidR="004B3F3C" w:rsidRDefault="004B3F3C" w:rsidP="004B3F3C">
      <w:pPr>
        <w:rPr>
          <w:ins w:id="1239" w:author="Luis Gerardo Gonzalez Morales" w:date="2019-02-13T21:10:00Z"/>
          <w:rFonts w:asciiTheme="majorBidi" w:hAnsiTheme="majorBidi" w:cstheme="majorBidi"/>
          <w:lang w:val="en-US"/>
        </w:rPr>
      </w:pPr>
      <w:ins w:id="1240" w:author="Luis Gerardo Gonzalez Morales" w:date="2019-02-13T21:10:00Z">
        <w:r w:rsidRPr="00866AD9">
          <w:rPr>
            <w:rFonts w:asciiTheme="majorBidi" w:hAnsiTheme="majorBidi" w:cstheme="majorBidi"/>
            <w:b/>
            <w:bCs/>
            <w:lang w:val="en-US"/>
            <w:rPrChange w:id="1241" w:author="Luis Gerardo Gonzalez Morales" w:date="2019-02-14T04:36:00Z">
              <w:rPr>
                <w:rFonts w:asciiTheme="majorBidi" w:hAnsiTheme="majorBidi" w:cstheme="majorBidi"/>
                <w:lang w:val="en-US"/>
              </w:rPr>
            </w:rPrChange>
          </w:rPr>
          <w:t xml:space="preserve">Published data of all the national statistical offices responding to the 2018 questionnaire are </w:t>
        </w:r>
      </w:ins>
      <w:ins w:id="1242" w:author="Luis Gerardo Gonzalez Morales" w:date="2019-02-14T04:35:00Z">
        <w:r w:rsidR="00866AD9" w:rsidRPr="00866AD9">
          <w:rPr>
            <w:rFonts w:asciiTheme="majorBidi" w:hAnsiTheme="majorBidi" w:cstheme="majorBidi"/>
            <w:b/>
            <w:bCs/>
            <w:lang w:val="en-US"/>
            <w:rPrChange w:id="1243" w:author="Luis Gerardo Gonzalez Morales" w:date="2019-02-14T04:36:00Z">
              <w:rPr>
                <w:rFonts w:asciiTheme="majorBidi" w:hAnsiTheme="majorBidi" w:cstheme="majorBidi"/>
                <w:lang w:val="en-US"/>
              </w:rPr>
            </w:rPrChange>
          </w:rPr>
          <w:t xml:space="preserve">frequently </w:t>
        </w:r>
      </w:ins>
      <w:ins w:id="1244" w:author="Luis Gerardo Gonzalez Morales" w:date="2019-02-13T21:10:00Z">
        <w:r w:rsidRPr="00866AD9">
          <w:rPr>
            <w:rFonts w:asciiTheme="majorBidi" w:hAnsiTheme="majorBidi" w:cstheme="majorBidi"/>
            <w:b/>
            <w:bCs/>
            <w:lang w:val="en-US"/>
            <w:rPrChange w:id="1245" w:author="Luis Gerardo Gonzalez Morales" w:date="2019-02-14T04:36:00Z">
              <w:rPr>
                <w:rFonts w:asciiTheme="majorBidi" w:hAnsiTheme="majorBidi" w:cstheme="majorBidi"/>
                <w:lang w:val="en-US"/>
              </w:rPr>
            </w:rPrChange>
          </w:rPr>
          <w:t>accompanied by explanatory texts</w:t>
        </w:r>
        <w:r>
          <w:rPr>
            <w:rFonts w:asciiTheme="majorBidi" w:hAnsiTheme="majorBidi" w:cstheme="majorBidi"/>
            <w:lang w:val="en-US"/>
          </w:rPr>
          <w:t>. Eighty-t</w:t>
        </w:r>
      </w:ins>
      <w:ins w:id="1246" w:author="Luis Gerardo Gonzalez Morales" w:date="2019-02-14T04:37:00Z">
        <w:r w:rsidR="00866AD9">
          <w:rPr>
            <w:rFonts w:asciiTheme="majorBidi" w:hAnsiTheme="majorBidi" w:cstheme="majorBidi"/>
            <w:lang w:val="en-US"/>
          </w:rPr>
          <w:t>hree</w:t>
        </w:r>
      </w:ins>
      <w:ins w:id="1247" w:author="Luis Gerardo Gonzalez Morales" w:date="2019-02-13T21:10:00Z">
        <w:r>
          <w:rPr>
            <w:rFonts w:asciiTheme="majorBidi" w:hAnsiTheme="majorBidi" w:cstheme="majorBidi"/>
            <w:lang w:val="en-US"/>
          </w:rPr>
          <w:t xml:space="preserve"> percent of the respondents indicate that metadata is associated with each dataset. </w:t>
        </w:r>
      </w:ins>
      <w:ins w:id="1248" w:author="Luis Gerardo Gonzalez Morales" w:date="2019-02-14T04:33:00Z">
        <w:r w:rsidR="00866AD9">
          <w:rPr>
            <w:rFonts w:asciiTheme="majorBidi" w:hAnsiTheme="majorBidi" w:cstheme="majorBidi"/>
            <w:lang w:val="en-US"/>
          </w:rPr>
          <w:t>Four in every five countries (</w:t>
        </w:r>
      </w:ins>
      <w:ins w:id="1249" w:author="Luis Gerardo Gonzalez Morales" w:date="2019-02-13T21:10:00Z">
        <w:r>
          <w:rPr>
            <w:rFonts w:asciiTheme="majorBidi" w:hAnsiTheme="majorBidi" w:cstheme="majorBidi"/>
            <w:lang w:val="en-US"/>
          </w:rPr>
          <w:t>80 percent</w:t>
        </w:r>
      </w:ins>
      <w:ins w:id="1250" w:author="Luis Gerardo Gonzalez Morales" w:date="2019-02-14T04:33:00Z">
        <w:r w:rsidR="00866AD9">
          <w:rPr>
            <w:rFonts w:asciiTheme="majorBidi" w:hAnsiTheme="majorBidi" w:cstheme="majorBidi"/>
            <w:lang w:val="en-US"/>
          </w:rPr>
          <w:t>)</w:t>
        </w:r>
      </w:ins>
      <w:ins w:id="1251" w:author="Luis Gerardo Gonzalez Morales" w:date="2019-02-13T21:10:00Z">
        <w:r>
          <w:rPr>
            <w:rFonts w:asciiTheme="majorBidi" w:hAnsiTheme="majorBidi" w:cstheme="majorBidi"/>
            <w:lang w:val="en-US"/>
          </w:rPr>
          <w:t xml:space="preserve"> notify their users of major methodological changes, and 61 percent provide errata or other forms of error correction.</w:t>
        </w:r>
      </w:ins>
      <w:ins w:id="1252" w:author="Luis Gerardo Gonzalez Morales" w:date="2019-02-14T04:34:00Z">
        <w:r w:rsidR="00866AD9">
          <w:rPr>
            <w:rFonts w:asciiTheme="majorBidi" w:hAnsiTheme="majorBidi" w:cstheme="majorBidi"/>
            <w:lang w:val="en-US"/>
          </w:rPr>
          <w:t xml:space="preserve"> Moreover, approximately one half of all countries publish the manual and protocols used by the NSS (</w:t>
        </w:r>
      </w:ins>
      <w:ins w:id="1253" w:author="Luis Gerardo Gonzalez Morales" w:date="2019-02-14T04:35:00Z">
        <w:r w:rsidR="00866AD9">
          <w:rPr>
            <w:rFonts w:asciiTheme="majorBidi" w:hAnsiTheme="majorBidi" w:cstheme="majorBidi"/>
            <w:lang w:val="en-US"/>
          </w:rPr>
          <w:t xml:space="preserve">53 percent) or guides to assist users in the interpretation of data and estimates (47 percent).  </w:t>
        </w:r>
      </w:ins>
    </w:p>
    <w:p w14:paraId="1E50B9EB" w14:textId="60EB9088" w:rsidR="004B3F3C" w:rsidRDefault="004B3F3C" w:rsidP="004B3F3C">
      <w:pPr>
        <w:rPr>
          <w:ins w:id="1254" w:author="Luis Gerardo Gonzalez Morales" w:date="2019-02-13T21:10:00Z"/>
          <w:rFonts w:asciiTheme="majorBidi" w:hAnsiTheme="majorBidi" w:cstheme="majorBidi"/>
          <w:lang w:val="en-US"/>
        </w:rPr>
      </w:pPr>
      <w:ins w:id="1255" w:author="Luis Gerardo Gonzalez Morales" w:date="2019-02-13T21:10:00Z">
        <w:r w:rsidRPr="00EC5DDD">
          <w:rPr>
            <w:rFonts w:asciiTheme="majorBidi" w:hAnsiTheme="majorBidi" w:cstheme="majorBidi"/>
            <w:b/>
            <w:bCs/>
            <w:iCs/>
            <w:lang w:val="en-US"/>
            <w:rPrChange w:id="1256" w:author="Luis Gerardo Gonzalez Morales" w:date="2019-02-14T04:43:00Z">
              <w:rPr>
                <w:rFonts w:asciiTheme="majorBidi" w:hAnsiTheme="majorBidi" w:cstheme="majorBidi"/>
                <w:iCs/>
                <w:lang w:val="en-US"/>
              </w:rPr>
            </w:rPrChange>
          </w:rPr>
          <w:t xml:space="preserve">Among </w:t>
        </w:r>
        <w:r w:rsidRPr="00EC5DDD">
          <w:rPr>
            <w:rFonts w:asciiTheme="majorBidi" w:hAnsiTheme="majorBidi" w:cstheme="majorBidi"/>
            <w:b/>
            <w:bCs/>
            <w:lang w:val="en-US"/>
            <w:rPrChange w:id="1257" w:author="Luis Gerardo Gonzalez Morales" w:date="2019-02-14T04:43:00Z">
              <w:rPr>
                <w:rFonts w:asciiTheme="majorBidi" w:hAnsiTheme="majorBidi" w:cstheme="majorBidi"/>
                <w:lang w:val="en-US"/>
              </w:rPr>
            </w:rPrChange>
          </w:rPr>
          <w:t>countries that present metadata with published data, almost 9</w:t>
        </w:r>
      </w:ins>
      <w:ins w:id="1258" w:author="Luis Gerardo Gonzalez Morales" w:date="2019-02-14T04:41:00Z">
        <w:r w:rsidR="00EC5DDD" w:rsidRPr="00EC5DDD">
          <w:rPr>
            <w:rFonts w:asciiTheme="majorBidi" w:hAnsiTheme="majorBidi" w:cstheme="majorBidi"/>
            <w:b/>
            <w:bCs/>
            <w:lang w:val="en-US"/>
            <w:rPrChange w:id="1259" w:author="Luis Gerardo Gonzalez Morales" w:date="2019-02-14T04:43:00Z">
              <w:rPr>
                <w:rFonts w:asciiTheme="majorBidi" w:hAnsiTheme="majorBidi" w:cstheme="majorBidi"/>
                <w:lang w:val="en-US"/>
              </w:rPr>
            </w:rPrChange>
          </w:rPr>
          <w:t>0</w:t>
        </w:r>
      </w:ins>
      <w:ins w:id="1260" w:author="Luis Gerardo Gonzalez Morales" w:date="2019-02-13T21:10:00Z">
        <w:r w:rsidRPr="00EC5DDD">
          <w:rPr>
            <w:rFonts w:asciiTheme="majorBidi" w:hAnsiTheme="majorBidi" w:cstheme="majorBidi"/>
            <w:b/>
            <w:bCs/>
            <w:lang w:val="en-US"/>
            <w:rPrChange w:id="1261" w:author="Luis Gerardo Gonzalez Morales" w:date="2019-02-14T04:43:00Z">
              <w:rPr>
                <w:rFonts w:asciiTheme="majorBidi" w:hAnsiTheme="majorBidi" w:cstheme="majorBidi"/>
                <w:lang w:val="en-US"/>
              </w:rPr>
            </w:rPrChange>
          </w:rPr>
          <w:t xml:space="preserve"> percent noted that the datasets released in the last two years included metadata at least half of the time</w:t>
        </w:r>
        <w:r>
          <w:rPr>
            <w:rFonts w:asciiTheme="majorBidi" w:hAnsiTheme="majorBidi" w:cstheme="majorBidi"/>
            <w:lang w:val="en-US"/>
          </w:rPr>
          <w:t xml:space="preserve">.  However, </w:t>
        </w:r>
      </w:ins>
      <w:ins w:id="1262" w:author="Luis Gerardo Gonzalez Morales" w:date="2019-02-14T04:43:00Z">
        <w:r w:rsidR="00EC5DDD">
          <w:rPr>
            <w:rFonts w:asciiTheme="majorBidi" w:hAnsiTheme="majorBidi" w:cstheme="majorBidi"/>
            <w:lang w:val="en-US"/>
          </w:rPr>
          <w:t xml:space="preserve">overall, </w:t>
        </w:r>
      </w:ins>
      <w:ins w:id="1263" w:author="Luis Gerardo Gonzalez Morales" w:date="2019-02-13T21:10:00Z">
        <w:r>
          <w:rPr>
            <w:rFonts w:asciiTheme="majorBidi" w:hAnsiTheme="majorBidi" w:cstheme="majorBidi"/>
            <w:lang w:val="en-US"/>
          </w:rPr>
          <w:t>less than half of the total number of respondents indicate that manuals on concepts and definitions (40 percent) or manuals on data collection, editing, processing, analysis and visualization (37 percent) are made available along with published data.</w:t>
        </w:r>
      </w:ins>
    </w:p>
    <w:p w14:paraId="2E4DA643" w14:textId="73F028CF" w:rsidR="00D83CAF" w:rsidRDefault="00D83CAF" w:rsidP="00884D21">
      <w:pPr>
        <w:rPr>
          <w:ins w:id="1264" w:author="Luis Gerardo Gonzalez Morales" w:date="2019-02-13T21:01:00Z"/>
          <w:rFonts w:asciiTheme="majorBidi" w:hAnsiTheme="majorBidi" w:cstheme="majorBidi"/>
          <w:lang w:val="en-US"/>
        </w:rPr>
      </w:pPr>
    </w:p>
    <w:p w14:paraId="5F5A908C" w14:textId="306834BC" w:rsidR="00D83CAF" w:rsidRDefault="00D83CAF" w:rsidP="00884D21">
      <w:pPr>
        <w:rPr>
          <w:ins w:id="1265" w:author="Luis Gerardo Gonzalez Morales" w:date="2019-02-13T21:01:00Z"/>
          <w:rFonts w:asciiTheme="majorBidi" w:hAnsiTheme="majorBidi" w:cstheme="majorBidi"/>
          <w:lang w:val="en-US"/>
        </w:rPr>
      </w:pPr>
    </w:p>
    <w:p w14:paraId="28BBDD06" w14:textId="4A1B0905" w:rsidR="00D83CAF" w:rsidRDefault="00D83CAF" w:rsidP="00884D21">
      <w:pPr>
        <w:rPr>
          <w:ins w:id="1266" w:author="Luis Gerardo Gonzalez Morales" w:date="2019-02-13T21:01:00Z"/>
          <w:rFonts w:asciiTheme="majorBidi" w:hAnsiTheme="majorBidi" w:cstheme="majorBidi"/>
          <w:lang w:val="en-US"/>
        </w:rPr>
      </w:pPr>
    </w:p>
    <w:p w14:paraId="1908929A" w14:textId="7A3FB59F" w:rsidR="00884D21" w:rsidRPr="003915CF" w:rsidDel="00BF24D7" w:rsidRDefault="00884D21" w:rsidP="00884D21">
      <w:pPr>
        <w:rPr>
          <w:del w:id="1267" w:author="Luis Gerardo Gonzalez Morales" w:date="2019-02-13T20:58:00Z"/>
          <w:rFonts w:asciiTheme="majorBidi" w:hAnsiTheme="majorBidi" w:cstheme="majorBidi"/>
          <w:i/>
          <w:lang w:val="en-US"/>
        </w:rPr>
      </w:pPr>
      <w:del w:id="1268" w:author="Luis Gerardo Gonzalez Morales" w:date="2019-02-13T20:58:00Z">
        <w:r w:rsidRPr="003915CF" w:rsidDel="00BF24D7">
          <w:rPr>
            <w:rFonts w:asciiTheme="majorBidi" w:hAnsiTheme="majorBidi" w:cstheme="majorBidi"/>
            <w:i/>
            <w:lang w:val="en-US"/>
          </w:rPr>
          <w:delText>Question 3.3</w:delText>
        </w:r>
      </w:del>
    </w:p>
    <w:p w14:paraId="78ECE0B4" w14:textId="24F39147" w:rsidR="00884D21" w:rsidDel="004B3F3C" w:rsidRDefault="00884D21" w:rsidP="00884D21">
      <w:pPr>
        <w:rPr>
          <w:del w:id="1269" w:author="Luis Gerardo Gonzalez Morales" w:date="2019-02-13T21:10:00Z"/>
          <w:rFonts w:asciiTheme="majorBidi" w:hAnsiTheme="majorBidi" w:cstheme="majorBidi"/>
          <w:lang w:val="en-US"/>
        </w:rPr>
      </w:pPr>
      <w:del w:id="1270" w:author="Luis Gerardo Gonzalez Morales" w:date="2019-02-13T21:10:00Z">
        <w:r w:rsidDel="004B3F3C">
          <w:rPr>
            <w:rFonts w:asciiTheme="majorBidi" w:hAnsiTheme="majorBidi" w:cstheme="majorBidi"/>
            <w:lang w:val="en-US"/>
          </w:rPr>
          <w:delText xml:space="preserve">Published data of all the national statistical offices </w:delText>
        </w:r>
        <w:r w:rsidR="000B690E" w:rsidDel="004B3F3C">
          <w:rPr>
            <w:rFonts w:asciiTheme="majorBidi" w:hAnsiTheme="majorBidi" w:cstheme="majorBidi"/>
            <w:lang w:val="en-US"/>
          </w:rPr>
          <w:delText xml:space="preserve">responding to the 2018 questionnaire </w:delText>
        </w:r>
        <w:r w:rsidDel="004B3F3C">
          <w:rPr>
            <w:rFonts w:asciiTheme="majorBidi" w:hAnsiTheme="majorBidi" w:cstheme="majorBidi"/>
            <w:lang w:val="en-US"/>
          </w:rPr>
          <w:delText xml:space="preserve">are accompanied by </w:delText>
        </w:r>
      </w:del>
      <w:del w:id="1271" w:author="Luis Gerardo Gonzalez Morales" w:date="2019-02-13T20:58:00Z">
        <w:r w:rsidDel="00D83CAF">
          <w:rPr>
            <w:rFonts w:asciiTheme="majorBidi" w:hAnsiTheme="majorBidi" w:cstheme="majorBidi"/>
            <w:lang w:val="en-US"/>
          </w:rPr>
          <w:delText xml:space="preserve">some sort of </w:delText>
        </w:r>
      </w:del>
      <w:del w:id="1272" w:author="Luis Gerardo Gonzalez Morales" w:date="2019-02-13T21:10:00Z">
        <w:r w:rsidDel="004B3F3C">
          <w:rPr>
            <w:rFonts w:asciiTheme="majorBidi" w:hAnsiTheme="majorBidi" w:cstheme="majorBidi"/>
            <w:lang w:val="en-US"/>
          </w:rPr>
          <w:delText xml:space="preserve">explanatory texts. </w:delText>
        </w:r>
      </w:del>
      <w:del w:id="1273" w:author="Luis Gerardo Gonzalez Morales" w:date="2019-02-13T20:59:00Z">
        <w:r w:rsidDel="00D83CAF">
          <w:rPr>
            <w:rFonts w:asciiTheme="majorBidi" w:hAnsiTheme="majorBidi" w:cstheme="majorBidi"/>
            <w:lang w:val="en-US"/>
          </w:rPr>
          <w:delText>For 82</w:delText>
        </w:r>
      </w:del>
      <w:del w:id="1274" w:author="Luis Gerardo Gonzalez Morales" w:date="2019-02-13T21:10:00Z">
        <w:r w:rsidDel="004B3F3C">
          <w:rPr>
            <w:rFonts w:asciiTheme="majorBidi" w:hAnsiTheme="majorBidi" w:cstheme="majorBidi"/>
            <w:lang w:val="en-US"/>
          </w:rPr>
          <w:delText xml:space="preserve"> per</w:delText>
        </w:r>
      </w:del>
      <w:del w:id="1275" w:author="Luis Gerardo Gonzalez Morales" w:date="2019-02-13T20:58:00Z">
        <w:r w:rsidDel="00D83CAF">
          <w:rPr>
            <w:rFonts w:asciiTheme="majorBidi" w:hAnsiTheme="majorBidi" w:cstheme="majorBidi"/>
            <w:lang w:val="en-US"/>
          </w:rPr>
          <w:delText xml:space="preserve"> </w:delText>
        </w:r>
      </w:del>
      <w:del w:id="1276" w:author="Luis Gerardo Gonzalez Morales" w:date="2019-02-13T21:10:00Z">
        <w:r w:rsidDel="004B3F3C">
          <w:rPr>
            <w:rFonts w:asciiTheme="majorBidi" w:hAnsiTheme="majorBidi" w:cstheme="majorBidi"/>
            <w:lang w:val="en-US"/>
          </w:rPr>
          <w:delText>cent of the respondents</w:delText>
        </w:r>
      </w:del>
      <w:del w:id="1277" w:author="Luis Gerardo Gonzalez Morales" w:date="2019-02-13T20:59:00Z">
        <w:r w:rsidDel="00D83CAF">
          <w:rPr>
            <w:rFonts w:asciiTheme="majorBidi" w:hAnsiTheme="majorBidi" w:cstheme="majorBidi"/>
            <w:lang w:val="en-US"/>
          </w:rPr>
          <w:delText xml:space="preserve">, </w:delText>
        </w:r>
      </w:del>
      <w:del w:id="1278" w:author="Luis Gerardo Gonzalez Morales" w:date="2019-02-13T21:10:00Z">
        <w:r w:rsidDel="004B3F3C">
          <w:rPr>
            <w:rFonts w:asciiTheme="majorBidi" w:hAnsiTheme="majorBidi" w:cstheme="majorBidi"/>
            <w:lang w:val="en-US"/>
          </w:rPr>
          <w:delText xml:space="preserve">metadata is associated with each dataset. Almost 80 </w:delText>
        </w:r>
      </w:del>
      <w:del w:id="1279" w:author="Luis Gerardo Gonzalez Morales" w:date="2019-02-13T20:59:00Z">
        <w:r w:rsidDel="00D83CAF">
          <w:rPr>
            <w:rFonts w:asciiTheme="majorBidi" w:hAnsiTheme="majorBidi" w:cstheme="majorBidi"/>
            <w:lang w:val="en-US"/>
          </w:rPr>
          <w:delText>per cent</w:delText>
        </w:r>
      </w:del>
      <w:del w:id="1280" w:author="Luis Gerardo Gonzalez Morales" w:date="2019-02-13T21:10:00Z">
        <w:r w:rsidDel="004B3F3C">
          <w:rPr>
            <w:rFonts w:asciiTheme="majorBidi" w:hAnsiTheme="majorBidi" w:cstheme="majorBidi"/>
            <w:lang w:val="en-US"/>
          </w:rPr>
          <w:delText xml:space="preserve"> notify their users of major methodological changes and 61 </w:delText>
        </w:r>
      </w:del>
      <w:del w:id="1281" w:author="Luis Gerardo Gonzalez Morales" w:date="2019-02-13T20:59:00Z">
        <w:r w:rsidDel="00D83CAF">
          <w:rPr>
            <w:rFonts w:asciiTheme="majorBidi" w:hAnsiTheme="majorBidi" w:cstheme="majorBidi"/>
            <w:lang w:val="en-US"/>
          </w:rPr>
          <w:delText>per cent</w:delText>
        </w:r>
      </w:del>
      <w:del w:id="1282" w:author="Luis Gerardo Gonzalez Morales" w:date="2019-02-13T21:10:00Z">
        <w:r w:rsidDel="004B3F3C">
          <w:rPr>
            <w:rFonts w:asciiTheme="majorBidi" w:hAnsiTheme="majorBidi" w:cstheme="majorBidi"/>
            <w:lang w:val="en-US"/>
          </w:rPr>
          <w:delText xml:space="preserve"> provide </w:delText>
        </w:r>
      </w:del>
      <w:del w:id="1283" w:author="Luis Gerardo Gonzalez Morales" w:date="2019-02-13T21:00:00Z">
        <w:r w:rsidDel="00D83CAF">
          <w:rPr>
            <w:rFonts w:asciiTheme="majorBidi" w:hAnsiTheme="majorBidi" w:cstheme="majorBidi"/>
            <w:lang w:val="en-US"/>
          </w:rPr>
          <w:delText>an erratum</w:delText>
        </w:r>
      </w:del>
      <w:del w:id="1284" w:author="Luis Gerardo Gonzalez Morales" w:date="2019-02-13T21:10:00Z">
        <w:r w:rsidDel="004B3F3C">
          <w:rPr>
            <w:rFonts w:asciiTheme="majorBidi" w:hAnsiTheme="majorBidi" w:cstheme="majorBidi"/>
            <w:lang w:val="en-US"/>
          </w:rPr>
          <w:delText xml:space="preserve"> or other forms of error correction.</w:delText>
        </w:r>
      </w:del>
    </w:p>
    <w:tbl>
      <w:tblPr>
        <w:tblStyle w:val="TableGrid"/>
        <w:tblW w:w="0" w:type="auto"/>
        <w:tblLook w:val="04A0" w:firstRow="1" w:lastRow="0" w:firstColumn="1" w:lastColumn="0" w:noHBand="0" w:noVBand="1"/>
      </w:tblPr>
      <w:tblGrid>
        <w:gridCol w:w="624"/>
        <w:gridCol w:w="6287"/>
        <w:gridCol w:w="824"/>
        <w:gridCol w:w="1281"/>
      </w:tblGrid>
      <w:tr w:rsidR="00884D21" w:rsidRPr="00EF3991" w:rsidDel="00D83CAF" w14:paraId="35E31750" w14:textId="65C18119" w:rsidTr="00B17A3D">
        <w:trPr>
          <w:trHeight w:val="300"/>
          <w:del w:id="1285" w:author="Luis Gerardo Gonzalez Morales" w:date="2019-02-13T21:00:00Z"/>
        </w:trPr>
        <w:tc>
          <w:tcPr>
            <w:tcW w:w="624" w:type="dxa"/>
            <w:noWrap/>
            <w:hideMark/>
          </w:tcPr>
          <w:p w14:paraId="32755386" w14:textId="0E0C3BB4" w:rsidR="00884D21" w:rsidRPr="000B690E" w:rsidDel="00D83CAF" w:rsidRDefault="00884D21" w:rsidP="00884D21">
            <w:pPr>
              <w:rPr>
                <w:del w:id="1286" w:author="Luis Gerardo Gonzalez Morales" w:date="2019-02-13T21:00:00Z"/>
                <w:rFonts w:cstheme="minorHAnsi"/>
                <w:sz w:val="20"/>
                <w:szCs w:val="20"/>
              </w:rPr>
            </w:pPr>
            <w:del w:id="1287" w:author="Luis Gerardo Gonzalez Morales" w:date="2019-02-13T21:00:00Z">
              <w:r w:rsidRPr="000B690E" w:rsidDel="00D83CAF">
                <w:rPr>
                  <w:rFonts w:cstheme="minorHAnsi"/>
                  <w:sz w:val="20"/>
                  <w:szCs w:val="20"/>
                </w:rPr>
                <w:delText>3.3</w:delText>
              </w:r>
            </w:del>
          </w:p>
        </w:tc>
        <w:tc>
          <w:tcPr>
            <w:tcW w:w="6287" w:type="dxa"/>
            <w:noWrap/>
            <w:hideMark/>
          </w:tcPr>
          <w:p w14:paraId="5A121884" w14:textId="6F4910D4" w:rsidR="00884D21" w:rsidRPr="000B690E" w:rsidDel="00D83CAF" w:rsidRDefault="00884D21" w:rsidP="00884D21">
            <w:pPr>
              <w:rPr>
                <w:del w:id="1288" w:author="Luis Gerardo Gonzalez Morales" w:date="2019-02-13T21:00:00Z"/>
                <w:rFonts w:cstheme="minorHAnsi"/>
                <w:sz w:val="20"/>
                <w:szCs w:val="20"/>
              </w:rPr>
            </w:pPr>
            <w:del w:id="1289" w:author="Luis Gerardo Gonzalez Morales" w:date="2019-02-13T21:00:00Z">
              <w:r w:rsidRPr="000B690E" w:rsidDel="00D83CAF">
                <w:rPr>
                  <w:rFonts w:cstheme="minorHAnsi"/>
                  <w:sz w:val="20"/>
                  <w:szCs w:val="20"/>
                </w:rPr>
                <w:delText xml:space="preserve">What types of explanatory texts accompany published data? (multiple) </w:delText>
              </w:r>
            </w:del>
          </w:p>
        </w:tc>
        <w:tc>
          <w:tcPr>
            <w:tcW w:w="824" w:type="dxa"/>
            <w:noWrap/>
            <w:hideMark/>
          </w:tcPr>
          <w:p w14:paraId="03435BD2" w14:textId="611783E8" w:rsidR="00884D21" w:rsidRPr="000B690E" w:rsidDel="00D83CAF" w:rsidRDefault="00884D21" w:rsidP="00884D21">
            <w:pPr>
              <w:rPr>
                <w:del w:id="1290" w:author="Luis Gerardo Gonzalez Morales" w:date="2019-02-13T21:00:00Z"/>
                <w:rFonts w:cstheme="minorHAnsi"/>
                <w:sz w:val="20"/>
                <w:szCs w:val="20"/>
              </w:rPr>
            </w:pPr>
            <w:del w:id="1291" w:author="Luis Gerardo Gonzalez Morales" w:date="2019-02-13T21:00:00Z">
              <w:r w:rsidRPr="000B690E" w:rsidDel="00D83CAF">
                <w:rPr>
                  <w:rFonts w:cstheme="minorHAnsi"/>
                  <w:sz w:val="20"/>
                  <w:szCs w:val="20"/>
                </w:rPr>
                <w:delText>Count</w:delText>
              </w:r>
            </w:del>
          </w:p>
        </w:tc>
        <w:tc>
          <w:tcPr>
            <w:tcW w:w="1281" w:type="dxa"/>
            <w:noWrap/>
            <w:hideMark/>
          </w:tcPr>
          <w:p w14:paraId="4A262EED" w14:textId="5E2C54E3" w:rsidR="00884D21" w:rsidRPr="000B690E" w:rsidDel="00D83CAF" w:rsidRDefault="00884D21" w:rsidP="00884D21">
            <w:pPr>
              <w:rPr>
                <w:del w:id="1292" w:author="Luis Gerardo Gonzalez Morales" w:date="2019-02-13T21:00:00Z"/>
                <w:rFonts w:cstheme="minorHAnsi"/>
                <w:sz w:val="20"/>
                <w:szCs w:val="20"/>
              </w:rPr>
            </w:pPr>
            <w:del w:id="1293" w:author="Luis Gerardo Gonzalez Morales" w:date="2019-02-13T21:00:00Z">
              <w:r w:rsidRPr="000B690E" w:rsidDel="00D83CAF">
                <w:rPr>
                  <w:rFonts w:cstheme="minorHAnsi"/>
                  <w:sz w:val="20"/>
                  <w:szCs w:val="20"/>
                </w:rPr>
                <w:delText>% based on 93</w:delText>
              </w:r>
            </w:del>
          </w:p>
        </w:tc>
      </w:tr>
      <w:tr w:rsidR="00884D21" w:rsidRPr="00EF3991" w:rsidDel="00D83CAF" w14:paraId="2D35B344" w14:textId="70C6A9C3" w:rsidTr="00B17A3D">
        <w:trPr>
          <w:trHeight w:val="300"/>
          <w:del w:id="1294" w:author="Luis Gerardo Gonzalez Morales" w:date="2019-02-13T21:00:00Z"/>
        </w:trPr>
        <w:tc>
          <w:tcPr>
            <w:tcW w:w="624" w:type="dxa"/>
            <w:noWrap/>
            <w:hideMark/>
          </w:tcPr>
          <w:p w14:paraId="6402210A" w14:textId="4B8286DB" w:rsidR="00884D21" w:rsidRPr="000B690E" w:rsidDel="00D83CAF" w:rsidRDefault="00884D21" w:rsidP="00884D21">
            <w:pPr>
              <w:rPr>
                <w:del w:id="1295" w:author="Luis Gerardo Gonzalez Morales" w:date="2019-02-13T21:00:00Z"/>
                <w:rFonts w:cstheme="minorHAnsi"/>
                <w:sz w:val="20"/>
                <w:szCs w:val="20"/>
              </w:rPr>
            </w:pPr>
            <w:del w:id="1296" w:author="Luis Gerardo Gonzalez Morales" w:date="2019-02-13T21:00:00Z">
              <w:r w:rsidRPr="000B690E" w:rsidDel="00D83CAF">
                <w:rPr>
                  <w:rFonts w:cstheme="minorHAnsi"/>
                  <w:sz w:val="20"/>
                  <w:szCs w:val="20"/>
                </w:rPr>
                <w:delText> </w:delText>
              </w:r>
            </w:del>
          </w:p>
        </w:tc>
        <w:tc>
          <w:tcPr>
            <w:tcW w:w="6287" w:type="dxa"/>
            <w:noWrap/>
            <w:hideMark/>
          </w:tcPr>
          <w:p w14:paraId="40BA79B0" w14:textId="697C532D" w:rsidR="00884D21" w:rsidRPr="000B690E" w:rsidDel="00D83CAF" w:rsidRDefault="00884D21" w:rsidP="00884D21">
            <w:pPr>
              <w:rPr>
                <w:del w:id="1297" w:author="Luis Gerardo Gonzalez Morales" w:date="2019-02-13T21:00:00Z"/>
                <w:rFonts w:cstheme="minorHAnsi"/>
                <w:sz w:val="20"/>
                <w:szCs w:val="20"/>
              </w:rPr>
            </w:pPr>
            <w:del w:id="1298" w:author="Luis Gerardo Gonzalez Morales" w:date="2019-02-13T21:00:00Z">
              <w:r w:rsidRPr="000B690E" w:rsidDel="00D83CAF">
                <w:rPr>
                  <w:rFonts w:cstheme="minorHAnsi"/>
                  <w:sz w:val="20"/>
                  <w:szCs w:val="20"/>
                </w:rPr>
                <w:delText>Metadata associated with each dataset</w:delText>
              </w:r>
            </w:del>
          </w:p>
        </w:tc>
        <w:tc>
          <w:tcPr>
            <w:tcW w:w="824" w:type="dxa"/>
            <w:noWrap/>
            <w:hideMark/>
          </w:tcPr>
          <w:p w14:paraId="4CDB34D8" w14:textId="618FDA75" w:rsidR="00884D21" w:rsidRPr="000B690E" w:rsidDel="00D83CAF" w:rsidRDefault="00884D21" w:rsidP="00884D21">
            <w:pPr>
              <w:rPr>
                <w:del w:id="1299" w:author="Luis Gerardo Gonzalez Morales" w:date="2019-02-13T21:00:00Z"/>
                <w:rFonts w:cstheme="minorHAnsi"/>
                <w:sz w:val="20"/>
                <w:szCs w:val="20"/>
              </w:rPr>
            </w:pPr>
            <w:del w:id="1300" w:author="Luis Gerardo Gonzalez Morales" w:date="2019-02-13T21:00:00Z">
              <w:r w:rsidRPr="000B690E" w:rsidDel="00D83CAF">
                <w:rPr>
                  <w:rFonts w:cstheme="minorHAnsi"/>
                  <w:sz w:val="20"/>
                  <w:szCs w:val="20"/>
                </w:rPr>
                <w:delText>76</w:delText>
              </w:r>
            </w:del>
          </w:p>
        </w:tc>
        <w:tc>
          <w:tcPr>
            <w:tcW w:w="1281" w:type="dxa"/>
            <w:noWrap/>
            <w:hideMark/>
          </w:tcPr>
          <w:p w14:paraId="10872F7E" w14:textId="66BCB708" w:rsidR="00884D21" w:rsidRPr="000B690E" w:rsidDel="00D83CAF" w:rsidRDefault="00884D21" w:rsidP="00884D21">
            <w:pPr>
              <w:rPr>
                <w:del w:id="1301" w:author="Luis Gerardo Gonzalez Morales" w:date="2019-02-13T21:00:00Z"/>
                <w:rFonts w:cstheme="minorHAnsi"/>
                <w:sz w:val="20"/>
                <w:szCs w:val="20"/>
              </w:rPr>
            </w:pPr>
            <w:del w:id="1302" w:author="Luis Gerardo Gonzalez Morales" w:date="2019-02-13T21:00:00Z">
              <w:r w:rsidRPr="000B690E" w:rsidDel="00D83CAF">
                <w:rPr>
                  <w:rFonts w:cstheme="minorHAnsi"/>
                  <w:sz w:val="20"/>
                  <w:szCs w:val="20"/>
                </w:rPr>
                <w:delText>81.7</w:delText>
              </w:r>
            </w:del>
          </w:p>
        </w:tc>
      </w:tr>
      <w:tr w:rsidR="00884D21" w:rsidRPr="00EF3991" w:rsidDel="00D83CAF" w14:paraId="4FF7AEB2" w14:textId="39048C5B" w:rsidTr="00B17A3D">
        <w:trPr>
          <w:trHeight w:val="300"/>
          <w:del w:id="1303" w:author="Luis Gerardo Gonzalez Morales" w:date="2019-02-13T21:00:00Z"/>
        </w:trPr>
        <w:tc>
          <w:tcPr>
            <w:tcW w:w="624" w:type="dxa"/>
            <w:noWrap/>
            <w:hideMark/>
          </w:tcPr>
          <w:p w14:paraId="002AFDEA" w14:textId="106B8159" w:rsidR="00884D21" w:rsidRPr="000B690E" w:rsidDel="00D83CAF" w:rsidRDefault="00884D21" w:rsidP="00884D21">
            <w:pPr>
              <w:rPr>
                <w:del w:id="1304" w:author="Luis Gerardo Gonzalez Morales" w:date="2019-02-13T21:00:00Z"/>
                <w:rFonts w:cstheme="minorHAnsi"/>
                <w:sz w:val="20"/>
                <w:szCs w:val="20"/>
              </w:rPr>
            </w:pPr>
            <w:del w:id="1305" w:author="Luis Gerardo Gonzalez Morales" w:date="2019-02-13T21:00:00Z">
              <w:r w:rsidRPr="000B690E" w:rsidDel="00D83CAF">
                <w:rPr>
                  <w:rFonts w:cstheme="minorHAnsi"/>
                  <w:sz w:val="20"/>
                  <w:szCs w:val="20"/>
                </w:rPr>
                <w:delText> </w:delText>
              </w:r>
            </w:del>
          </w:p>
        </w:tc>
        <w:tc>
          <w:tcPr>
            <w:tcW w:w="6287" w:type="dxa"/>
            <w:noWrap/>
            <w:hideMark/>
          </w:tcPr>
          <w:p w14:paraId="0C5BB50E" w14:textId="074DEF34" w:rsidR="00884D21" w:rsidRPr="000B690E" w:rsidDel="00D83CAF" w:rsidRDefault="00884D21" w:rsidP="00884D21">
            <w:pPr>
              <w:rPr>
                <w:del w:id="1306" w:author="Luis Gerardo Gonzalez Morales" w:date="2019-02-13T21:00:00Z"/>
                <w:rFonts w:cstheme="minorHAnsi"/>
                <w:sz w:val="20"/>
                <w:szCs w:val="20"/>
              </w:rPr>
            </w:pPr>
            <w:del w:id="1307" w:author="Luis Gerardo Gonzalez Morales" w:date="2019-02-13T21:00:00Z">
              <w:r w:rsidRPr="000B690E" w:rsidDel="00D83CAF">
                <w:rPr>
                  <w:rFonts w:cstheme="minorHAnsi"/>
                  <w:sz w:val="20"/>
                  <w:szCs w:val="20"/>
                </w:rPr>
                <w:delText>Notifications of major methodological changes</w:delText>
              </w:r>
            </w:del>
          </w:p>
        </w:tc>
        <w:tc>
          <w:tcPr>
            <w:tcW w:w="824" w:type="dxa"/>
            <w:noWrap/>
            <w:hideMark/>
          </w:tcPr>
          <w:p w14:paraId="353D92A9" w14:textId="53DE5663" w:rsidR="00884D21" w:rsidRPr="000B690E" w:rsidDel="00D83CAF" w:rsidRDefault="00884D21" w:rsidP="00884D21">
            <w:pPr>
              <w:rPr>
                <w:del w:id="1308" w:author="Luis Gerardo Gonzalez Morales" w:date="2019-02-13T21:00:00Z"/>
                <w:rFonts w:cstheme="minorHAnsi"/>
                <w:sz w:val="20"/>
                <w:szCs w:val="20"/>
              </w:rPr>
            </w:pPr>
            <w:del w:id="1309" w:author="Luis Gerardo Gonzalez Morales" w:date="2019-02-13T21:00:00Z">
              <w:r w:rsidRPr="000B690E" w:rsidDel="00D83CAF">
                <w:rPr>
                  <w:rFonts w:cstheme="minorHAnsi"/>
                  <w:sz w:val="20"/>
                  <w:szCs w:val="20"/>
                </w:rPr>
                <w:delText>74</w:delText>
              </w:r>
            </w:del>
          </w:p>
        </w:tc>
        <w:tc>
          <w:tcPr>
            <w:tcW w:w="1281" w:type="dxa"/>
            <w:noWrap/>
            <w:hideMark/>
          </w:tcPr>
          <w:p w14:paraId="16302492" w14:textId="13A4EC29" w:rsidR="00884D21" w:rsidRPr="000B690E" w:rsidDel="00D83CAF" w:rsidRDefault="00884D21" w:rsidP="00884D21">
            <w:pPr>
              <w:rPr>
                <w:del w:id="1310" w:author="Luis Gerardo Gonzalez Morales" w:date="2019-02-13T21:00:00Z"/>
                <w:rFonts w:cstheme="minorHAnsi"/>
                <w:sz w:val="20"/>
                <w:szCs w:val="20"/>
              </w:rPr>
            </w:pPr>
            <w:del w:id="1311" w:author="Luis Gerardo Gonzalez Morales" w:date="2019-02-13T21:00:00Z">
              <w:r w:rsidRPr="000B690E" w:rsidDel="00D83CAF">
                <w:rPr>
                  <w:rFonts w:cstheme="minorHAnsi"/>
                  <w:sz w:val="20"/>
                  <w:szCs w:val="20"/>
                </w:rPr>
                <w:delText>79.6</w:delText>
              </w:r>
            </w:del>
          </w:p>
        </w:tc>
      </w:tr>
      <w:tr w:rsidR="00884D21" w:rsidRPr="00EF3991" w:rsidDel="00D83CAF" w14:paraId="69B69F17" w14:textId="14F2D19F" w:rsidTr="00B17A3D">
        <w:trPr>
          <w:trHeight w:val="300"/>
          <w:del w:id="1312" w:author="Luis Gerardo Gonzalez Morales" w:date="2019-02-13T21:00:00Z"/>
        </w:trPr>
        <w:tc>
          <w:tcPr>
            <w:tcW w:w="624" w:type="dxa"/>
            <w:noWrap/>
            <w:hideMark/>
          </w:tcPr>
          <w:p w14:paraId="6BF5C6F4" w14:textId="7E894005" w:rsidR="00884D21" w:rsidRPr="000B690E" w:rsidDel="00D83CAF" w:rsidRDefault="00884D21" w:rsidP="00884D21">
            <w:pPr>
              <w:rPr>
                <w:del w:id="1313" w:author="Luis Gerardo Gonzalez Morales" w:date="2019-02-13T21:00:00Z"/>
                <w:rFonts w:cstheme="minorHAnsi"/>
                <w:sz w:val="20"/>
                <w:szCs w:val="20"/>
              </w:rPr>
            </w:pPr>
            <w:del w:id="1314" w:author="Luis Gerardo Gonzalez Morales" w:date="2019-02-13T21:00:00Z">
              <w:r w:rsidRPr="000B690E" w:rsidDel="00D83CAF">
                <w:rPr>
                  <w:rFonts w:cstheme="minorHAnsi"/>
                  <w:sz w:val="20"/>
                  <w:szCs w:val="20"/>
                </w:rPr>
                <w:delText> </w:delText>
              </w:r>
            </w:del>
          </w:p>
        </w:tc>
        <w:tc>
          <w:tcPr>
            <w:tcW w:w="6287" w:type="dxa"/>
            <w:noWrap/>
            <w:hideMark/>
          </w:tcPr>
          <w:p w14:paraId="4EDE7088" w14:textId="7269EC29" w:rsidR="00884D21" w:rsidRPr="000B690E" w:rsidDel="00D83CAF" w:rsidRDefault="00884D21" w:rsidP="00884D21">
            <w:pPr>
              <w:rPr>
                <w:del w:id="1315" w:author="Luis Gerardo Gonzalez Morales" w:date="2019-02-13T21:00:00Z"/>
                <w:rFonts w:cstheme="minorHAnsi"/>
                <w:sz w:val="20"/>
                <w:szCs w:val="20"/>
              </w:rPr>
            </w:pPr>
            <w:del w:id="1316" w:author="Luis Gerardo Gonzalez Morales" w:date="2019-02-13T21:00:00Z">
              <w:r w:rsidRPr="000B690E" w:rsidDel="00D83CAF">
                <w:rPr>
                  <w:rFonts w:cstheme="minorHAnsi"/>
                  <w:sz w:val="20"/>
                  <w:szCs w:val="20"/>
                </w:rPr>
                <w:delText>Erratum or any other form of error correction</w:delText>
              </w:r>
            </w:del>
          </w:p>
        </w:tc>
        <w:tc>
          <w:tcPr>
            <w:tcW w:w="824" w:type="dxa"/>
            <w:noWrap/>
            <w:hideMark/>
          </w:tcPr>
          <w:p w14:paraId="468FEED7" w14:textId="6495D3E8" w:rsidR="00884D21" w:rsidRPr="000B690E" w:rsidDel="00D83CAF" w:rsidRDefault="00884D21" w:rsidP="00884D21">
            <w:pPr>
              <w:rPr>
                <w:del w:id="1317" w:author="Luis Gerardo Gonzalez Morales" w:date="2019-02-13T21:00:00Z"/>
                <w:rFonts w:cstheme="minorHAnsi"/>
                <w:sz w:val="20"/>
                <w:szCs w:val="20"/>
              </w:rPr>
            </w:pPr>
            <w:del w:id="1318" w:author="Luis Gerardo Gonzalez Morales" w:date="2019-02-13T21:00:00Z">
              <w:r w:rsidRPr="000B690E" w:rsidDel="00D83CAF">
                <w:rPr>
                  <w:rFonts w:cstheme="minorHAnsi"/>
                  <w:sz w:val="20"/>
                  <w:szCs w:val="20"/>
                </w:rPr>
                <w:delText>57</w:delText>
              </w:r>
            </w:del>
          </w:p>
        </w:tc>
        <w:tc>
          <w:tcPr>
            <w:tcW w:w="1281" w:type="dxa"/>
            <w:noWrap/>
            <w:hideMark/>
          </w:tcPr>
          <w:p w14:paraId="1ACA9B5A" w14:textId="62EF6497" w:rsidR="00884D21" w:rsidRPr="000B690E" w:rsidDel="00D83CAF" w:rsidRDefault="00884D21" w:rsidP="00884D21">
            <w:pPr>
              <w:rPr>
                <w:del w:id="1319" w:author="Luis Gerardo Gonzalez Morales" w:date="2019-02-13T21:00:00Z"/>
                <w:rFonts w:cstheme="minorHAnsi"/>
                <w:sz w:val="20"/>
                <w:szCs w:val="20"/>
              </w:rPr>
            </w:pPr>
            <w:del w:id="1320" w:author="Luis Gerardo Gonzalez Morales" w:date="2019-02-13T21:00:00Z">
              <w:r w:rsidRPr="000B690E" w:rsidDel="00D83CAF">
                <w:rPr>
                  <w:rFonts w:cstheme="minorHAnsi"/>
                  <w:sz w:val="20"/>
                  <w:szCs w:val="20"/>
                </w:rPr>
                <w:delText>61.3</w:delText>
              </w:r>
            </w:del>
          </w:p>
        </w:tc>
      </w:tr>
      <w:tr w:rsidR="00884D21" w:rsidRPr="00EF3991" w:rsidDel="00D83CAF" w14:paraId="56C756E2" w14:textId="7A1D1DA6" w:rsidTr="00B17A3D">
        <w:trPr>
          <w:trHeight w:val="300"/>
          <w:del w:id="1321" w:author="Luis Gerardo Gonzalez Morales" w:date="2019-02-13T21:00:00Z"/>
        </w:trPr>
        <w:tc>
          <w:tcPr>
            <w:tcW w:w="624" w:type="dxa"/>
            <w:noWrap/>
            <w:hideMark/>
          </w:tcPr>
          <w:p w14:paraId="1E021591" w14:textId="42606F4B" w:rsidR="00884D21" w:rsidRPr="000B690E" w:rsidDel="00D83CAF" w:rsidRDefault="00884D21" w:rsidP="00884D21">
            <w:pPr>
              <w:rPr>
                <w:del w:id="1322" w:author="Luis Gerardo Gonzalez Morales" w:date="2019-02-13T21:00:00Z"/>
                <w:rFonts w:cstheme="minorHAnsi"/>
                <w:sz w:val="20"/>
                <w:szCs w:val="20"/>
              </w:rPr>
            </w:pPr>
            <w:del w:id="1323" w:author="Luis Gerardo Gonzalez Morales" w:date="2019-02-13T21:00:00Z">
              <w:r w:rsidRPr="000B690E" w:rsidDel="00D83CAF">
                <w:rPr>
                  <w:rFonts w:cstheme="minorHAnsi"/>
                  <w:sz w:val="20"/>
                  <w:szCs w:val="20"/>
                </w:rPr>
                <w:delText> </w:delText>
              </w:r>
            </w:del>
          </w:p>
        </w:tc>
        <w:tc>
          <w:tcPr>
            <w:tcW w:w="6287" w:type="dxa"/>
            <w:noWrap/>
            <w:hideMark/>
          </w:tcPr>
          <w:p w14:paraId="510217D8" w14:textId="25BC8CFD" w:rsidR="00884D21" w:rsidRPr="000B690E" w:rsidDel="00D83CAF" w:rsidRDefault="00884D21" w:rsidP="00884D21">
            <w:pPr>
              <w:rPr>
                <w:del w:id="1324" w:author="Luis Gerardo Gonzalez Morales" w:date="2019-02-13T21:00:00Z"/>
                <w:rFonts w:cstheme="minorHAnsi"/>
                <w:sz w:val="20"/>
                <w:szCs w:val="20"/>
              </w:rPr>
            </w:pPr>
            <w:del w:id="1325" w:author="Luis Gerardo Gonzalez Morales" w:date="2019-02-13T21:00:00Z">
              <w:r w:rsidRPr="000B690E" w:rsidDel="00D83CAF">
                <w:rPr>
                  <w:rFonts w:cstheme="minorHAnsi"/>
                  <w:sz w:val="20"/>
                  <w:szCs w:val="20"/>
                </w:rPr>
                <w:delText>Manuals and protocols used by the NSS</w:delText>
              </w:r>
            </w:del>
          </w:p>
        </w:tc>
        <w:tc>
          <w:tcPr>
            <w:tcW w:w="824" w:type="dxa"/>
            <w:noWrap/>
            <w:hideMark/>
          </w:tcPr>
          <w:p w14:paraId="58598DD6" w14:textId="4D797B69" w:rsidR="00884D21" w:rsidRPr="000B690E" w:rsidDel="00D83CAF" w:rsidRDefault="00884D21" w:rsidP="00884D21">
            <w:pPr>
              <w:rPr>
                <w:del w:id="1326" w:author="Luis Gerardo Gonzalez Morales" w:date="2019-02-13T21:00:00Z"/>
                <w:rFonts w:cstheme="minorHAnsi"/>
                <w:sz w:val="20"/>
                <w:szCs w:val="20"/>
              </w:rPr>
            </w:pPr>
            <w:del w:id="1327" w:author="Luis Gerardo Gonzalez Morales" w:date="2019-02-13T21:00:00Z">
              <w:r w:rsidRPr="000B690E" w:rsidDel="00D83CAF">
                <w:rPr>
                  <w:rFonts w:cstheme="minorHAnsi"/>
                  <w:sz w:val="20"/>
                  <w:szCs w:val="20"/>
                </w:rPr>
                <w:delText>48</w:delText>
              </w:r>
            </w:del>
          </w:p>
        </w:tc>
        <w:tc>
          <w:tcPr>
            <w:tcW w:w="1281" w:type="dxa"/>
            <w:noWrap/>
            <w:hideMark/>
          </w:tcPr>
          <w:p w14:paraId="7EA338CF" w14:textId="48803925" w:rsidR="00884D21" w:rsidRPr="000B690E" w:rsidDel="00D83CAF" w:rsidRDefault="00884D21" w:rsidP="00884D21">
            <w:pPr>
              <w:rPr>
                <w:del w:id="1328" w:author="Luis Gerardo Gonzalez Morales" w:date="2019-02-13T21:00:00Z"/>
                <w:rFonts w:cstheme="minorHAnsi"/>
                <w:sz w:val="20"/>
                <w:szCs w:val="20"/>
              </w:rPr>
            </w:pPr>
            <w:del w:id="1329" w:author="Luis Gerardo Gonzalez Morales" w:date="2019-02-13T21:00:00Z">
              <w:r w:rsidRPr="000B690E" w:rsidDel="00D83CAF">
                <w:rPr>
                  <w:rFonts w:cstheme="minorHAnsi"/>
                  <w:sz w:val="20"/>
                  <w:szCs w:val="20"/>
                </w:rPr>
                <w:delText>51.6</w:delText>
              </w:r>
            </w:del>
          </w:p>
        </w:tc>
      </w:tr>
      <w:tr w:rsidR="00884D21" w:rsidRPr="00EF3991" w:rsidDel="00D83CAF" w14:paraId="24C65480" w14:textId="2BD03CA8" w:rsidTr="00B17A3D">
        <w:trPr>
          <w:trHeight w:val="300"/>
          <w:del w:id="1330" w:author="Luis Gerardo Gonzalez Morales" w:date="2019-02-13T21:00:00Z"/>
        </w:trPr>
        <w:tc>
          <w:tcPr>
            <w:tcW w:w="624" w:type="dxa"/>
            <w:noWrap/>
            <w:hideMark/>
          </w:tcPr>
          <w:p w14:paraId="385CF558" w14:textId="4A076802" w:rsidR="00884D21" w:rsidRPr="000B690E" w:rsidDel="00D83CAF" w:rsidRDefault="00884D21" w:rsidP="00884D21">
            <w:pPr>
              <w:rPr>
                <w:del w:id="1331" w:author="Luis Gerardo Gonzalez Morales" w:date="2019-02-13T21:00:00Z"/>
                <w:rFonts w:cstheme="minorHAnsi"/>
                <w:sz w:val="20"/>
                <w:szCs w:val="20"/>
              </w:rPr>
            </w:pPr>
            <w:del w:id="1332" w:author="Luis Gerardo Gonzalez Morales" w:date="2019-02-13T21:00:00Z">
              <w:r w:rsidRPr="000B690E" w:rsidDel="00D83CAF">
                <w:rPr>
                  <w:rFonts w:cstheme="minorHAnsi"/>
                  <w:sz w:val="20"/>
                  <w:szCs w:val="20"/>
                </w:rPr>
                <w:delText> </w:delText>
              </w:r>
            </w:del>
          </w:p>
        </w:tc>
        <w:tc>
          <w:tcPr>
            <w:tcW w:w="6287" w:type="dxa"/>
            <w:noWrap/>
            <w:hideMark/>
          </w:tcPr>
          <w:p w14:paraId="613CF141" w14:textId="192DF490" w:rsidR="00884D21" w:rsidRPr="000B690E" w:rsidDel="00D83CAF" w:rsidRDefault="00884D21" w:rsidP="00884D21">
            <w:pPr>
              <w:rPr>
                <w:del w:id="1333" w:author="Luis Gerardo Gonzalez Morales" w:date="2019-02-13T21:00:00Z"/>
                <w:rFonts w:cstheme="minorHAnsi"/>
                <w:sz w:val="20"/>
                <w:szCs w:val="20"/>
              </w:rPr>
            </w:pPr>
            <w:del w:id="1334" w:author="Luis Gerardo Gonzalez Morales" w:date="2019-02-13T21:00:00Z">
              <w:r w:rsidRPr="000B690E" w:rsidDel="00D83CAF">
                <w:rPr>
                  <w:rFonts w:cstheme="minorHAnsi"/>
                  <w:sz w:val="20"/>
                  <w:szCs w:val="20"/>
                </w:rPr>
                <w:delText>Guides on interpretation of data used and estimates</w:delText>
              </w:r>
            </w:del>
          </w:p>
        </w:tc>
        <w:tc>
          <w:tcPr>
            <w:tcW w:w="824" w:type="dxa"/>
            <w:noWrap/>
            <w:hideMark/>
          </w:tcPr>
          <w:p w14:paraId="7A0044F8" w14:textId="130BF801" w:rsidR="00884D21" w:rsidRPr="000B690E" w:rsidDel="00D83CAF" w:rsidRDefault="00884D21" w:rsidP="00884D21">
            <w:pPr>
              <w:rPr>
                <w:del w:id="1335" w:author="Luis Gerardo Gonzalez Morales" w:date="2019-02-13T21:00:00Z"/>
                <w:rFonts w:cstheme="minorHAnsi"/>
                <w:sz w:val="20"/>
                <w:szCs w:val="20"/>
              </w:rPr>
            </w:pPr>
            <w:del w:id="1336" w:author="Luis Gerardo Gonzalez Morales" w:date="2019-02-13T21:00:00Z">
              <w:r w:rsidRPr="000B690E" w:rsidDel="00D83CAF">
                <w:rPr>
                  <w:rFonts w:cstheme="minorHAnsi"/>
                  <w:sz w:val="20"/>
                  <w:szCs w:val="20"/>
                </w:rPr>
                <w:delText>44</w:delText>
              </w:r>
            </w:del>
          </w:p>
        </w:tc>
        <w:tc>
          <w:tcPr>
            <w:tcW w:w="1281" w:type="dxa"/>
            <w:noWrap/>
            <w:hideMark/>
          </w:tcPr>
          <w:p w14:paraId="7762CFAF" w14:textId="4D3600F9" w:rsidR="00884D21" w:rsidRPr="000B690E" w:rsidDel="00D83CAF" w:rsidRDefault="00884D21" w:rsidP="00884D21">
            <w:pPr>
              <w:rPr>
                <w:del w:id="1337" w:author="Luis Gerardo Gonzalez Morales" w:date="2019-02-13T21:00:00Z"/>
                <w:rFonts w:cstheme="minorHAnsi"/>
                <w:sz w:val="20"/>
                <w:szCs w:val="20"/>
              </w:rPr>
            </w:pPr>
            <w:del w:id="1338" w:author="Luis Gerardo Gonzalez Morales" w:date="2019-02-13T21:00:00Z">
              <w:r w:rsidRPr="000B690E" w:rsidDel="00D83CAF">
                <w:rPr>
                  <w:rFonts w:cstheme="minorHAnsi"/>
                  <w:sz w:val="20"/>
                  <w:szCs w:val="20"/>
                </w:rPr>
                <w:delText>47.3</w:delText>
              </w:r>
            </w:del>
          </w:p>
        </w:tc>
      </w:tr>
      <w:tr w:rsidR="00884D21" w:rsidRPr="00EF3991" w:rsidDel="00D83CAF" w14:paraId="7C66F6EA" w14:textId="7E38A917" w:rsidTr="00B17A3D">
        <w:trPr>
          <w:trHeight w:val="300"/>
          <w:del w:id="1339" w:author="Luis Gerardo Gonzalez Morales" w:date="2019-02-13T21:00:00Z"/>
        </w:trPr>
        <w:tc>
          <w:tcPr>
            <w:tcW w:w="624" w:type="dxa"/>
            <w:noWrap/>
            <w:hideMark/>
          </w:tcPr>
          <w:p w14:paraId="67A489F0" w14:textId="6EB3B798" w:rsidR="00884D21" w:rsidRPr="000B690E" w:rsidDel="00D83CAF" w:rsidRDefault="00884D21" w:rsidP="00884D21">
            <w:pPr>
              <w:rPr>
                <w:del w:id="1340" w:author="Luis Gerardo Gonzalez Morales" w:date="2019-02-13T21:00:00Z"/>
                <w:rFonts w:cstheme="minorHAnsi"/>
                <w:sz w:val="20"/>
                <w:szCs w:val="20"/>
              </w:rPr>
            </w:pPr>
            <w:del w:id="1341" w:author="Luis Gerardo Gonzalez Morales" w:date="2019-02-13T21:00:00Z">
              <w:r w:rsidRPr="000B690E" w:rsidDel="00D83CAF">
                <w:rPr>
                  <w:rFonts w:cstheme="minorHAnsi"/>
                  <w:sz w:val="20"/>
                  <w:szCs w:val="20"/>
                </w:rPr>
                <w:delText> </w:delText>
              </w:r>
            </w:del>
          </w:p>
        </w:tc>
        <w:tc>
          <w:tcPr>
            <w:tcW w:w="6287" w:type="dxa"/>
            <w:noWrap/>
            <w:hideMark/>
          </w:tcPr>
          <w:p w14:paraId="2E4CBB6B" w14:textId="7F9735C1" w:rsidR="00884D21" w:rsidRPr="000B690E" w:rsidDel="00D83CAF" w:rsidRDefault="00884D21" w:rsidP="00884D21">
            <w:pPr>
              <w:rPr>
                <w:del w:id="1342" w:author="Luis Gerardo Gonzalez Morales" w:date="2019-02-13T21:00:00Z"/>
                <w:rFonts w:cstheme="minorHAnsi"/>
                <w:sz w:val="20"/>
                <w:szCs w:val="20"/>
              </w:rPr>
            </w:pPr>
            <w:del w:id="1343" w:author="Luis Gerardo Gonzalez Morales" w:date="2019-02-13T21:00:00Z">
              <w:r w:rsidRPr="000B690E" w:rsidDel="00D83CAF">
                <w:rPr>
                  <w:rFonts w:cstheme="minorHAnsi"/>
                  <w:sz w:val="20"/>
                  <w:szCs w:val="20"/>
                </w:rPr>
                <w:delText>Other</w:delText>
              </w:r>
            </w:del>
          </w:p>
        </w:tc>
        <w:tc>
          <w:tcPr>
            <w:tcW w:w="824" w:type="dxa"/>
            <w:noWrap/>
            <w:hideMark/>
          </w:tcPr>
          <w:p w14:paraId="50BEBBAE" w14:textId="66F630E9" w:rsidR="00884D21" w:rsidRPr="000B690E" w:rsidDel="00D83CAF" w:rsidRDefault="00884D21" w:rsidP="00884D21">
            <w:pPr>
              <w:rPr>
                <w:del w:id="1344" w:author="Luis Gerardo Gonzalez Morales" w:date="2019-02-13T21:00:00Z"/>
                <w:rFonts w:cstheme="minorHAnsi"/>
                <w:sz w:val="20"/>
                <w:szCs w:val="20"/>
              </w:rPr>
            </w:pPr>
            <w:del w:id="1345" w:author="Luis Gerardo Gonzalez Morales" w:date="2019-02-13T21:00:00Z">
              <w:r w:rsidRPr="000B690E" w:rsidDel="00D83CAF">
                <w:rPr>
                  <w:rFonts w:cstheme="minorHAnsi"/>
                  <w:sz w:val="20"/>
                  <w:szCs w:val="20"/>
                </w:rPr>
                <w:delText>8</w:delText>
              </w:r>
            </w:del>
          </w:p>
        </w:tc>
        <w:tc>
          <w:tcPr>
            <w:tcW w:w="1281" w:type="dxa"/>
            <w:noWrap/>
            <w:hideMark/>
          </w:tcPr>
          <w:p w14:paraId="4032EAD0" w14:textId="0DBF47F8" w:rsidR="00884D21" w:rsidRPr="000B690E" w:rsidDel="00D83CAF" w:rsidRDefault="00884D21" w:rsidP="00884D21">
            <w:pPr>
              <w:rPr>
                <w:del w:id="1346" w:author="Luis Gerardo Gonzalez Morales" w:date="2019-02-13T21:00:00Z"/>
                <w:rFonts w:cstheme="minorHAnsi"/>
                <w:sz w:val="20"/>
                <w:szCs w:val="20"/>
              </w:rPr>
            </w:pPr>
            <w:del w:id="1347" w:author="Luis Gerardo Gonzalez Morales" w:date="2019-02-13T21:00:00Z">
              <w:r w:rsidRPr="000B690E" w:rsidDel="00D83CAF">
                <w:rPr>
                  <w:rFonts w:cstheme="minorHAnsi"/>
                  <w:sz w:val="20"/>
                  <w:szCs w:val="20"/>
                </w:rPr>
                <w:delText>8.6</w:delText>
              </w:r>
            </w:del>
          </w:p>
        </w:tc>
      </w:tr>
      <w:tr w:rsidR="00884D21" w:rsidRPr="00EF3991" w:rsidDel="00D83CAF" w14:paraId="2FE6945A" w14:textId="76EF60CA" w:rsidTr="00B17A3D">
        <w:trPr>
          <w:trHeight w:val="300"/>
          <w:del w:id="1348" w:author="Luis Gerardo Gonzalez Morales" w:date="2019-02-13T21:00:00Z"/>
        </w:trPr>
        <w:tc>
          <w:tcPr>
            <w:tcW w:w="624" w:type="dxa"/>
            <w:noWrap/>
            <w:hideMark/>
          </w:tcPr>
          <w:p w14:paraId="151B688B" w14:textId="5EBBD9CE" w:rsidR="00884D21" w:rsidRPr="000B690E" w:rsidDel="00D83CAF" w:rsidRDefault="00884D21" w:rsidP="00884D21">
            <w:pPr>
              <w:rPr>
                <w:del w:id="1349" w:author="Luis Gerardo Gonzalez Morales" w:date="2019-02-13T21:00:00Z"/>
                <w:rFonts w:cstheme="minorHAnsi"/>
                <w:sz w:val="20"/>
                <w:szCs w:val="20"/>
              </w:rPr>
            </w:pPr>
            <w:del w:id="1350" w:author="Luis Gerardo Gonzalez Morales" w:date="2019-02-13T21:00:00Z">
              <w:r w:rsidRPr="000B690E" w:rsidDel="00D83CAF">
                <w:rPr>
                  <w:rFonts w:cstheme="minorHAnsi"/>
                  <w:sz w:val="20"/>
                  <w:szCs w:val="20"/>
                </w:rPr>
                <w:delText> </w:delText>
              </w:r>
            </w:del>
          </w:p>
        </w:tc>
        <w:tc>
          <w:tcPr>
            <w:tcW w:w="6287" w:type="dxa"/>
            <w:noWrap/>
            <w:hideMark/>
          </w:tcPr>
          <w:p w14:paraId="578667F3" w14:textId="679F96D0" w:rsidR="00884D21" w:rsidRPr="000B690E" w:rsidDel="00D83CAF" w:rsidRDefault="00884D21" w:rsidP="00884D21">
            <w:pPr>
              <w:rPr>
                <w:del w:id="1351" w:author="Luis Gerardo Gonzalez Morales" w:date="2019-02-13T21:00:00Z"/>
                <w:rFonts w:cstheme="minorHAnsi"/>
                <w:sz w:val="20"/>
                <w:szCs w:val="20"/>
              </w:rPr>
            </w:pPr>
            <w:del w:id="1352" w:author="Luis Gerardo Gonzalez Morales" w:date="2019-02-13T21:00:00Z">
              <w:r w:rsidRPr="000B690E" w:rsidDel="00D83CAF">
                <w:rPr>
                  <w:rFonts w:cstheme="minorHAnsi"/>
                  <w:sz w:val="20"/>
                  <w:szCs w:val="20"/>
                </w:rPr>
                <w:delText>None Of The Above</w:delText>
              </w:r>
            </w:del>
          </w:p>
        </w:tc>
        <w:tc>
          <w:tcPr>
            <w:tcW w:w="824" w:type="dxa"/>
            <w:noWrap/>
            <w:hideMark/>
          </w:tcPr>
          <w:p w14:paraId="5A4EABBE" w14:textId="7069A7BD" w:rsidR="00884D21" w:rsidRPr="000B690E" w:rsidDel="00D83CAF" w:rsidRDefault="00884D21" w:rsidP="00884D21">
            <w:pPr>
              <w:rPr>
                <w:del w:id="1353" w:author="Luis Gerardo Gonzalez Morales" w:date="2019-02-13T21:00:00Z"/>
                <w:rFonts w:cstheme="minorHAnsi"/>
                <w:sz w:val="20"/>
                <w:szCs w:val="20"/>
              </w:rPr>
            </w:pPr>
            <w:del w:id="1354" w:author="Luis Gerardo Gonzalez Morales" w:date="2019-02-13T21:00:00Z">
              <w:r w:rsidRPr="000B690E" w:rsidDel="00D83CAF">
                <w:rPr>
                  <w:rFonts w:cstheme="minorHAnsi"/>
                  <w:sz w:val="20"/>
                  <w:szCs w:val="20"/>
                </w:rPr>
                <w:delText>0</w:delText>
              </w:r>
            </w:del>
          </w:p>
        </w:tc>
        <w:tc>
          <w:tcPr>
            <w:tcW w:w="1281" w:type="dxa"/>
            <w:noWrap/>
            <w:hideMark/>
          </w:tcPr>
          <w:p w14:paraId="171F8965" w14:textId="2054F95E" w:rsidR="00884D21" w:rsidRPr="000B690E" w:rsidDel="00D83CAF" w:rsidRDefault="00884D21" w:rsidP="00884D21">
            <w:pPr>
              <w:rPr>
                <w:del w:id="1355" w:author="Luis Gerardo Gonzalez Morales" w:date="2019-02-13T21:00:00Z"/>
                <w:rFonts w:cstheme="minorHAnsi"/>
                <w:sz w:val="20"/>
                <w:szCs w:val="20"/>
              </w:rPr>
            </w:pPr>
            <w:del w:id="1356" w:author="Luis Gerardo Gonzalez Morales" w:date="2019-02-13T21:00:00Z">
              <w:r w:rsidRPr="000B690E" w:rsidDel="00D83CAF">
                <w:rPr>
                  <w:rFonts w:cstheme="minorHAnsi"/>
                  <w:sz w:val="20"/>
                  <w:szCs w:val="20"/>
                </w:rPr>
                <w:delText>0.0</w:delText>
              </w:r>
            </w:del>
          </w:p>
        </w:tc>
      </w:tr>
    </w:tbl>
    <w:p w14:paraId="34699148" w14:textId="77777777" w:rsidR="00D83CAF" w:rsidRDefault="00D83CAF">
      <w:pPr>
        <w:keepNext/>
        <w:jc w:val="center"/>
        <w:rPr>
          <w:ins w:id="1357" w:author="Luis Gerardo Gonzalez Morales" w:date="2019-02-13T21:01:00Z"/>
        </w:rPr>
        <w:pPrChange w:id="1358" w:author="Luis Gerardo Gonzalez Morales" w:date="2019-02-13T21:01:00Z">
          <w:pPr/>
        </w:pPrChange>
      </w:pPr>
      <w:ins w:id="1359" w:author="Luis Gerardo Gonzalez Morales" w:date="2019-02-13T21:00:00Z">
        <w:r>
          <w:rPr>
            <w:b/>
            <w:bCs/>
            <w:noProof/>
          </w:rPr>
          <w:drawing>
            <wp:inline distT="0" distB="0" distL="0" distR="0" wp14:anchorId="7F6A1B0A" wp14:editId="189AFB52">
              <wp:extent cx="3657600" cy="3310128"/>
              <wp:effectExtent l="0" t="0" r="0" b="5080"/>
              <wp:docPr id="530" name="Graph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lot_29_Q03.3.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57600" cy="3310128"/>
                      </a:xfrm>
                      <a:prstGeom prst="rect">
                        <a:avLst/>
                      </a:prstGeom>
                    </pic:spPr>
                  </pic:pic>
                </a:graphicData>
              </a:graphic>
            </wp:inline>
          </w:drawing>
        </w:r>
      </w:ins>
    </w:p>
    <w:p w14:paraId="3BD5FE10" w14:textId="13B9A72E" w:rsidR="00884D21" w:rsidRDefault="00D83CAF" w:rsidP="00D83CAF">
      <w:pPr>
        <w:pStyle w:val="Caption"/>
        <w:jc w:val="center"/>
        <w:rPr>
          <w:ins w:id="1360" w:author="Luis Gerardo Gonzalez Morales" w:date="2019-02-13T21:10:00Z"/>
          <w:lang w:val="en-US"/>
        </w:rPr>
      </w:pPr>
      <w:ins w:id="1361" w:author="Luis Gerardo Gonzalez Morales" w:date="2019-02-13T21:01:00Z">
        <w:r>
          <w:t xml:space="preserve">Figure </w:t>
        </w:r>
        <w:r>
          <w:fldChar w:fldCharType="begin"/>
        </w:r>
        <w:r>
          <w:instrText xml:space="preserve"> SEQ Figure \* ARABIC </w:instrText>
        </w:r>
      </w:ins>
      <w:r>
        <w:fldChar w:fldCharType="separate"/>
      </w:r>
      <w:ins w:id="1362" w:author="Luis Gerardo Gonzalez Morales" w:date="2019-02-17T11:55:00Z">
        <w:r w:rsidR="009241EC">
          <w:rPr>
            <w:noProof/>
          </w:rPr>
          <w:t>21</w:t>
        </w:r>
      </w:ins>
      <w:ins w:id="1363" w:author="Luis Gerardo Gonzalez Morales" w:date="2019-02-13T21:01:00Z">
        <w:r>
          <w:fldChar w:fldCharType="end"/>
        </w:r>
        <w:r>
          <w:rPr>
            <w:lang w:val="en-US"/>
          </w:rPr>
          <w:t>. Types of explanatory texts that accompany published data</w:t>
        </w:r>
      </w:ins>
    </w:p>
    <w:p w14:paraId="524D2C0E" w14:textId="759FF135" w:rsidR="004B3F3C" w:rsidRDefault="004B3F3C" w:rsidP="004B3F3C">
      <w:pPr>
        <w:rPr>
          <w:ins w:id="1364" w:author="Luis Gerardo Gonzalez Morales" w:date="2019-02-13T21:10:00Z"/>
          <w:lang w:val="en-US"/>
        </w:rPr>
      </w:pPr>
    </w:p>
    <w:p w14:paraId="13F577CA" w14:textId="77777777" w:rsidR="004B3F3C" w:rsidRPr="004B3F3C" w:rsidRDefault="004B3F3C">
      <w:pPr>
        <w:rPr>
          <w:lang w:val="en-US"/>
          <w:rPrChange w:id="1365" w:author="Luis Gerardo Gonzalez Morales" w:date="2019-02-13T21:10:00Z">
            <w:rPr>
              <w:rFonts w:asciiTheme="majorBidi" w:hAnsiTheme="majorBidi" w:cstheme="majorBidi"/>
              <w:lang w:val="en-US"/>
            </w:rPr>
          </w:rPrChange>
        </w:rPr>
      </w:pPr>
    </w:p>
    <w:p w14:paraId="1B807C96" w14:textId="4BB044C0" w:rsidR="00884D21" w:rsidRPr="00D83CAF" w:rsidDel="00D83CAF" w:rsidRDefault="00884D21" w:rsidP="00884D21">
      <w:pPr>
        <w:rPr>
          <w:del w:id="1366" w:author="Luis Gerardo Gonzalez Morales" w:date="2019-02-13T21:01:00Z"/>
          <w:rFonts w:asciiTheme="majorBidi" w:hAnsiTheme="majorBidi" w:cstheme="majorBidi"/>
          <w:iCs/>
          <w:lang w:val="en-US"/>
          <w:rPrChange w:id="1367" w:author="Luis Gerardo Gonzalez Morales" w:date="2019-02-13T21:07:00Z">
            <w:rPr>
              <w:del w:id="1368" w:author="Luis Gerardo Gonzalez Morales" w:date="2019-02-13T21:01:00Z"/>
              <w:rFonts w:asciiTheme="majorBidi" w:hAnsiTheme="majorBidi" w:cstheme="majorBidi"/>
              <w:i/>
              <w:lang w:val="en-US"/>
            </w:rPr>
          </w:rPrChange>
        </w:rPr>
      </w:pPr>
      <w:del w:id="1369" w:author="Luis Gerardo Gonzalez Morales" w:date="2019-02-13T21:01:00Z">
        <w:r w:rsidRPr="00D83CAF" w:rsidDel="00D83CAF">
          <w:rPr>
            <w:rFonts w:asciiTheme="majorBidi" w:hAnsiTheme="majorBidi" w:cstheme="majorBidi"/>
            <w:iCs/>
            <w:lang w:val="en-US"/>
            <w:rPrChange w:id="1370" w:author="Luis Gerardo Gonzalez Morales" w:date="2019-02-13T21:07:00Z">
              <w:rPr>
                <w:rFonts w:asciiTheme="majorBidi" w:hAnsiTheme="majorBidi" w:cstheme="majorBidi"/>
                <w:i/>
                <w:lang w:val="en-US"/>
              </w:rPr>
            </w:rPrChange>
          </w:rPr>
          <w:delText>Question 3.3c</w:delText>
        </w:r>
      </w:del>
    </w:p>
    <w:p w14:paraId="2B3858FD" w14:textId="1C37A8BA" w:rsidR="00884D21" w:rsidDel="004B3F3C" w:rsidRDefault="00E94D63" w:rsidP="00884D21">
      <w:pPr>
        <w:rPr>
          <w:del w:id="1371" w:author="Luis Gerardo Gonzalez Morales" w:date="2019-02-13T21:10:00Z"/>
          <w:rFonts w:asciiTheme="majorBidi" w:hAnsiTheme="majorBidi" w:cstheme="majorBidi"/>
          <w:lang w:val="en-US"/>
        </w:rPr>
      </w:pPr>
      <w:del w:id="1372" w:author="Luis Gerardo Gonzalez Morales" w:date="2019-02-13T21:07:00Z">
        <w:r w:rsidRPr="00D83CAF" w:rsidDel="00D83CAF">
          <w:rPr>
            <w:rFonts w:asciiTheme="majorBidi" w:hAnsiTheme="majorBidi" w:cstheme="majorBidi"/>
            <w:iCs/>
            <w:lang w:val="en-US"/>
            <w:rPrChange w:id="1373" w:author="Luis Gerardo Gonzalez Morales" w:date="2019-02-13T21:07:00Z">
              <w:rPr>
                <w:rFonts w:asciiTheme="majorBidi" w:hAnsiTheme="majorBidi" w:cstheme="majorBidi"/>
                <w:lang w:val="en-US"/>
              </w:rPr>
            </w:rPrChange>
          </w:rPr>
          <w:delText>For</w:delText>
        </w:r>
      </w:del>
      <w:del w:id="1374" w:author="Luis Gerardo Gonzalez Morales" w:date="2019-02-13T21:10:00Z">
        <w:r w:rsidRPr="00D83CAF" w:rsidDel="004B3F3C">
          <w:rPr>
            <w:rFonts w:asciiTheme="majorBidi" w:hAnsiTheme="majorBidi" w:cstheme="majorBidi"/>
            <w:iCs/>
            <w:lang w:val="en-US"/>
            <w:rPrChange w:id="1375" w:author="Luis Gerardo Gonzalez Morales" w:date="2019-02-13T21:07:00Z">
              <w:rPr>
                <w:rFonts w:asciiTheme="majorBidi" w:hAnsiTheme="majorBidi" w:cstheme="majorBidi"/>
                <w:lang w:val="en-US"/>
              </w:rPr>
            </w:rPrChange>
          </w:rPr>
          <w:delText xml:space="preserve"> </w:delText>
        </w:r>
      </w:del>
      <w:del w:id="1376" w:author="Luis Gerardo Gonzalez Morales" w:date="2019-02-13T21:07:00Z">
        <w:r w:rsidDel="00D83CAF">
          <w:rPr>
            <w:rFonts w:asciiTheme="majorBidi" w:hAnsiTheme="majorBidi" w:cstheme="majorBidi"/>
            <w:lang w:val="en-US"/>
          </w:rPr>
          <w:delText>those country respondents (76)</w:delText>
        </w:r>
      </w:del>
      <w:del w:id="1377" w:author="Luis Gerardo Gonzalez Morales" w:date="2019-02-13T21:10:00Z">
        <w:r w:rsidDel="004B3F3C">
          <w:rPr>
            <w:rFonts w:asciiTheme="majorBidi" w:hAnsiTheme="majorBidi" w:cstheme="majorBidi"/>
            <w:lang w:val="en-US"/>
          </w:rPr>
          <w:delText xml:space="preserve"> that </w:delText>
        </w:r>
      </w:del>
      <w:del w:id="1378" w:author="Luis Gerardo Gonzalez Morales" w:date="2019-02-13T21:07:00Z">
        <w:r w:rsidDel="00D83CAF">
          <w:rPr>
            <w:rFonts w:asciiTheme="majorBidi" w:hAnsiTheme="majorBidi" w:cstheme="majorBidi"/>
            <w:lang w:val="en-US"/>
          </w:rPr>
          <w:delText xml:space="preserve">selected </w:delText>
        </w:r>
      </w:del>
      <w:del w:id="1379" w:author="Luis Gerardo Gonzalez Morales" w:date="2019-02-13T21:10:00Z">
        <w:r w:rsidDel="004B3F3C">
          <w:rPr>
            <w:rFonts w:asciiTheme="majorBidi" w:hAnsiTheme="majorBidi" w:cstheme="majorBidi"/>
            <w:lang w:val="en-US"/>
          </w:rPr>
          <w:delText xml:space="preserve">metadata </w:delText>
        </w:r>
      </w:del>
      <w:del w:id="1380" w:author="Luis Gerardo Gonzalez Morales" w:date="2019-02-13T21:08:00Z">
        <w:r w:rsidDel="00D83CAF">
          <w:rPr>
            <w:rFonts w:asciiTheme="majorBidi" w:hAnsiTheme="majorBidi" w:cstheme="majorBidi"/>
            <w:lang w:val="en-US"/>
          </w:rPr>
          <w:delText xml:space="preserve">as the type of explanatory text that accompanies </w:delText>
        </w:r>
      </w:del>
      <w:del w:id="1381" w:author="Luis Gerardo Gonzalez Morales" w:date="2019-02-13T21:10:00Z">
        <w:r w:rsidDel="004B3F3C">
          <w:rPr>
            <w:rFonts w:asciiTheme="majorBidi" w:hAnsiTheme="majorBidi" w:cstheme="majorBidi"/>
            <w:lang w:val="en-US"/>
          </w:rPr>
          <w:delText xml:space="preserve">published data, almost 90 </w:delText>
        </w:r>
      </w:del>
      <w:del w:id="1382" w:author="Luis Gerardo Gonzalez Morales" w:date="2019-02-13T20:59:00Z">
        <w:r w:rsidDel="00D83CAF">
          <w:rPr>
            <w:rFonts w:asciiTheme="majorBidi" w:hAnsiTheme="majorBidi" w:cstheme="majorBidi"/>
            <w:lang w:val="en-US"/>
          </w:rPr>
          <w:delText>per cent</w:delText>
        </w:r>
      </w:del>
      <w:del w:id="1383" w:author="Luis Gerardo Gonzalez Morales" w:date="2019-02-13T21:10:00Z">
        <w:r w:rsidR="00B47031" w:rsidDel="004B3F3C">
          <w:rPr>
            <w:rFonts w:asciiTheme="majorBidi" w:hAnsiTheme="majorBidi" w:cstheme="majorBidi"/>
            <w:lang w:val="en-US"/>
          </w:rPr>
          <w:delText xml:space="preserve"> </w:delText>
        </w:r>
        <w:r w:rsidDel="004B3F3C">
          <w:rPr>
            <w:rFonts w:asciiTheme="majorBidi" w:hAnsiTheme="majorBidi" w:cstheme="majorBidi"/>
            <w:lang w:val="en-US"/>
          </w:rPr>
          <w:delText>note</w:delText>
        </w:r>
        <w:r w:rsidR="00B47031" w:rsidDel="004B3F3C">
          <w:rPr>
            <w:rFonts w:asciiTheme="majorBidi" w:hAnsiTheme="majorBidi" w:cstheme="majorBidi"/>
            <w:lang w:val="en-US"/>
          </w:rPr>
          <w:delText>d</w:delText>
        </w:r>
        <w:r w:rsidDel="004B3F3C">
          <w:rPr>
            <w:rFonts w:asciiTheme="majorBidi" w:hAnsiTheme="majorBidi" w:cstheme="majorBidi"/>
            <w:lang w:val="en-US"/>
          </w:rPr>
          <w:delText xml:space="preserve"> that the proportion of the datasets released in the last two years included metadata </w:delText>
        </w:r>
        <w:r w:rsidR="00B47031" w:rsidDel="004B3F3C">
          <w:rPr>
            <w:rFonts w:asciiTheme="majorBidi" w:hAnsiTheme="majorBidi" w:cstheme="majorBidi"/>
            <w:lang w:val="en-US"/>
          </w:rPr>
          <w:delText xml:space="preserve">at least </w:delText>
        </w:r>
        <w:r w:rsidDel="004B3F3C">
          <w:rPr>
            <w:rFonts w:asciiTheme="majorBidi" w:hAnsiTheme="majorBidi" w:cstheme="majorBidi"/>
            <w:lang w:val="en-US"/>
          </w:rPr>
          <w:delText xml:space="preserve">half of the time. </w:delText>
        </w:r>
      </w:del>
    </w:p>
    <w:p w14:paraId="1C4F4BCD" w14:textId="4E9B0504" w:rsidR="0060234F" w:rsidDel="00D83CAF" w:rsidRDefault="0060234F" w:rsidP="00884D21">
      <w:pPr>
        <w:rPr>
          <w:del w:id="1384" w:author="Luis Gerardo Gonzalez Morales" w:date="2019-02-13T21:02:00Z"/>
          <w:rFonts w:asciiTheme="majorBidi" w:hAnsiTheme="majorBidi" w:cstheme="majorBidi"/>
          <w:lang w:val="en-US"/>
        </w:rPr>
      </w:pPr>
      <w:del w:id="1385" w:author="Luis Gerardo Gonzalez Morales" w:date="2019-02-13T21:02:00Z">
        <w:r w:rsidRPr="0060234F" w:rsidDel="00D83CAF">
          <w:rPr>
            <w:rFonts w:asciiTheme="majorBidi" w:hAnsiTheme="majorBidi" w:cstheme="majorBidi"/>
            <w:i/>
            <w:iCs/>
            <w:lang w:val="en-US"/>
          </w:rPr>
          <w:delText>What proportion of the datasets released in the last two years by the NSO included metadata?</w:delText>
        </w:r>
      </w:del>
    </w:p>
    <w:p w14:paraId="7C5A44C7" w14:textId="77777777" w:rsidR="00D83CAF" w:rsidRDefault="00D83CAF">
      <w:pPr>
        <w:keepNext/>
        <w:jc w:val="center"/>
        <w:rPr>
          <w:ins w:id="1386" w:author="Luis Gerardo Gonzalez Morales" w:date="2019-02-13T21:06:00Z"/>
        </w:rPr>
        <w:pPrChange w:id="1387" w:author="Luis Gerardo Gonzalez Morales" w:date="2019-02-13T21:06:00Z">
          <w:pPr>
            <w:jc w:val="center"/>
          </w:pPr>
        </w:pPrChange>
      </w:pPr>
      <w:ins w:id="1388" w:author="Luis Gerardo Gonzalez Morales" w:date="2019-02-13T21:05:00Z">
        <w:r>
          <w:rPr>
            <w:b/>
            <w:bCs/>
            <w:noProof/>
          </w:rPr>
          <w:drawing>
            <wp:inline distT="0" distB="0" distL="0" distR="0" wp14:anchorId="319EB4E5" wp14:editId="686833B2">
              <wp:extent cx="3657600" cy="2862072"/>
              <wp:effectExtent l="0" t="0" r="0" b="0"/>
              <wp:docPr id="532" name="Graph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lot_31_Q03.3d.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657600" cy="2862072"/>
                      </a:xfrm>
                      <a:prstGeom prst="rect">
                        <a:avLst/>
                      </a:prstGeom>
                    </pic:spPr>
                  </pic:pic>
                </a:graphicData>
              </a:graphic>
            </wp:inline>
          </w:drawing>
        </w:r>
      </w:ins>
    </w:p>
    <w:p w14:paraId="45D6E380" w14:textId="5E8730CF" w:rsidR="00D83CAF" w:rsidRDefault="00D83CAF">
      <w:pPr>
        <w:pStyle w:val="Caption"/>
        <w:jc w:val="center"/>
        <w:rPr>
          <w:ins w:id="1389" w:author="Luis Gerardo Gonzalez Morales" w:date="2019-02-13T21:03:00Z"/>
          <w:rFonts w:asciiTheme="majorBidi" w:hAnsiTheme="majorBidi" w:cstheme="majorBidi"/>
          <w:i/>
          <w:iCs/>
          <w:lang w:val="en-US"/>
        </w:rPr>
        <w:pPrChange w:id="1390" w:author="Luis Gerardo Gonzalez Morales" w:date="2019-02-13T21:06:00Z">
          <w:pPr/>
        </w:pPrChange>
      </w:pPr>
      <w:ins w:id="1391" w:author="Luis Gerardo Gonzalez Morales" w:date="2019-02-13T21:06:00Z">
        <w:r>
          <w:t xml:space="preserve">Figure </w:t>
        </w:r>
        <w:r>
          <w:fldChar w:fldCharType="begin"/>
        </w:r>
        <w:r>
          <w:instrText xml:space="preserve"> SEQ Figure \* ARABIC </w:instrText>
        </w:r>
      </w:ins>
      <w:r>
        <w:fldChar w:fldCharType="separate"/>
      </w:r>
      <w:ins w:id="1392" w:author="Luis Gerardo Gonzalez Morales" w:date="2019-02-17T11:55:00Z">
        <w:r w:rsidR="009241EC">
          <w:rPr>
            <w:noProof/>
          </w:rPr>
          <w:t>22</w:t>
        </w:r>
      </w:ins>
      <w:ins w:id="1393" w:author="Luis Gerardo Gonzalez Morales" w:date="2019-02-13T21:06:00Z">
        <w:r>
          <w:fldChar w:fldCharType="end"/>
        </w:r>
        <w:r>
          <w:rPr>
            <w:lang w:val="en-US"/>
          </w:rPr>
          <w:t>. Types of manuals and protocols made available with published data</w:t>
        </w:r>
      </w:ins>
    </w:p>
    <w:p w14:paraId="04496CD6" w14:textId="4B014BD6" w:rsidR="0060234F" w:rsidDel="004B3F3C" w:rsidRDefault="0060234F" w:rsidP="00884D21">
      <w:pPr>
        <w:rPr>
          <w:del w:id="1394" w:author="Luis Gerardo Gonzalez Morales" w:date="2019-02-13T21:02:00Z"/>
          <w:rFonts w:asciiTheme="majorBidi" w:hAnsiTheme="majorBidi" w:cstheme="majorBidi"/>
          <w:lang w:val="en-US"/>
        </w:rPr>
      </w:pPr>
      <w:del w:id="1395" w:author="Luis Gerardo Gonzalez Morales" w:date="2019-02-13T21:02:00Z">
        <w:r w:rsidRPr="00804B13" w:rsidDel="00D83CAF">
          <w:rPr>
            <w:noProof/>
          </w:rPr>
          <w:drawing>
            <wp:inline distT="0" distB="0" distL="0" distR="0" wp14:anchorId="5C453C38" wp14:editId="4DFCA3C7">
              <wp:extent cx="5624295" cy="2524125"/>
              <wp:effectExtent l="0" t="0" r="14605" b="9525"/>
              <wp:docPr id="3" name="Chart 3">
                <a:extLst xmlns:a="http://schemas.openxmlformats.org/drawingml/2006/main">
                  <a:ext uri="{FF2B5EF4-FFF2-40B4-BE49-F238E27FC236}">
                    <a16:creationId xmlns:a16="http://schemas.microsoft.com/office/drawing/2014/main" id="{5AB15BA1-78E2-4C64-805C-A6B7E807F1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del>
    </w:p>
    <w:p w14:paraId="0BC72737" w14:textId="72380D9E" w:rsidR="004B3F3C" w:rsidRDefault="004B3F3C" w:rsidP="0076527E">
      <w:pPr>
        <w:rPr>
          <w:ins w:id="1396" w:author="Luis Gerardo Gonzalez Morales" w:date="2019-02-13T21:10:00Z"/>
          <w:rFonts w:asciiTheme="majorBidi" w:hAnsiTheme="majorBidi" w:cstheme="majorBidi"/>
          <w:lang w:val="en-US"/>
        </w:rPr>
      </w:pPr>
    </w:p>
    <w:p w14:paraId="6B6F5FC8" w14:textId="2ABA5F63" w:rsidR="004B3F3C" w:rsidRDefault="004B3F3C" w:rsidP="0076527E">
      <w:pPr>
        <w:rPr>
          <w:ins w:id="1397" w:author="Luis Gerardo Gonzalez Morales" w:date="2019-02-13T21:10:00Z"/>
          <w:rFonts w:asciiTheme="majorBidi" w:hAnsiTheme="majorBidi" w:cstheme="majorBidi"/>
          <w:lang w:val="en-US"/>
        </w:rPr>
      </w:pPr>
    </w:p>
    <w:p w14:paraId="4AEA29D0" w14:textId="77777777" w:rsidR="004B3F3C" w:rsidRPr="00D83CAF" w:rsidRDefault="004B3F3C" w:rsidP="0076527E">
      <w:pPr>
        <w:rPr>
          <w:ins w:id="1398" w:author="Luis Gerardo Gonzalez Morales" w:date="2019-02-13T21:10:00Z"/>
          <w:rFonts w:asciiTheme="majorBidi" w:hAnsiTheme="majorBidi" w:cstheme="majorBidi"/>
          <w:lang w:val="en-US"/>
          <w:rPrChange w:id="1399" w:author="Luis Gerardo Gonzalez Morales" w:date="2019-02-13T21:03:00Z">
            <w:rPr>
              <w:ins w:id="1400" w:author="Luis Gerardo Gonzalez Morales" w:date="2019-02-13T21:10:00Z"/>
              <w:rFonts w:asciiTheme="majorBidi" w:hAnsiTheme="majorBidi" w:cstheme="majorBidi"/>
              <w:i/>
              <w:lang w:val="en-US"/>
            </w:rPr>
          </w:rPrChange>
        </w:rPr>
      </w:pPr>
    </w:p>
    <w:p w14:paraId="1485791D" w14:textId="34ECA127" w:rsidR="00884D21" w:rsidRPr="00D83CAF" w:rsidDel="00D83CAF" w:rsidRDefault="00884D21" w:rsidP="00884D21">
      <w:pPr>
        <w:rPr>
          <w:del w:id="1401" w:author="Luis Gerardo Gonzalez Morales" w:date="2019-02-13T21:02:00Z"/>
          <w:rFonts w:asciiTheme="majorBidi" w:hAnsiTheme="majorBidi" w:cstheme="majorBidi"/>
          <w:lang w:val="en-US"/>
          <w:rPrChange w:id="1402" w:author="Luis Gerardo Gonzalez Morales" w:date="2019-02-13T21:03:00Z">
            <w:rPr>
              <w:del w:id="1403" w:author="Luis Gerardo Gonzalez Morales" w:date="2019-02-13T21:02:00Z"/>
              <w:rFonts w:asciiTheme="majorBidi" w:hAnsiTheme="majorBidi" w:cstheme="majorBidi"/>
              <w:i/>
              <w:lang w:val="en-US"/>
            </w:rPr>
          </w:rPrChange>
        </w:rPr>
      </w:pPr>
      <w:del w:id="1404" w:author="Luis Gerardo Gonzalez Morales" w:date="2019-02-13T21:02:00Z">
        <w:r w:rsidRPr="00D83CAF" w:rsidDel="00D83CAF">
          <w:rPr>
            <w:rFonts w:asciiTheme="majorBidi" w:hAnsiTheme="majorBidi" w:cstheme="majorBidi"/>
            <w:lang w:val="en-US"/>
            <w:rPrChange w:id="1405" w:author="Luis Gerardo Gonzalez Morales" w:date="2019-02-13T21:03:00Z">
              <w:rPr>
                <w:rFonts w:asciiTheme="majorBidi" w:hAnsiTheme="majorBidi" w:cstheme="majorBidi"/>
                <w:i/>
                <w:lang w:val="en-US"/>
              </w:rPr>
            </w:rPrChange>
          </w:rPr>
          <w:lastRenderedPageBreak/>
          <w:delText>Question 3.4</w:delText>
        </w:r>
      </w:del>
    </w:p>
    <w:p w14:paraId="5F84171D" w14:textId="1D938FF5" w:rsidR="00884D21" w:rsidRDefault="00884D21" w:rsidP="00884D21">
      <w:pPr>
        <w:rPr>
          <w:rFonts w:asciiTheme="majorBidi" w:hAnsiTheme="majorBidi" w:cstheme="majorBidi"/>
          <w:lang w:val="en-US"/>
        </w:rPr>
      </w:pPr>
      <w:r w:rsidRPr="00D83CAF">
        <w:rPr>
          <w:rFonts w:asciiTheme="majorBidi" w:hAnsiTheme="majorBidi" w:cstheme="majorBidi"/>
          <w:lang w:val="en-US"/>
        </w:rPr>
        <w:t>A</w:t>
      </w:r>
      <w:r>
        <w:rPr>
          <w:rFonts w:asciiTheme="majorBidi" w:hAnsiTheme="majorBidi" w:cstheme="majorBidi"/>
          <w:lang w:val="en-US"/>
        </w:rPr>
        <w:t xml:space="preserve">lmost 97 </w:t>
      </w:r>
      <w:del w:id="1406" w:author="Luis Gerardo Gonzalez Morales" w:date="2019-02-13T20:59:00Z">
        <w:r w:rsidDel="00D83CAF">
          <w:rPr>
            <w:rFonts w:asciiTheme="majorBidi" w:hAnsiTheme="majorBidi" w:cstheme="majorBidi"/>
            <w:lang w:val="en-US"/>
          </w:rPr>
          <w:delText>per cent</w:delText>
        </w:r>
      </w:del>
      <w:ins w:id="1407"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of the countries use at least one data platform to disseminate statistical data. Forty-three </w:t>
      </w:r>
      <w:del w:id="1408" w:author="Luis Gerardo Gonzalez Morales" w:date="2019-02-13T20:59:00Z">
        <w:r w:rsidDel="00D83CAF">
          <w:rPr>
            <w:rFonts w:asciiTheme="majorBidi" w:hAnsiTheme="majorBidi" w:cstheme="majorBidi"/>
            <w:lang w:val="en-US"/>
          </w:rPr>
          <w:delText>per cent</w:delText>
        </w:r>
      </w:del>
      <w:ins w:id="1409"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indicated that they use custom-developed data platforms.</w:t>
      </w:r>
      <w:ins w:id="1410" w:author="Luis Gerardo Gonzalez Morales" w:date="2019-02-14T04:45:00Z">
        <w:r w:rsidR="00EC5DDD">
          <w:rPr>
            <w:rFonts w:asciiTheme="majorBidi" w:hAnsiTheme="majorBidi" w:cstheme="majorBidi"/>
            <w:lang w:val="en-US"/>
          </w:rPr>
          <w:t xml:space="preserve"> </w:t>
        </w:r>
      </w:ins>
      <w:ins w:id="1411" w:author="Luis Gerardo Gonzalez Morales" w:date="2019-02-14T04:46:00Z">
        <w:r w:rsidR="00EC5DDD">
          <w:rPr>
            <w:rFonts w:asciiTheme="majorBidi" w:hAnsiTheme="majorBidi" w:cstheme="majorBidi"/>
            <w:lang w:val="en-US"/>
          </w:rPr>
          <w:t>Overall, there is a wide variety of platforms being used</w:t>
        </w:r>
      </w:ins>
      <w:ins w:id="1412" w:author="Luis Gerardo Gonzalez Morales" w:date="2019-02-14T04:49:00Z">
        <w:r w:rsidR="00EC5DDD">
          <w:rPr>
            <w:rFonts w:asciiTheme="majorBidi" w:hAnsiTheme="majorBidi" w:cstheme="majorBidi"/>
            <w:lang w:val="en-US"/>
          </w:rPr>
          <w:t xml:space="preserve"> (see Figure 23)</w:t>
        </w:r>
      </w:ins>
      <w:ins w:id="1413" w:author="Luis Gerardo Gonzalez Morales" w:date="2019-02-14T04:53:00Z">
        <w:r w:rsidR="00D216B4">
          <w:rPr>
            <w:rFonts w:asciiTheme="majorBidi" w:hAnsiTheme="majorBidi" w:cstheme="majorBidi"/>
            <w:lang w:val="en-US"/>
          </w:rPr>
          <w:t>, and most countries use a combination of two or more platforms</w:t>
        </w:r>
      </w:ins>
      <w:ins w:id="1414" w:author="Luis Gerardo Gonzalez Morales" w:date="2019-02-14T04:51:00Z">
        <w:r w:rsidR="00D216B4">
          <w:rPr>
            <w:rFonts w:asciiTheme="majorBidi" w:hAnsiTheme="majorBidi" w:cstheme="majorBidi"/>
            <w:lang w:val="en-US"/>
          </w:rPr>
          <w:t>. Almost one third of</w:t>
        </w:r>
      </w:ins>
      <w:ins w:id="1415" w:author="Luis Gerardo Gonzalez Morales" w:date="2019-02-14T04:55:00Z">
        <w:r w:rsidR="00D216B4">
          <w:rPr>
            <w:rFonts w:asciiTheme="majorBidi" w:hAnsiTheme="majorBidi" w:cstheme="majorBidi"/>
            <w:lang w:val="en-US"/>
          </w:rPr>
          <w:t xml:space="preserve"> all</w:t>
        </w:r>
      </w:ins>
      <w:ins w:id="1416" w:author="Luis Gerardo Gonzalez Morales" w:date="2019-02-14T04:51:00Z">
        <w:r w:rsidR="00D216B4">
          <w:rPr>
            <w:rFonts w:asciiTheme="majorBidi" w:hAnsiTheme="majorBidi" w:cstheme="majorBidi"/>
            <w:lang w:val="en-US"/>
          </w:rPr>
          <w:t xml:space="preserve"> countries report the use of ArcGIS</w:t>
        </w:r>
      </w:ins>
      <w:ins w:id="1417" w:author="Luis Gerardo Gonzalez Morales" w:date="2019-02-14T04:58:00Z">
        <w:r w:rsidR="00D216B4">
          <w:rPr>
            <w:rFonts w:asciiTheme="majorBidi" w:hAnsiTheme="majorBidi" w:cstheme="majorBidi"/>
            <w:lang w:val="en-US"/>
          </w:rPr>
          <w:t>,</w:t>
        </w:r>
      </w:ins>
      <w:ins w:id="1418" w:author="Luis Gerardo Gonzalez Morales" w:date="2019-02-14T04:59:00Z">
        <w:r w:rsidR="00D216B4">
          <w:rPr>
            <w:rFonts w:asciiTheme="majorBidi" w:hAnsiTheme="majorBidi" w:cstheme="majorBidi"/>
            <w:lang w:val="en-US"/>
          </w:rPr>
          <w:t xml:space="preserve"> a platform specialized in the dissemination of geospatially-enabled statistical data. T</w:t>
        </w:r>
      </w:ins>
      <w:ins w:id="1419" w:author="Luis Gerardo Gonzalez Morales" w:date="2019-02-14T04:56:00Z">
        <w:r w:rsidR="00D216B4">
          <w:rPr>
            <w:rFonts w:asciiTheme="majorBidi" w:hAnsiTheme="majorBidi" w:cstheme="majorBidi"/>
            <w:lang w:val="en-US"/>
          </w:rPr>
          <w:t xml:space="preserve">he Eurostat web portal and </w:t>
        </w:r>
        <w:proofErr w:type="spellStart"/>
        <w:r w:rsidR="00D216B4">
          <w:rPr>
            <w:rFonts w:asciiTheme="majorBidi" w:hAnsiTheme="majorBidi" w:cstheme="majorBidi"/>
            <w:lang w:val="en-US"/>
          </w:rPr>
          <w:t>OECD.Stat</w:t>
        </w:r>
        <w:proofErr w:type="spellEnd"/>
        <w:r w:rsidR="00D216B4">
          <w:rPr>
            <w:rFonts w:asciiTheme="majorBidi" w:hAnsiTheme="majorBidi" w:cstheme="majorBidi"/>
            <w:lang w:val="en-US"/>
          </w:rPr>
          <w:t xml:space="preserve"> platform</w:t>
        </w:r>
      </w:ins>
      <w:ins w:id="1420" w:author="Luis Gerardo Gonzalez Morales" w:date="2019-02-14T04:59:00Z">
        <w:r w:rsidR="00D216B4">
          <w:rPr>
            <w:rFonts w:asciiTheme="majorBidi" w:hAnsiTheme="majorBidi" w:cstheme="majorBidi"/>
            <w:lang w:val="en-US"/>
          </w:rPr>
          <w:t>s</w:t>
        </w:r>
      </w:ins>
      <w:ins w:id="1421" w:author="Luis Gerardo Gonzalez Morales" w:date="2019-02-14T04:56:00Z">
        <w:r w:rsidR="00D216B4">
          <w:rPr>
            <w:rFonts w:asciiTheme="majorBidi" w:hAnsiTheme="majorBidi" w:cstheme="majorBidi"/>
            <w:lang w:val="en-US"/>
          </w:rPr>
          <w:t xml:space="preserve"> </w:t>
        </w:r>
      </w:ins>
      <w:ins w:id="1422" w:author="Luis Gerardo Gonzalez Morales" w:date="2019-02-14T04:57:00Z">
        <w:r w:rsidR="00D216B4">
          <w:rPr>
            <w:rFonts w:asciiTheme="majorBidi" w:hAnsiTheme="majorBidi" w:cstheme="majorBidi"/>
            <w:lang w:val="en-US"/>
          </w:rPr>
          <w:t xml:space="preserve">are </w:t>
        </w:r>
      </w:ins>
      <w:ins w:id="1423" w:author="Luis Gerardo Gonzalez Morales" w:date="2019-02-14T04:59:00Z">
        <w:r w:rsidR="00D216B4">
          <w:rPr>
            <w:rFonts w:asciiTheme="majorBidi" w:hAnsiTheme="majorBidi" w:cstheme="majorBidi"/>
            <w:lang w:val="en-US"/>
          </w:rPr>
          <w:t xml:space="preserve">also widely </w:t>
        </w:r>
      </w:ins>
      <w:ins w:id="1424" w:author="Luis Gerardo Gonzalez Morales" w:date="2019-02-14T04:57:00Z">
        <w:r w:rsidR="00D216B4">
          <w:rPr>
            <w:rFonts w:asciiTheme="majorBidi" w:hAnsiTheme="majorBidi" w:cstheme="majorBidi"/>
            <w:lang w:val="en-US"/>
          </w:rPr>
          <w:t>used</w:t>
        </w:r>
      </w:ins>
      <w:ins w:id="1425" w:author="Luis Gerardo Gonzalez Morales" w:date="2019-02-14T05:00:00Z">
        <w:r w:rsidR="00D216B4">
          <w:rPr>
            <w:rFonts w:asciiTheme="majorBidi" w:hAnsiTheme="majorBidi" w:cstheme="majorBidi"/>
            <w:lang w:val="en-US"/>
          </w:rPr>
          <w:t xml:space="preserve">, </w:t>
        </w:r>
        <w:r w:rsidR="008660F5">
          <w:rPr>
            <w:rFonts w:asciiTheme="majorBidi" w:hAnsiTheme="majorBidi" w:cstheme="majorBidi"/>
            <w:lang w:val="en-US"/>
          </w:rPr>
          <w:t xml:space="preserve">as reported by </w:t>
        </w:r>
      </w:ins>
      <w:ins w:id="1426" w:author="Luis Gerardo Gonzalez Morales" w:date="2019-02-14T04:57:00Z">
        <w:r w:rsidR="00D216B4">
          <w:rPr>
            <w:rFonts w:asciiTheme="majorBidi" w:hAnsiTheme="majorBidi" w:cstheme="majorBidi"/>
            <w:lang w:val="en-US"/>
          </w:rPr>
          <w:t>27 and 25</w:t>
        </w:r>
      </w:ins>
      <w:ins w:id="1427" w:author="Luis Gerardo Gonzalez Morales" w:date="2019-02-14T04:58:00Z">
        <w:r w:rsidR="00D216B4">
          <w:rPr>
            <w:rFonts w:asciiTheme="majorBidi" w:hAnsiTheme="majorBidi" w:cstheme="majorBidi"/>
            <w:lang w:val="en-US"/>
          </w:rPr>
          <w:t xml:space="preserve"> percent of </w:t>
        </w:r>
      </w:ins>
      <w:ins w:id="1428" w:author="Luis Gerardo Gonzalez Morales" w:date="2019-02-14T05:04:00Z">
        <w:r w:rsidR="008660F5">
          <w:rPr>
            <w:rFonts w:asciiTheme="majorBidi" w:hAnsiTheme="majorBidi" w:cstheme="majorBidi"/>
            <w:lang w:val="en-US"/>
          </w:rPr>
          <w:t xml:space="preserve">all </w:t>
        </w:r>
      </w:ins>
      <w:ins w:id="1429" w:author="Luis Gerardo Gonzalez Morales" w:date="2019-02-14T05:00:00Z">
        <w:r w:rsidR="008660F5">
          <w:rPr>
            <w:rFonts w:asciiTheme="majorBidi" w:hAnsiTheme="majorBidi" w:cstheme="majorBidi"/>
            <w:lang w:val="en-US"/>
          </w:rPr>
          <w:t xml:space="preserve">questionnaire </w:t>
        </w:r>
      </w:ins>
      <w:ins w:id="1430" w:author="Luis Gerardo Gonzalez Morales" w:date="2019-02-14T05:01:00Z">
        <w:r w:rsidR="008660F5">
          <w:rPr>
            <w:rFonts w:asciiTheme="majorBidi" w:hAnsiTheme="majorBidi" w:cstheme="majorBidi"/>
            <w:lang w:val="en-US"/>
          </w:rPr>
          <w:t>respondents</w:t>
        </w:r>
      </w:ins>
      <w:ins w:id="1431" w:author="Luis Gerardo Gonzalez Morales" w:date="2019-02-14T04:58:00Z">
        <w:r w:rsidR="00D216B4">
          <w:rPr>
            <w:rFonts w:asciiTheme="majorBidi" w:hAnsiTheme="majorBidi" w:cstheme="majorBidi"/>
            <w:lang w:val="en-US"/>
          </w:rPr>
          <w:t xml:space="preserve">, respectively. </w:t>
        </w:r>
      </w:ins>
      <w:ins w:id="1432" w:author="Luis Gerardo Gonzalez Morales" w:date="2019-02-14T05:23:00Z">
        <w:r w:rsidR="00E20788">
          <w:rPr>
            <w:rFonts w:asciiTheme="majorBidi" w:hAnsiTheme="majorBidi" w:cstheme="majorBidi"/>
            <w:lang w:val="en-US"/>
          </w:rPr>
          <w:t xml:space="preserve">Many </w:t>
        </w:r>
      </w:ins>
      <w:ins w:id="1433" w:author="Luis Gerardo Gonzalez Morales" w:date="2019-02-14T05:22:00Z">
        <w:r w:rsidR="00E20788">
          <w:rPr>
            <w:rFonts w:asciiTheme="majorBidi" w:hAnsiTheme="majorBidi" w:cstheme="majorBidi"/>
            <w:lang w:val="en-US"/>
          </w:rPr>
          <w:t xml:space="preserve">questionnaire </w:t>
        </w:r>
      </w:ins>
      <w:ins w:id="1434" w:author="Luis Gerardo Gonzalez Morales" w:date="2019-02-14T05:23:00Z">
        <w:r w:rsidR="00E20788">
          <w:rPr>
            <w:rFonts w:asciiTheme="majorBidi" w:hAnsiTheme="majorBidi" w:cstheme="majorBidi"/>
            <w:lang w:val="en-US"/>
          </w:rPr>
          <w:t xml:space="preserve">respondents, </w:t>
        </w:r>
      </w:ins>
      <w:ins w:id="1435" w:author="Luis Gerardo Gonzalez Morales" w:date="2019-02-14T05:11:00Z">
        <w:r w:rsidR="00FE2FD5">
          <w:rPr>
            <w:rFonts w:asciiTheme="majorBidi" w:hAnsiTheme="majorBidi" w:cstheme="majorBidi"/>
            <w:lang w:val="en-US"/>
          </w:rPr>
          <w:t>particularly</w:t>
        </w:r>
      </w:ins>
      <w:ins w:id="1436" w:author="Luis Gerardo Gonzalez Morales" w:date="2019-02-14T05:10:00Z">
        <w:r w:rsidR="00FE2FD5">
          <w:rPr>
            <w:rFonts w:asciiTheme="majorBidi" w:hAnsiTheme="majorBidi" w:cstheme="majorBidi"/>
            <w:lang w:val="en-US"/>
          </w:rPr>
          <w:t xml:space="preserve"> </w:t>
        </w:r>
      </w:ins>
      <w:ins w:id="1437" w:author="Luis Gerardo Gonzalez Morales" w:date="2019-02-14T05:23:00Z">
        <w:r w:rsidR="00E20788">
          <w:rPr>
            <w:rFonts w:asciiTheme="majorBidi" w:hAnsiTheme="majorBidi" w:cstheme="majorBidi"/>
            <w:lang w:val="en-US"/>
          </w:rPr>
          <w:t>from</w:t>
        </w:r>
      </w:ins>
      <w:ins w:id="1438" w:author="Luis Gerardo Gonzalez Morales" w:date="2019-02-14T05:10:00Z">
        <w:r w:rsidR="00FE2FD5">
          <w:rPr>
            <w:rFonts w:asciiTheme="majorBidi" w:hAnsiTheme="majorBidi" w:cstheme="majorBidi"/>
            <w:lang w:val="en-US"/>
          </w:rPr>
          <w:t xml:space="preserve"> develop</w:t>
        </w:r>
      </w:ins>
      <w:ins w:id="1439" w:author="Luis Gerardo Gonzalez Morales" w:date="2019-02-14T05:11:00Z">
        <w:r w:rsidR="00FE2FD5">
          <w:rPr>
            <w:rFonts w:asciiTheme="majorBidi" w:hAnsiTheme="majorBidi" w:cstheme="majorBidi"/>
            <w:lang w:val="en-US"/>
          </w:rPr>
          <w:t xml:space="preserve">ing countries, </w:t>
        </w:r>
      </w:ins>
      <w:ins w:id="1440" w:author="Luis Gerardo Gonzalez Morales" w:date="2019-02-14T05:23:00Z">
        <w:r w:rsidR="00E20788">
          <w:rPr>
            <w:rFonts w:asciiTheme="majorBidi" w:hAnsiTheme="majorBidi" w:cstheme="majorBidi"/>
            <w:lang w:val="en-US"/>
          </w:rPr>
          <w:t xml:space="preserve">also report </w:t>
        </w:r>
      </w:ins>
      <w:ins w:id="1441" w:author="Luis Gerardo Gonzalez Morales" w:date="2019-02-14T05:10:00Z">
        <w:r w:rsidR="00FE2FD5">
          <w:rPr>
            <w:rFonts w:asciiTheme="majorBidi" w:hAnsiTheme="majorBidi" w:cstheme="majorBidi"/>
            <w:lang w:val="en-US"/>
          </w:rPr>
          <w:t>the</w:t>
        </w:r>
      </w:ins>
      <w:ins w:id="1442" w:author="Luis Gerardo Gonzalez Morales" w:date="2019-02-14T05:23:00Z">
        <w:r w:rsidR="00E20788">
          <w:rPr>
            <w:rFonts w:asciiTheme="majorBidi" w:hAnsiTheme="majorBidi" w:cstheme="majorBidi"/>
            <w:lang w:val="en-US"/>
          </w:rPr>
          <w:t xml:space="preserve"> use of the</w:t>
        </w:r>
      </w:ins>
      <w:ins w:id="1443" w:author="Luis Gerardo Gonzalez Morales" w:date="2019-02-14T05:10:00Z">
        <w:r w:rsidR="00FE2FD5">
          <w:rPr>
            <w:rFonts w:asciiTheme="majorBidi" w:hAnsiTheme="majorBidi" w:cstheme="majorBidi"/>
            <w:lang w:val="en-US"/>
          </w:rPr>
          <w:t xml:space="preserve"> NADA platform, a</w:t>
        </w:r>
      </w:ins>
      <w:ins w:id="1444" w:author="Luis Gerardo Gonzalez Morales" w:date="2019-02-14T05:08:00Z">
        <w:r w:rsidR="008660F5">
          <w:rPr>
            <w:rFonts w:asciiTheme="majorBidi" w:hAnsiTheme="majorBidi" w:cstheme="majorBidi"/>
            <w:lang w:val="en-US"/>
          </w:rPr>
          <w:t xml:space="preserve"> microdata cataloguing tool which</w:t>
        </w:r>
      </w:ins>
      <w:ins w:id="1445" w:author="Luis Gerardo Gonzalez Morales" w:date="2019-02-14T05:07:00Z">
        <w:r w:rsidR="008660F5" w:rsidRPr="008660F5">
          <w:rPr>
            <w:rFonts w:asciiTheme="majorBidi" w:hAnsiTheme="majorBidi" w:cstheme="majorBidi"/>
            <w:lang w:val="en-US"/>
          </w:rPr>
          <w:t xml:space="preserve"> uses the Data Documentation Initiative (DDI) metadata standard</w:t>
        </w:r>
      </w:ins>
      <w:ins w:id="1446" w:author="Luis Gerardo Gonzalez Morales" w:date="2019-02-14T05:11:00Z">
        <w:r w:rsidR="00FE2FD5">
          <w:rPr>
            <w:rFonts w:asciiTheme="majorBidi" w:hAnsiTheme="majorBidi" w:cstheme="majorBidi"/>
            <w:lang w:val="en-US"/>
          </w:rPr>
          <w:t>.</w:t>
        </w:r>
      </w:ins>
      <w:ins w:id="1447" w:author="Luis Gerardo Gonzalez Morales" w:date="2019-02-14T05:22:00Z">
        <w:r w:rsidR="00E20788">
          <w:rPr>
            <w:rFonts w:asciiTheme="majorBidi" w:hAnsiTheme="majorBidi" w:cstheme="majorBidi"/>
            <w:lang w:val="en-US"/>
          </w:rPr>
          <w:t xml:space="preserve"> It is </w:t>
        </w:r>
      </w:ins>
      <w:ins w:id="1448" w:author="Luis Gerardo Gonzalez Morales" w:date="2019-02-14T05:24:00Z">
        <w:r w:rsidR="00E20788">
          <w:rPr>
            <w:rFonts w:asciiTheme="majorBidi" w:hAnsiTheme="majorBidi" w:cstheme="majorBidi"/>
            <w:lang w:val="en-US"/>
          </w:rPr>
          <w:t xml:space="preserve">worth noting that almost one in every five country reports the use of </w:t>
        </w:r>
        <w:proofErr w:type="spellStart"/>
        <w:r w:rsidR="00E20788">
          <w:rPr>
            <w:rFonts w:asciiTheme="majorBidi" w:hAnsiTheme="majorBidi" w:cstheme="majorBidi"/>
            <w:lang w:val="en-US"/>
          </w:rPr>
          <w:t>DevInfo</w:t>
        </w:r>
        <w:proofErr w:type="spellEnd"/>
        <w:r w:rsidR="00E20788">
          <w:rPr>
            <w:rFonts w:asciiTheme="majorBidi" w:hAnsiTheme="majorBidi" w:cstheme="majorBidi"/>
            <w:lang w:val="en-US"/>
          </w:rPr>
          <w:t xml:space="preserve">, although this tool is </w:t>
        </w:r>
      </w:ins>
      <w:ins w:id="1449" w:author="Luis Gerardo Gonzalez Morales" w:date="2019-02-14T05:25:00Z">
        <w:r w:rsidR="00E20788">
          <w:rPr>
            <w:rFonts w:asciiTheme="majorBidi" w:hAnsiTheme="majorBidi" w:cstheme="majorBidi"/>
            <w:lang w:val="en-US"/>
          </w:rPr>
          <w:t>being phased</w:t>
        </w:r>
      </w:ins>
      <w:ins w:id="1450" w:author="Luis Gerardo Gonzalez Morales" w:date="2019-02-14T05:26:00Z">
        <w:r w:rsidR="00E20788">
          <w:rPr>
            <w:rFonts w:asciiTheme="majorBidi" w:hAnsiTheme="majorBidi" w:cstheme="majorBidi"/>
            <w:lang w:val="en-US"/>
          </w:rPr>
          <w:t xml:space="preserve"> as technical support </w:t>
        </w:r>
      </w:ins>
      <w:ins w:id="1451" w:author="Luis Gerardo Gonzalez Morales" w:date="2019-02-14T05:27:00Z">
        <w:r w:rsidR="00E20788">
          <w:rPr>
            <w:rFonts w:asciiTheme="majorBidi" w:hAnsiTheme="majorBidi" w:cstheme="majorBidi"/>
            <w:lang w:val="en-US"/>
          </w:rPr>
          <w:t>is no longer provided</w:t>
        </w:r>
      </w:ins>
      <w:ins w:id="1452" w:author="Luis Gerardo Gonzalez Morales" w:date="2019-02-14T05:25:00Z">
        <w:r w:rsidR="00E20788">
          <w:rPr>
            <w:rFonts w:asciiTheme="majorBidi" w:hAnsiTheme="majorBidi" w:cstheme="majorBidi"/>
            <w:lang w:val="en-US"/>
          </w:rPr>
          <w:t>.</w:t>
        </w:r>
      </w:ins>
      <w:ins w:id="1453" w:author="Luis Gerardo Gonzalez Morales" w:date="2019-02-14T05:12:00Z">
        <w:r w:rsidR="00FE2FD5">
          <w:rPr>
            <w:rFonts w:asciiTheme="majorBidi" w:hAnsiTheme="majorBidi" w:cstheme="majorBidi"/>
            <w:lang w:val="en-US"/>
          </w:rPr>
          <w:t xml:space="preserve"> </w:t>
        </w:r>
      </w:ins>
      <w:ins w:id="1454" w:author="Luis Gerardo Gonzalez Morales" w:date="2019-02-14T05:25:00Z">
        <w:r w:rsidR="00E20788">
          <w:rPr>
            <w:rFonts w:asciiTheme="majorBidi" w:hAnsiTheme="majorBidi" w:cstheme="majorBidi"/>
            <w:lang w:val="en-US"/>
          </w:rPr>
          <w:t xml:space="preserve">On the other hand, </w:t>
        </w:r>
      </w:ins>
      <w:proofErr w:type="spellStart"/>
      <w:ins w:id="1455" w:author="Luis Gerardo Gonzalez Morales" w:date="2019-02-14T05:21:00Z">
        <w:r w:rsidR="00E20788">
          <w:rPr>
            <w:rFonts w:asciiTheme="majorBidi" w:hAnsiTheme="majorBidi" w:cstheme="majorBidi"/>
            <w:lang w:val="en-US"/>
          </w:rPr>
          <w:t>CountryStat</w:t>
        </w:r>
        <w:proofErr w:type="spellEnd"/>
        <w:r w:rsidR="00E20788">
          <w:rPr>
            <w:rFonts w:asciiTheme="majorBidi" w:hAnsiTheme="majorBidi" w:cstheme="majorBidi"/>
            <w:lang w:val="en-US"/>
          </w:rPr>
          <w:t xml:space="preserve">, supported by FAO, and the African Information Highway platform, supported by the African Development Bank, are used by a relatively large proportion of countries, especially in Africa.  </w:t>
        </w:r>
      </w:ins>
      <w:ins w:id="1456" w:author="Luis Gerardo Gonzalez Morales" w:date="2019-02-14T05:12:00Z">
        <w:r w:rsidR="00FE2FD5">
          <w:rPr>
            <w:rFonts w:asciiTheme="majorBidi" w:hAnsiTheme="majorBidi" w:cstheme="majorBidi"/>
            <w:lang w:val="en-US"/>
          </w:rPr>
          <w:t>Other platforms commonly</w:t>
        </w:r>
      </w:ins>
      <w:ins w:id="1457" w:author="Luis Gerardo Gonzalez Morales" w:date="2019-02-14T05:18:00Z">
        <w:r w:rsidR="00FE2FD5">
          <w:rPr>
            <w:rFonts w:asciiTheme="majorBidi" w:hAnsiTheme="majorBidi" w:cstheme="majorBidi"/>
            <w:lang w:val="en-US"/>
          </w:rPr>
          <w:t xml:space="preserve"> mentioned by respondents as being used</w:t>
        </w:r>
      </w:ins>
      <w:ins w:id="1458" w:author="Luis Gerardo Gonzalez Morales" w:date="2019-02-14T05:12:00Z">
        <w:r w:rsidR="00FE2FD5">
          <w:rPr>
            <w:rFonts w:asciiTheme="majorBidi" w:hAnsiTheme="majorBidi" w:cstheme="majorBidi"/>
            <w:lang w:val="en-US"/>
          </w:rPr>
          <w:t xml:space="preserve"> for data dissemination include</w:t>
        </w:r>
      </w:ins>
      <w:ins w:id="1459" w:author="Luis Gerardo Gonzalez Morales" w:date="2019-02-14T05:13:00Z">
        <w:r w:rsidR="00FE2FD5">
          <w:rPr>
            <w:rFonts w:asciiTheme="majorBidi" w:hAnsiTheme="majorBidi" w:cstheme="majorBidi"/>
            <w:lang w:val="en-US"/>
          </w:rPr>
          <w:t xml:space="preserve"> PX-Web and </w:t>
        </w:r>
        <w:proofErr w:type="spellStart"/>
        <w:r w:rsidR="00FE2FD5">
          <w:rPr>
            <w:rFonts w:asciiTheme="majorBidi" w:hAnsiTheme="majorBidi" w:cstheme="majorBidi"/>
            <w:lang w:val="en-US"/>
          </w:rPr>
          <w:t>Redatam</w:t>
        </w:r>
        <w:proofErr w:type="spellEnd"/>
        <w:r w:rsidR="00FE2FD5">
          <w:rPr>
            <w:rFonts w:asciiTheme="majorBidi" w:hAnsiTheme="majorBidi" w:cstheme="majorBidi"/>
            <w:lang w:val="en-US"/>
          </w:rPr>
          <w:t xml:space="preserve">. </w:t>
        </w:r>
      </w:ins>
    </w:p>
    <w:tbl>
      <w:tblPr>
        <w:tblStyle w:val="TableGrid"/>
        <w:tblW w:w="0" w:type="auto"/>
        <w:tblLook w:val="04A0" w:firstRow="1" w:lastRow="0" w:firstColumn="1" w:lastColumn="0" w:noHBand="0" w:noVBand="1"/>
        <w:tblPrChange w:id="1460" w:author="Luis Gerardo Gonzalez Morales" w:date="2019-02-13T21:03:00Z">
          <w:tblPr>
            <w:tblStyle w:val="TableGrid"/>
            <w:tblW w:w="0" w:type="auto"/>
            <w:tblLook w:val="04A0" w:firstRow="1" w:lastRow="0" w:firstColumn="1" w:lastColumn="0" w:noHBand="0" w:noVBand="1"/>
          </w:tblPr>
        </w:tblPrChange>
      </w:tblPr>
      <w:tblGrid>
        <w:gridCol w:w="616"/>
        <w:gridCol w:w="6579"/>
        <w:gridCol w:w="812"/>
        <w:gridCol w:w="1009"/>
        <w:tblGridChange w:id="1461">
          <w:tblGrid>
            <w:gridCol w:w="616"/>
            <w:gridCol w:w="6579"/>
            <w:gridCol w:w="812"/>
            <w:gridCol w:w="1009"/>
          </w:tblGrid>
        </w:tblGridChange>
      </w:tblGrid>
      <w:tr w:rsidR="00884D21" w:rsidRPr="0002755E" w:rsidDel="00D83CAF" w14:paraId="1C30322F" w14:textId="62C9AD5F" w:rsidTr="00D83CAF">
        <w:trPr>
          <w:trHeight w:val="300"/>
          <w:del w:id="1462" w:author="Luis Gerardo Gonzalez Morales" w:date="2019-02-13T21:03:00Z"/>
          <w:trPrChange w:id="1463" w:author="Luis Gerardo Gonzalez Morales" w:date="2019-02-13T21:03:00Z">
            <w:trPr>
              <w:trHeight w:val="300"/>
            </w:trPr>
          </w:trPrChange>
        </w:trPr>
        <w:tc>
          <w:tcPr>
            <w:tcW w:w="616" w:type="dxa"/>
            <w:noWrap/>
            <w:tcPrChange w:id="1464" w:author="Luis Gerardo Gonzalez Morales" w:date="2019-02-13T21:03:00Z">
              <w:tcPr>
                <w:tcW w:w="616" w:type="dxa"/>
                <w:noWrap/>
              </w:tcPr>
            </w:tcPrChange>
          </w:tcPr>
          <w:p w14:paraId="69779B9C" w14:textId="28975388" w:rsidR="00884D21" w:rsidRPr="00884D21" w:rsidDel="00D83CAF" w:rsidRDefault="00884D21" w:rsidP="00884D21">
            <w:pPr>
              <w:rPr>
                <w:del w:id="1465" w:author="Luis Gerardo Gonzalez Morales" w:date="2019-02-13T21:03:00Z"/>
                <w:rFonts w:asciiTheme="majorBidi" w:hAnsiTheme="majorBidi" w:cstheme="majorBidi"/>
                <w:sz w:val="20"/>
                <w:szCs w:val="20"/>
              </w:rPr>
            </w:pPr>
            <w:del w:id="1466" w:author="Luis Gerardo Gonzalez Morales" w:date="2019-02-13T21:03:00Z">
              <w:r w:rsidRPr="00884D21" w:rsidDel="00D83CAF">
                <w:rPr>
                  <w:rFonts w:asciiTheme="majorBidi" w:hAnsiTheme="majorBidi" w:cstheme="majorBidi"/>
                  <w:sz w:val="20"/>
                  <w:szCs w:val="20"/>
                </w:rPr>
                <w:delText>3.4</w:delText>
              </w:r>
            </w:del>
          </w:p>
        </w:tc>
        <w:tc>
          <w:tcPr>
            <w:tcW w:w="6579" w:type="dxa"/>
            <w:noWrap/>
            <w:tcPrChange w:id="1467" w:author="Luis Gerardo Gonzalez Morales" w:date="2019-02-13T21:03:00Z">
              <w:tcPr>
                <w:tcW w:w="6579" w:type="dxa"/>
                <w:noWrap/>
              </w:tcPr>
            </w:tcPrChange>
          </w:tcPr>
          <w:p w14:paraId="2C9994FA" w14:textId="506C55E2" w:rsidR="00884D21" w:rsidRPr="00884D21" w:rsidDel="00D83CAF" w:rsidRDefault="00884D21" w:rsidP="00884D21">
            <w:pPr>
              <w:rPr>
                <w:del w:id="1468" w:author="Luis Gerardo Gonzalez Morales" w:date="2019-02-13T21:03:00Z"/>
                <w:rFonts w:asciiTheme="majorBidi" w:hAnsiTheme="majorBidi" w:cstheme="majorBidi"/>
                <w:sz w:val="20"/>
                <w:szCs w:val="20"/>
              </w:rPr>
            </w:pPr>
            <w:del w:id="1469" w:author="Luis Gerardo Gonzalez Morales" w:date="2019-02-13T21:03:00Z">
              <w:r w:rsidRPr="00884D21" w:rsidDel="00D83CAF">
                <w:rPr>
                  <w:rFonts w:asciiTheme="majorBidi" w:hAnsiTheme="majorBidi" w:cstheme="majorBidi"/>
                  <w:sz w:val="20"/>
                  <w:szCs w:val="20"/>
                </w:rPr>
                <w:delText xml:space="preserve">What data platforms(s) are currently being used by the NSS/NSO to disseminate statistical data? (multiple) </w:delText>
              </w:r>
            </w:del>
          </w:p>
        </w:tc>
        <w:tc>
          <w:tcPr>
            <w:tcW w:w="812" w:type="dxa"/>
            <w:noWrap/>
            <w:tcPrChange w:id="1470" w:author="Luis Gerardo Gonzalez Morales" w:date="2019-02-13T21:03:00Z">
              <w:tcPr>
                <w:tcW w:w="812" w:type="dxa"/>
                <w:noWrap/>
              </w:tcPr>
            </w:tcPrChange>
          </w:tcPr>
          <w:p w14:paraId="1AF5047A" w14:textId="672791E5" w:rsidR="00884D21" w:rsidRPr="00884D21" w:rsidDel="00D83CAF" w:rsidRDefault="00884D21" w:rsidP="00884D21">
            <w:pPr>
              <w:rPr>
                <w:del w:id="1471" w:author="Luis Gerardo Gonzalez Morales" w:date="2019-02-13T21:03:00Z"/>
                <w:rFonts w:asciiTheme="majorBidi" w:hAnsiTheme="majorBidi" w:cstheme="majorBidi"/>
                <w:sz w:val="20"/>
                <w:szCs w:val="20"/>
              </w:rPr>
            </w:pPr>
            <w:del w:id="1472" w:author="Luis Gerardo Gonzalez Morales" w:date="2019-02-13T21:03:00Z">
              <w:r w:rsidRPr="00884D21" w:rsidDel="00D83CAF">
                <w:rPr>
                  <w:rFonts w:asciiTheme="majorBidi" w:hAnsiTheme="majorBidi" w:cstheme="majorBidi"/>
                  <w:sz w:val="20"/>
                  <w:szCs w:val="20"/>
                </w:rPr>
                <w:delText>Count</w:delText>
              </w:r>
            </w:del>
          </w:p>
        </w:tc>
        <w:tc>
          <w:tcPr>
            <w:tcW w:w="1009" w:type="dxa"/>
            <w:noWrap/>
            <w:tcPrChange w:id="1473" w:author="Luis Gerardo Gonzalez Morales" w:date="2019-02-13T21:03:00Z">
              <w:tcPr>
                <w:tcW w:w="1009" w:type="dxa"/>
                <w:noWrap/>
              </w:tcPr>
            </w:tcPrChange>
          </w:tcPr>
          <w:p w14:paraId="44B98500" w14:textId="7414F360" w:rsidR="00884D21" w:rsidRPr="00884D21" w:rsidDel="00D83CAF" w:rsidRDefault="00884D21" w:rsidP="00884D21">
            <w:pPr>
              <w:rPr>
                <w:del w:id="1474" w:author="Luis Gerardo Gonzalez Morales" w:date="2019-02-13T21:03:00Z"/>
                <w:rFonts w:asciiTheme="majorBidi" w:hAnsiTheme="majorBidi" w:cstheme="majorBidi"/>
                <w:sz w:val="20"/>
                <w:szCs w:val="20"/>
              </w:rPr>
            </w:pPr>
            <w:del w:id="1475" w:author="Luis Gerardo Gonzalez Morales" w:date="2019-02-13T21:03:00Z">
              <w:r w:rsidRPr="00884D21" w:rsidDel="00D83CAF">
                <w:rPr>
                  <w:rFonts w:asciiTheme="majorBidi" w:hAnsiTheme="majorBidi" w:cstheme="majorBidi"/>
                  <w:sz w:val="20"/>
                  <w:szCs w:val="20"/>
                </w:rPr>
                <w:delText>% based on 93</w:delText>
              </w:r>
            </w:del>
          </w:p>
        </w:tc>
      </w:tr>
      <w:tr w:rsidR="00884D21" w:rsidRPr="0002755E" w:rsidDel="00D83CAF" w14:paraId="43C4E6F4" w14:textId="6D4E44B4" w:rsidTr="00D83CAF">
        <w:trPr>
          <w:trHeight w:val="300"/>
          <w:del w:id="1476" w:author="Luis Gerardo Gonzalez Morales" w:date="2019-02-13T21:03:00Z"/>
          <w:trPrChange w:id="1477" w:author="Luis Gerardo Gonzalez Morales" w:date="2019-02-13T21:03:00Z">
            <w:trPr>
              <w:trHeight w:val="300"/>
            </w:trPr>
          </w:trPrChange>
        </w:trPr>
        <w:tc>
          <w:tcPr>
            <w:tcW w:w="616" w:type="dxa"/>
            <w:noWrap/>
            <w:tcPrChange w:id="1478" w:author="Luis Gerardo Gonzalez Morales" w:date="2019-02-13T21:03:00Z">
              <w:tcPr>
                <w:tcW w:w="616" w:type="dxa"/>
                <w:noWrap/>
              </w:tcPr>
            </w:tcPrChange>
          </w:tcPr>
          <w:p w14:paraId="0001FF1C" w14:textId="6E0D0D52" w:rsidR="00884D21" w:rsidRPr="00884D21" w:rsidDel="00D83CAF" w:rsidRDefault="00884D21" w:rsidP="00884D21">
            <w:pPr>
              <w:rPr>
                <w:del w:id="1479" w:author="Luis Gerardo Gonzalez Morales" w:date="2019-02-13T21:03:00Z"/>
                <w:rFonts w:asciiTheme="majorBidi" w:hAnsiTheme="majorBidi" w:cstheme="majorBidi"/>
                <w:sz w:val="20"/>
                <w:szCs w:val="20"/>
              </w:rPr>
            </w:pPr>
            <w:del w:id="1480"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481" w:author="Luis Gerardo Gonzalez Morales" w:date="2019-02-13T21:03:00Z">
              <w:tcPr>
                <w:tcW w:w="6579" w:type="dxa"/>
                <w:noWrap/>
              </w:tcPr>
            </w:tcPrChange>
          </w:tcPr>
          <w:p w14:paraId="67A473F7" w14:textId="05C4EDA4" w:rsidR="00884D21" w:rsidRPr="00884D21" w:rsidDel="00D83CAF" w:rsidRDefault="00884D21" w:rsidP="00884D21">
            <w:pPr>
              <w:rPr>
                <w:del w:id="1482" w:author="Luis Gerardo Gonzalez Morales" w:date="2019-02-13T21:03:00Z"/>
                <w:rFonts w:asciiTheme="majorBidi" w:hAnsiTheme="majorBidi" w:cstheme="majorBidi"/>
                <w:sz w:val="20"/>
                <w:szCs w:val="20"/>
              </w:rPr>
            </w:pPr>
            <w:del w:id="1483" w:author="Luis Gerardo Gonzalez Morales" w:date="2019-02-13T21:03:00Z">
              <w:r w:rsidRPr="00884D21" w:rsidDel="00D83CAF">
                <w:rPr>
                  <w:rFonts w:asciiTheme="majorBidi" w:hAnsiTheme="majorBidi" w:cstheme="majorBidi"/>
                  <w:sz w:val="20"/>
                  <w:szCs w:val="20"/>
                </w:rPr>
                <w:delText>Custom-developed data platform</w:delText>
              </w:r>
            </w:del>
          </w:p>
        </w:tc>
        <w:tc>
          <w:tcPr>
            <w:tcW w:w="812" w:type="dxa"/>
            <w:noWrap/>
            <w:tcPrChange w:id="1484" w:author="Luis Gerardo Gonzalez Morales" w:date="2019-02-13T21:03:00Z">
              <w:tcPr>
                <w:tcW w:w="812" w:type="dxa"/>
                <w:noWrap/>
              </w:tcPr>
            </w:tcPrChange>
          </w:tcPr>
          <w:p w14:paraId="2B01BDAC" w14:textId="6EDD60F3" w:rsidR="00884D21" w:rsidRPr="00884D21" w:rsidDel="00D83CAF" w:rsidRDefault="00884D21" w:rsidP="00884D21">
            <w:pPr>
              <w:rPr>
                <w:del w:id="1485" w:author="Luis Gerardo Gonzalez Morales" w:date="2019-02-13T21:03:00Z"/>
                <w:rFonts w:asciiTheme="majorBidi" w:hAnsiTheme="majorBidi" w:cstheme="majorBidi"/>
                <w:sz w:val="20"/>
                <w:szCs w:val="20"/>
              </w:rPr>
            </w:pPr>
            <w:del w:id="1486" w:author="Luis Gerardo Gonzalez Morales" w:date="2019-02-13T21:03:00Z">
              <w:r w:rsidRPr="00884D21" w:rsidDel="00D83CAF">
                <w:rPr>
                  <w:rFonts w:asciiTheme="majorBidi" w:hAnsiTheme="majorBidi" w:cstheme="majorBidi"/>
                  <w:sz w:val="20"/>
                  <w:szCs w:val="20"/>
                </w:rPr>
                <w:delText>40</w:delText>
              </w:r>
            </w:del>
          </w:p>
        </w:tc>
        <w:tc>
          <w:tcPr>
            <w:tcW w:w="1009" w:type="dxa"/>
            <w:noWrap/>
            <w:tcPrChange w:id="1487" w:author="Luis Gerardo Gonzalez Morales" w:date="2019-02-13T21:03:00Z">
              <w:tcPr>
                <w:tcW w:w="1009" w:type="dxa"/>
                <w:noWrap/>
              </w:tcPr>
            </w:tcPrChange>
          </w:tcPr>
          <w:p w14:paraId="7CD6493F" w14:textId="3DDD4935" w:rsidR="00884D21" w:rsidRPr="00884D21" w:rsidDel="00D83CAF" w:rsidRDefault="00884D21" w:rsidP="00884D21">
            <w:pPr>
              <w:rPr>
                <w:del w:id="1488" w:author="Luis Gerardo Gonzalez Morales" w:date="2019-02-13T21:03:00Z"/>
                <w:rFonts w:asciiTheme="majorBidi" w:hAnsiTheme="majorBidi" w:cstheme="majorBidi"/>
                <w:sz w:val="20"/>
                <w:szCs w:val="20"/>
              </w:rPr>
            </w:pPr>
            <w:del w:id="1489" w:author="Luis Gerardo Gonzalez Morales" w:date="2019-02-13T21:03:00Z">
              <w:r w:rsidRPr="00884D21" w:rsidDel="00D83CAF">
                <w:rPr>
                  <w:rFonts w:asciiTheme="majorBidi" w:hAnsiTheme="majorBidi" w:cstheme="majorBidi"/>
                  <w:sz w:val="20"/>
                  <w:szCs w:val="20"/>
                </w:rPr>
                <w:delText>43.0</w:delText>
              </w:r>
            </w:del>
          </w:p>
        </w:tc>
      </w:tr>
      <w:tr w:rsidR="00884D21" w:rsidRPr="0002755E" w:rsidDel="00D83CAF" w14:paraId="40019870" w14:textId="12250BBE" w:rsidTr="00D83CAF">
        <w:trPr>
          <w:trHeight w:val="300"/>
          <w:del w:id="1490" w:author="Luis Gerardo Gonzalez Morales" w:date="2019-02-13T21:03:00Z"/>
          <w:trPrChange w:id="1491" w:author="Luis Gerardo Gonzalez Morales" w:date="2019-02-13T21:03:00Z">
            <w:trPr>
              <w:trHeight w:val="300"/>
            </w:trPr>
          </w:trPrChange>
        </w:trPr>
        <w:tc>
          <w:tcPr>
            <w:tcW w:w="616" w:type="dxa"/>
            <w:noWrap/>
            <w:tcPrChange w:id="1492" w:author="Luis Gerardo Gonzalez Morales" w:date="2019-02-13T21:03:00Z">
              <w:tcPr>
                <w:tcW w:w="616" w:type="dxa"/>
                <w:noWrap/>
              </w:tcPr>
            </w:tcPrChange>
          </w:tcPr>
          <w:p w14:paraId="73DCFC39" w14:textId="6EAE8E0C" w:rsidR="00884D21" w:rsidRPr="00884D21" w:rsidDel="00D83CAF" w:rsidRDefault="00884D21" w:rsidP="00884D21">
            <w:pPr>
              <w:rPr>
                <w:del w:id="1493" w:author="Luis Gerardo Gonzalez Morales" w:date="2019-02-13T21:03:00Z"/>
                <w:rFonts w:asciiTheme="majorBidi" w:hAnsiTheme="majorBidi" w:cstheme="majorBidi"/>
                <w:sz w:val="20"/>
                <w:szCs w:val="20"/>
              </w:rPr>
            </w:pPr>
            <w:del w:id="1494"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495" w:author="Luis Gerardo Gonzalez Morales" w:date="2019-02-13T21:03:00Z">
              <w:tcPr>
                <w:tcW w:w="6579" w:type="dxa"/>
                <w:noWrap/>
              </w:tcPr>
            </w:tcPrChange>
          </w:tcPr>
          <w:p w14:paraId="7FC511E3" w14:textId="398C487D" w:rsidR="00884D21" w:rsidRPr="00884D21" w:rsidDel="00D83CAF" w:rsidRDefault="00884D21" w:rsidP="00884D21">
            <w:pPr>
              <w:rPr>
                <w:del w:id="1496" w:author="Luis Gerardo Gonzalez Morales" w:date="2019-02-13T21:03:00Z"/>
                <w:rFonts w:asciiTheme="majorBidi" w:hAnsiTheme="majorBidi" w:cstheme="majorBidi"/>
                <w:sz w:val="20"/>
                <w:szCs w:val="20"/>
              </w:rPr>
            </w:pPr>
            <w:del w:id="1497" w:author="Luis Gerardo Gonzalez Morales" w:date="2019-02-13T21:03:00Z">
              <w:r w:rsidRPr="00884D21" w:rsidDel="00D83CAF">
                <w:rPr>
                  <w:rFonts w:asciiTheme="majorBidi" w:hAnsiTheme="majorBidi" w:cstheme="majorBidi"/>
                  <w:sz w:val="20"/>
                  <w:szCs w:val="20"/>
                </w:rPr>
                <w:delText>Other</w:delText>
              </w:r>
            </w:del>
          </w:p>
        </w:tc>
        <w:tc>
          <w:tcPr>
            <w:tcW w:w="812" w:type="dxa"/>
            <w:noWrap/>
            <w:tcPrChange w:id="1498" w:author="Luis Gerardo Gonzalez Morales" w:date="2019-02-13T21:03:00Z">
              <w:tcPr>
                <w:tcW w:w="812" w:type="dxa"/>
                <w:noWrap/>
              </w:tcPr>
            </w:tcPrChange>
          </w:tcPr>
          <w:p w14:paraId="464C22FB" w14:textId="55C5AD10" w:rsidR="00884D21" w:rsidRPr="00884D21" w:rsidDel="00D83CAF" w:rsidRDefault="00884D21" w:rsidP="00884D21">
            <w:pPr>
              <w:rPr>
                <w:del w:id="1499" w:author="Luis Gerardo Gonzalez Morales" w:date="2019-02-13T21:03:00Z"/>
                <w:rFonts w:asciiTheme="majorBidi" w:hAnsiTheme="majorBidi" w:cstheme="majorBidi"/>
                <w:sz w:val="20"/>
                <w:szCs w:val="20"/>
              </w:rPr>
            </w:pPr>
            <w:del w:id="1500" w:author="Luis Gerardo Gonzalez Morales" w:date="2019-02-13T21:03:00Z">
              <w:r w:rsidRPr="00884D21" w:rsidDel="00D83CAF">
                <w:rPr>
                  <w:rFonts w:asciiTheme="majorBidi" w:hAnsiTheme="majorBidi" w:cstheme="majorBidi"/>
                  <w:sz w:val="20"/>
                  <w:szCs w:val="20"/>
                </w:rPr>
                <w:delText>30</w:delText>
              </w:r>
            </w:del>
          </w:p>
        </w:tc>
        <w:tc>
          <w:tcPr>
            <w:tcW w:w="1009" w:type="dxa"/>
            <w:noWrap/>
            <w:tcPrChange w:id="1501" w:author="Luis Gerardo Gonzalez Morales" w:date="2019-02-13T21:03:00Z">
              <w:tcPr>
                <w:tcW w:w="1009" w:type="dxa"/>
                <w:noWrap/>
              </w:tcPr>
            </w:tcPrChange>
          </w:tcPr>
          <w:p w14:paraId="71E6D837" w14:textId="1B8D2DDC" w:rsidR="00884D21" w:rsidRPr="00884D21" w:rsidDel="00D83CAF" w:rsidRDefault="00884D21" w:rsidP="00884D21">
            <w:pPr>
              <w:rPr>
                <w:del w:id="1502" w:author="Luis Gerardo Gonzalez Morales" w:date="2019-02-13T21:03:00Z"/>
                <w:rFonts w:asciiTheme="majorBidi" w:hAnsiTheme="majorBidi" w:cstheme="majorBidi"/>
                <w:sz w:val="20"/>
                <w:szCs w:val="20"/>
              </w:rPr>
            </w:pPr>
            <w:del w:id="1503" w:author="Luis Gerardo Gonzalez Morales" w:date="2019-02-13T21:03:00Z">
              <w:r w:rsidRPr="00884D21" w:rsidDel="00D83CAF">
                <w:rPr>
                  <w:rFonts w:asciiTheme="majorBidi" w:hAnsiTheme="majorBidi" w:cstheme="majorBidi"/>
                  <w:sz w:val="20"/>
                  <w:szCs w:val="20"/>
                </w:rPr>
                <w:delText>32.3</w:delText>
              </w:r>
            </w:del>
          </w:p>
        </w:tc>
      </w:tr>
      <w:tr w:rsidR="00884D21" w:rsidRPr="0002755E" w:rsidDel="00D83CAF" w14:paraId="6A5A0F65" w14:textId="73558C43" w:rsidTr="00D83CAF">
        <w:trPr>
          <w:trHeight w:val="300"/>
          <w:del w:id="1504" w:author="Luis Gerardo Gonzalez Morales" w:date="2019-02-13T21:03:00Z"/>
          <w:trPrChange w:id="1505" w:author="Luis Gerardo Gonzalez Morales" w:date="2019-02-13T21:03:00Z">
            <w:trPr>
              <w:trHeight w:val="300"/>
            </w:trPr>
          </w:trPrChange>
        </w:trPr>
        <w:tc>
          <w:tcPr>
            <w:tcW w:w="616" w:type="dxa"/>
            <w:noWrap/>
            <w:tcPrChange w:id="1506" w:author="Luis Gerardo Gonzalez Morales" w:date="2019-02-13T21:03:00Z">
              <w:tcPr>
                <w:tcW w:w="616" w:type="dxa"/>
                <w:noWrap/>
              </w:tcPr>
            </w:tcPrChange>
          </w:tcPr>
          <w:p w14:paraId="1841CE3E" w14:textId="3240420E" w:rsidR="00884D21" w:rsidRPr="00884D21" w:rsidDel="00D83CAF" w:rsidRDefault="00884D21" w:rsidP="00884D21">
            <w:pPr>
              <w:rPr>
                <w:del w:id="1507" w:author="Luis Gerardo Gonzalez Morales" w:date="2019-02-13T21:03:00Z"/>
                <w:rFonts w:asciiTheme="majorBidi" w:hAnsiTheme="majorBidi" w:cstheme="majorBidi"/>
                <w:sz w:val="20"/>
                <w:szCs w:val="20"/>
              </w:rPr>
            </w:pPr>
            <w:del w:id="1508"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09" w:author="Luis Gerardo Gonzalez Morales" w:date="2019-02-13T21:03:00Z">
              <w:tcPr>
                <w:tcW w:w="6579" w:type="dxa"/>
                <w:noWrap/>
              </w:tcPr>
            </w:tcPrChange>
          </w:tcPr>
          <w:p w14:paraId="2F91D3ED" w14:textId="6632D83E" w:rsidR="00884D21" w:rsidRPr="00884D21" w:rsidDel="00D83CAF" w:rsidRDefault="00884D21" w:rsidP="00884D21">
            <w:pPr>
              <w:rPr>
                <w:del w:id="1510" w:author="Luis Gerardo Gonzalez Morales" w:date="2019-02-13T21:03:00Z"/>
                <w:rFonts w:asciiTheme="majorBidi" w:hAnsiTheme="majorBidi" w:cstheme="majorBidi"/>
                <w:sz w:val="20"/>
                <w:szCs w:val="20"/>
              </w:rPr>
            </w:pPr>
            <w:del w:id="1511" w:author="Luis Gerardo Gonzalez Morales" w:date="2019-02-13T21:03:00Z">
              <w:r w:rsidRPr="00884D21" w:rsidDel="00D83CAF">
                <w:rPr>
                  <w:rFonts w:asciiTheme="majorBidi" w:hAnsiTheme="majorBidi" w:cstheme="majorBidi"/>
                  <w:sz w:val="20"/>
                  <w:szCs w:val="20"/>
                </w:rPr>
                <w:delText>ArcGIS</w:delText>
              </w:r>
            </w:del>
          </w:p>
        </w:tc>
        <w:tc>
          <w:tcPr>
            <w:tcW w:w="812" w:type="dxa"/>
            <w:noWrap/>
            <w:tcPrChange w:id="1512" w:author="Luis Gerardo Gonzalez Morales" w:date="2019-02-13T21:03:00Z">
              <w:tcPr>
                <w:tcW w:w="812" w:type="dxa"/>
                <w:noWrap/>
              </w:tcPr>
            </w:tcPrChange>
          </w:tcPr>
          <w:p w14:paraId="087BF5CE" w14:textId="479EB577" w:rsidR="00884D21" w:rsidRPr="00884D21" w:rsidDel="00D83CAF" w:rsidRDefault="00884D21" w:rsidP="00884D21">
            <w:pPr>
              <w:rPr>
                <w:del w:id="1513" w:author="Luis Gerardo Gonzalez Morales" w:date="2019-02-13T21:03:00Z"/>
                <w:rFonts w:asciiTheme="majorBidi" w:hAnsiTheme="majorBidi" w:cstheme="majorBidi"/>
                <w:sz w:val="20"/>
                <w:szCs w:val="20"/>
              </w:rPr>
            </w:pPr>
            <w:del w:id="1514" w:author="Luis Gerardo Gonzalez Morales" w:date="2019-02-13T21:03:00Z">
              <w:r w:rsidRPr="00884D21" w:rsidDel="00D83CAF">
                <w:rPr>
                  <w:rFonts w:asciiTheme="majorBidi" w:hAnsiTheme="majorBidi" w:cstheme="majorBidi"/>
                  <w:sz w:val="20"/>
                  <w:szCs w:val="20"/>
                </w:rPr>
                <w:delText>29</w:delText>
              </w:r>
            </w:del>
          </w:p>
        </w:tc>
        <w:tc>
          <w:tcPr>
            <w:tcW w:w="1009" w:type="dxa"/>
            <w:noWrap/>
            <w:tcPrChange w:id="1515" w:author="Luis Gerardo Gonzalez Morales" w:date="2019-02-13T21:03:00Z">
              <w:tcPr>
                <w:tcW w:w="1009" w:type="dxa"/>
                <w:noWrap/>
              </w:tcPr>
            </w:tcPrChange>
          </w:tcPr>
          <w:p w14:paraId="169196FC" w14:textId="2EA46222" w:rsidR="00884D21" w:rsidRPr="00884D21" w:rsidDel="00D83CAF" w:rsidRDefault="00884D21" w:rsidP="00884D21">
            <w:pPr>
              <w:rPr>
                <w:del w:id="1516" w:author="Luis Gerardo Gonzalez Morales" w:date="2019-02-13T21:03:00Z"/>
                <w:rFonts w:asciiTheme="majorBidi" w:hAnsiTheme="majorBidi" w:cstheme="majorBidi"/>
                <w:sz w:val="20"/>
                <w:szCs w:val="20"/>
              </w:rPr>
            </w:pPr>
            <w:del w:id="1517" w:author="Luis Gerardo Gonzalez Morales" w:date="2019-02-13T21:03:00Z">
              <w:r w:rsidRPr="00884D21" w:rsidDel="00D83CAF">
                <w:rPr>
                  <w:rFonts w:asciiTheme="majorBidi" w:hAnsiTheme="majorBidi" w:cstheme="majorBidi"/>
                  <w:sz w:val="20"/>
                  <w:szCs w:val="20"/>
                </w:rPr>
                <w:delText>31.2</w:delText>
              </w:r>
            </w:del>
          </w:p>
        </w:tc>
      </w:tr>
      <w:tr w:rsidR="00884D21" w:rsidRPr="0002755E" w:rsidDel="00D83CAF" w14:paraId="7F4432B3" w14:textId="7C834D79" w:rsidTr="00D83CAF">
        <w:trPr>
          <w:trHeight w:val="300"/>
          <w:del w:id="1518" w:author="Luis Gerardo Gonzalez Morales" w:date="2019-02-13T21:03:00Z"/>
          <w:trPrChange w:id="1519" w:author="Luis Gerardo Gonzalez Morales" w:date="2019-02-13T21:03:00Z">
            <w:trPr>
              <w:trHeight w:val="300"/>
            </w:trPr>
          </w:trPrChange>
        </w:trPr>
        <w:tc>
          <w:tcPr>
            <w:tcW w:w="616" w:type="dxa"/>
            <w:noWrap/>
            <w:tcPrChange w:id="1520" w:author="Luis Gerardo Gonzalez Morales" w:date="2019-02-13T21:03:00Z">
              <w:tcPr>
                <w:tcW w:w="616" w:type="dxa"/>
                <w:noWrap/>
              </w:tcPr>
            </w:tcPrChange>
          </w:tcPr>
          <w:p w14:paraId="1C0D8B55" w14:textId="33F2E558" w:rsidR="00884D21" w:rsidRPr="00884D21" w:rsidDel="00D83CAF" w:rsidRDefault="00884D21" w:rsidP="00884D21">
            <w:pPr>
              <w:rPr>
                <w:del w:id="1521" w:author="Luis Gerardo Gonzalez Morales" w:date="2019-02-13T21:03:00Z"/>
                <w:rFonts w:asciiTheme="majorBidi" w:hAnsiTheme="majorBidi" w:cstheme="majorBidi"/>
                <w:sz w:val="20"/>
                <w:szCs w:val="20"/>
              </w:rPr>
            </w:pPr>
            <w:del w:id="1522"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23" w:author="Luis Gerardo Gonzalez Morales" w:date="2019-02-13T21:03:00Z">
              <w:tcPr>
                <w:tcW w:w="6579" w:type="dxa"/>
                <w:noWrap/>
              </w:tcPr>
            </w:tcPrChange>
          </w:tcPr>
          <w:p w14:paraId="4EA6F619" w14:textId="08553651" w:rsidR="00884D21" w:rsidRPr="00884D21" w:rsidDel="00D83CAF" w:rsidRDefault="00884D21" w:rsidP="00884D21">
            <w:pPr>
              <w:rPr>
                <w:del w:id="1524" w:author="Luis Gerardo Gonzalez Morales" w:date="2019-02-13T21:03:00Z"/>
                <w:rFonts w:asciiTheme="majorBidi" w:hAnsiTheme="majorBidi" w:cstheme="majorBidi"/>
                <w:sz w:val="20"/>
                <w:szCs w:val="20"/>
              </w:rPr>
            </w:pPr>
            <w:del w:id="1525" w:author="Luis Gerardo Gonzalez Morales" w:date="2019-02-13T21:03:00Z">
              <w:r w:rsidRPr="00884D21" w:rsidDel="00D83CAF">
                <w:rPr>
                  <w:rFonts w:asciiTheme="majorBidi" w:hAnsiTheme="majorBidi" w:cstheme="majorBidi"/>
                  <w:sz w:val="20"/>
                  <w:szCs w:val="20"/>
                </w:rPr>
                <w:delText>Eurostat web portal</w:delText>
              </w:r>
            </w:del>
          </w:p>
        </w:tc>
        <w:tc>
          <w:tcPr>
            <w:tcW w:w="812" w:type="dxa"/>
            <w:noWrap/>
            <w:tcPrChange w:id="1526" w:author="Luis Gerardo Gonzalez Morales" w:date="2019-02-13T21:03:00Z">
              <w:tcPr>
                <w:tcW w:w="812" w:type="dxa"/>
                <w:noWrap/>
              </w:tcPr>
            </w:tcPrChange>
          </w:tcPr>
          <w:p w14:paraId="763BFC17" w14:textId="481170A1" w:rsidR="00884D21" w:rsidRPr="00884D21" w:rsidDel="00D83CAF" w:rsidRDefault="00884D21" w:rsidP="00884D21">
            <w:pPr>
              <w:rPr>
                <w:del w:id="1527" w:author="Luis Gerardo Gonzalez Morales" w:date="2019-02-13T21:03:00Z"/>
                <w:rFonts w:asciiTheme="majorBidi" w:hAnsiTheme="majorBidi" w:cstheme="majorBidi"/>
                <w:sz w:val="20"/>
                <w:szCs w:val="20"/>
              </w:rPr>
            </w:pPr>
            <w:del w:id="1528" w:author="Luis Gerardo Gonzalez Morales" w:date="2019-02-13T21:03:00Z">
              <w:r w:rsidRPr="00884D21" w:rsidDel="00D83CAF">
                <w:rPr>
                  <w:rFonts w:asciiTheme="majorBidi" w:hAnsiTheme="majorBidi" w:cstheme="majorBidi"/>
                  <w:sz w:val="20"/>
                  <w:szCs w:val="20"/>
                </w:rPr>
                <w:delText>25</w:delText>
              </w:r>
            </w:del>
          </w:p>
        </w:tc>
        <w:tc>
          <w:tcPr>
            <w:tcW w:w="1009" w:type="dxa"/>
            <w:noWrap/>
            <w:tcPrChange w:id="1529" w:author="Luis Gerardo Gonzalez Morales" w:date="2019-02-13T21:03:00Z">
              <w:tcPr>
                <w:tcW w:w="1009" w:type="dxa"/>
                <w:noWrap/>
              </w:tcPr>
            </w:tcPrChange>
          </w:tcPr>
          <w:p w14:paraId="7642E47B" w14:textId="601ABAF6" w:rsidR="00884D21" w:rsidRPr="00884D21" w:rsidDel="00D83CAF" w:rsidRDefault="00884D21" w:rsidP="00884D21">
            <w:pPr>
              <w:rPr>
                <w:del w:id="1530" w:author="Luis Gerardo Gonzalez Morales" w:date="2019-02-13T21:03:00Z"/>
                <w:rFonts w:asciiTheme="majorBidi" w:hAnsiTheme="majorBidi" w:cstheme="majorBidi"/>
                <w:sz w:val="20"/>
                <w:szCs w:val="20"/>
              </w:rPr>
            </w:pPr>
            <w:del w:id="1531" w:author="Luis Gerardo Gonzalez Morales" w:date="2019-02-13T21:03:00Z">
              <w:r w:rsidRPr="00884D21" w:rsidDel="00D83CAF">
                <w:rPr>
                  <w:rFonts w:asciiTheme="majorBidi" w:hAnsiTheme="majorBidi" w:cstheme="majorBidi"/>
                  <w:sz w:val="20"/>
                  <w:szCs w:val="20"/>
                </w:rPr>
                <w:delText>26.9</w:delText>
              </w:r>
            </w:del>
          </w:p>
        </w:tc>
      </w:tr>
      <w:tr w:rsidR="00884D21" w:rsidRPr="0002755E" w:rsidDel="00D83CAF" w14:paraId="4BE492B3" w14:textId="65C0DCF0" w:rsidTr="00D83CAF">
        <w:trPr>
          <w:trHeight w:val="300"/>
          <w:del w:id="1532" w:author="Luis Gerardo Gonzalez Morales" w:date="2019-02-13T21:03:00Z"/>
          <w:trPrChange w:id="1533" w:author="Luis Gerardo Gonzalez Morales" w:date="2019-02-13T21:03:00Z">
            <w:trPr>
              <w:trHeight w:val="300"/>
            </w:trPr>
          </w:trPrChange>
        </w:trPr>
        <w:tc>
          <w:tcPr>
            <w:tcW w:w="616" w:type="dxa"/>
            <w:noWrap/>
            <w:tcPrChange w:id="1534" w:author="Luis Gerardo Gonzalez Morales" w:date="2019-02-13T21:03:00Z">
              <w:tcPr>
                <w:tcW w:w="616" w:type="dxa"/>
                <w:noWrap/>
              </w:tcPr>
            </w:tcPrChange>
          </w:tcPr>
          <w:p w14:paraId="7659EC25" w14:textId="5440208E" w:rsidR="00884D21" w:rsidRPr="00884D21" w:rsidDel="00D83CAF" w:rsidRDefault="00884D21" w:rsidP="00884D21">
            <w:pPr>
              <w:rPr>
                <w:del w:id="1535" w:author="Luis Gerardo Gonzalez Morales" w:date="2019-02-13T21:03:00Z"/>
                <w:rFonts w:asciiTheme="majorBidi" w:hAnsiTheme="majorBidi" w:cstheme="majorBidi"/>
                <w:sz w:val="20"/>
                <w:szCs w:val="20"/>
              </w:rPr>
            </w:pPr>
            <w:del w:id="1536"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37" w:author="Luis Gerardo Gonzalez Morales" w:date="2019-02-13T21:03:00Z">
              <w:tcPr>
                <w:tcW w:w="6579" w:type="dxa"/>
                <w:noWrap/>
              </w:tcPr>
            </w:tcPrChange>
          </w:tcPr>
          <w:p w14:paraId="72C52FAA" w14:textId="3B2DBC55" w:rsidR="00884D21" w:rsidRPr="00884D21" w:rsidDel="00D83CAF" w:rsidRDefault="00884D21" w:rsidP="00884D21">
            <w:pPr>
              <w:rPr>
                <w:del w:id="1538" w:author="Luis Gerardo Gonzalez Morales" w:date="2019-02-13T21:03:00Z"/>
                <w:rFonts w:asciiTheme="majorBidi" w:hAnsiTheme="majorBidi" w:cstheme="majorBidi"/>
                <w:sz w:val="20"/>
                <w:szCs w:val="20"/>
              </w:rPr>
            </w:pPr>
            <w:del w:id="1539" w:author="Luis Gerardo Gonzalez Morales" w:date="2019-02-13T21:03:00Z">
              <w:r w:rsidRPr="00884D21" w:rsidDel="00D83CAF">
                <w:rPr>
                  <w:rFonts w:asciiTheme="majorBidi" w:hAnsiTheme="majorBidi" w:cstheme="majorBidi"/>
                  <w:sz w:val="20"/>
                  <w:szCs w:val="20"/>
                </w:rPr>
                <w:delText>OECD.Stat</w:delText>
              </w:r>
            </w:del>
          </w:p>
        </w:tc>
        <w:tc>
          <w:tcPr>
            <w:tcW w:w="812" w:type="dxa"/>
            <w:noWrap/>
            <w:tcPrChange w:id="1540" w:author="Luis Gerardo Gonzalez Morales" w:date="2019-02-13T21:03:00Z">
              <w:tcPr>
                <w:tcW w:w="812" w:type="dxa"/>
                <w:noWrap/>
              </w:tcPr>
            </w:tcPrChange>
          </w:tcPr>
          <w:p w14:paraId="11C28013" w14:textId="649ECD10" w:rsidR="00884D21" w:rsidRPr="00884D21" w:rsidDel="00D83CAF" w:rsidRDefault="00884D21" w:rsidP="00884D21">
            <w:pPr>
              <w:rPr>
                <w:del w:id="1541" w:author="Luis Gerardo Gonzalez Morales" w:date="2019-02-13T21:03:00Z"/>
                <w:rFonts w:asciiTheme="majorBidi" w:hAnsiTheme="majorBidi" w:cstheme="majorBidi"/>
                <w:sz w:val="20"/>
                <w:szCs w:val="20"/>
              </w:rPr>
            </w:pPr>
            <w:del w:id="1542" w:author="Luis Gerardo Gonzalez Morales" w:date="2019-02-13T21:03:00Z">
              <w:r w:rsidRPr="00884D21" w:rsidDel="00D83CAF">
                <w:rPr>
                  <w:rFonts w:asciiTheme="majorBidi" w:hAnsiTheme="majorBidi" w:cstheme="majorBidi"/>
                  <w:sz w:val="20"/>
                  <w:szCs w:val="20"/>
                </w:rPr>
                <w:delText>23</w:delText>
              </w:r>
            </w:del>
          </w:p>
        </w:tc>
        <w:tc>
          <w:tcPr>
            <w:tcW w:w="1009" w:type="dxa"/>
            <w:noWrap/>
            <w:tcPrChange w:id="1543" w:author="Luis Gerardo Gonzalez Morales" w:date="2019-02-13T21:03:00Z">
              <w:tcPr>
                <w:tcW w:w="1009" w:type="dxa"/>
                <w:noWrap/>
              </w:tcPr>
            </w:tcPrChange>
          </w:tcPr>
          <w:p w14:paraId="6DB8215B" w14:textId="3B2DC3E4" w:rsidR="00884D21" w:rsidRPr="00884D21" w:rsidDel="00D83CAF" w:rsidRDefault="00884D21" w:rsidP="00884D21">
            <w:pPr>
              <w:rPr>
                <w:del w:id="1544" w:author="Luis Gerardo Gonzalez Morales" w:date="2019-02-13T21:03:00Z"/>
                <w:rFonts w:asciiTheme="majorBidi" w:hAnsiTheme="majorBidi" w:cstheme="majorBidi"/>
                <w:sz w:val="20"/>
                <w:szCs w:val="20"/>
              </w:rPr>
            </w:pPr>
            <w:del w:id="1545" w:author="Luis Gerardo Gonzalez Morales" w:date="2019-02-13T21:03:00Z">
              <w:r w:rsidRPr="00884D21" w:rsidDel="00D83CAF">
                <w:rPr>
                  <w:rFonts w:asciiTheme="majorBidi" w:hAnsiTheme="majorBidi" w:cstheme="majorBidi"/>
                  <w:sz w:val="20"/>
                  <w:szCs w:val="20"/>
                </w:rPr>
                <w:delText>24.7</w:delText>
              </w:r>
            </w:del>
          </w:p>
        </w:tc>
      </w:tr>
      <w:tr w:rsidR="00884D21" w:rsidRPr="0002755E" w:rsidDel="00D83CAF" w14:paraId="5333E7B4" w14:textId="3A3D57B9" w:rsidTr="00D83CAF">
        <w:trPr>
          <w:trHeight w:val="300"/>
          <w:del w:id="1546" w:author="Luis Gerardo Gonzalez Morales" w:date="2019-02-13T21:03:00Z"/>
          <w:trPrChange w:id="1547" w:author="Luis Gerardo Gonzalez Morales" w:date="2019-02-13T21:03:00Z">
            <w:trPr>
              <w:trHeight w:val="300"/>
            </w:trPr>
          </w:trPrChange>
        </w:trPr>
        <w:tc>
          <w:tcPr>
            <w:tcW w:w="616" w:type="dxa"/>
            <w:noWrap/>
            <w:tcPrChange w:id="1548" w:author="Luis Gerardo Gonzalez Morales" w:date="2019-02-13T21:03:00Z">
              <w:tcPr>
                <w:tcW w:w="616" w:type="dxa"/>
                <w:noWrap/>
              </w:tcPr>
            </w:tcPrChange>
          </w:tcPr>
          <w:p w14:paraId="1ADCB392" w14:textId="32E8DE98" w:rsidR="00884D21" w:rsidRPr="00884D21" w:rsidDel="00D83CAF" w:rsidRDefault="00884D21" w:rsidP="00884D21">
            <w:pPr>
              <w:rPr>
                <w:del w:id="1549" w:author="Luis Gerardo Gonzalez Morales" w:date="2019-02-13T21:03:00Z"/>
                <w:rFonts w:asciiTheme="majorBidi" w:hAnsiTheme="majorBidi" w:cstheme="majorBidi"/>
                <w:sz w:val="20"/>
                <w:szCs w:val="20"/>
              </w:rPr>
            </w:pPr>
            <w:del w:id="1550"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51" w:author="Luis Gerardo Gonzalez Morales" w:date="2019-02-13T21:03:00Z">
              <w:tcPr>
                <w:tcW w:w="6579" w:type="dxa"/>
                <w:noWrap/>
              </w:tcPr>
            </w:tcPrChange>
          </w:tcPr>
          <w:p w14:paraId="1FE1BA03" w14:textId="2AB04D47" w:rsidR="00884D21" w:rsidRPr="00884D21" w:rsidDel="00D83CAF" w:rsidRDefault="00884D21" w:rsidP="00884D21">
            <w:pPr>
              <w:rPr>
                <w:del w:id="1552" w:author="Luis Gerardo Gonzalez Morales" w:date="2019-02-13T21:03:00Z"/>
                <w:rFonts w:asciiTheme="majorBidi" w:hAnsiTheme="majorBidi" w:cstheme="majorBidi"/>
                <w:sz w:val="20"/>
                <w:szCs w:val="20"/>
              </w:rPr>
            </w:pPr>
            <w:del w:id="1553" w:author="Luis Gerardo Gonzalez Morales" w:date="2019-02-13T21:03:00Z">
              <w:r w:rsidRPr="00884D21" w:rsidDel="00D83CAF">
                <w:rPr>
                  <w:rFonts w:asciiTheme="majorBidi" w:hAnsiTheme="majorBidi" w:cstheme="majorBidi"/>
                  <w:sz w:val="20"/>
                  <w:szCs w:val="20"/>
                </w:rPr>
                <w:delText>NADA</w:delText>
              </w:r>
            </w:del>
          </w:p>
        </w:tc>
        <w:tc>
          <w:tcPr>
            <w:tcW w:w="812" w:type="dxa"/>
            <w:noWrap/>
            <w:tcPrChange w:id="1554" w:author="Luis Gerardo Gonzalez Morales" w:date="2019-02-13T21:03:00Z">
              <w:tcPr>
                <w:tcW w:w="812" w:type="dxa"/>
                <w:noWrap/>
              </w:tcPr>
            </w:tcPrChange>
          </w:tcPr>
          <w:p w14:paraId="31A9D3FE" w14:textId="48917163" w:rsidR="00884D21" w:rsidRPr="00884D21" w:rsidDel="00D83CAF" w:rsidRDefault="00884D21" w:rsidP="00884D21">
            <w:pPr>
              <w:rPr>
                <w:del w:id="1555" w:author="Luis Gerardo Gonzalez Morales" w:date="2019-02-13T21:03:00Z"/>
                <w:rFonts w:asciiTheme="majorBidi" w:hAnsiTheme="majorBidi" w:cstheme="majorBidi"/>
                <w:sz w:val="20"/>
                <w:szCs w:val="20"/>
              </w:rPr>
            </w:pPr>
            <w:del w:id="1556" w:author="Luis Gerardo Gonzalez Morales" w:date="2019-02-13T21:03:00Z">
              <w:r w:rsidRPr="00884D21" w:rsidDel="00D83CAF">
                <w:rPr>
                  <w:rFonts w:asciiTheme="majorBidi" w:hAnsiTheme="majorBidi" w:cstheme="majorBidi"/>
                  <w:sz w:val="20"/>
                  <w:szCs w:val="20"/>
                </w:rPr>
                <w:delText>20</w:delText>
              </w:r>
            </w:del>
          </w:p>
        </w:tc>
        <w:tc>
          <w:tcPr>
            <w:tcW w:w="1009" w:type="dxa"/>
            <w:noWrap/>
            <w:tcPrChange w:id="1557" w:author="Luis Gerardo Gonzalez Morales" w:date="2019-02-13T21:03:00Z">
              <w:tcPr>
                <w:tcW w:w="1009" w:type="dxa"/>
                <w:noWrap/>
              </w:tcPr>
            </w:tcPrChange>
          </w:tcPr>
          <w:p w14:paraId="5B367503" w14:textId="0EB7BF94" w:rsidR="00884D21" w:rsidRPr="00884D21" w:rsidDel="00D83CAF" w:rsidRDefault="00884D21" w:rsidP="00884D21">
            <w:pPr>
              <w:rPr>
                <w:del w:id="1558" w:author="Luis Gerardo Gonzalez Morales" w:date="2019-02-13T21:03:00Z"/>
                <w:rFonts w:asciiTheme="majorBidi" w:hAnsiTheme="majorBidi" w:cstheme="majorBidi"/>
                <w:sz w:val="20"/>
                <w:szCs w:val="20"/>
              </w:rPr>
            </w:pPr>
            <w:del w:id="1559" w:author="Luis Gerardo Gonzalez Morales" w:date="2019-02-13T21:03:00Z">
              <w:r w:rsidRPr="00884D21" w:rsidDel="00D83CAF">
                <w:rPr>
                  <w:rFonts w:asciiTheme="majorBidi" w:hAnsiTheme="majorBidi" w:cstheme="majorBidi"/>
                  <w:sz w:val="20"/>
                  <w:szCs w:val="20"/>
                </w:rPr>
                <w:delText>21.5</w:delText>
              </w:r>
            </w:del>
          </w:p>
        </w:tc>
      </w:tr>
      <w:tr w:rsidR="00884D21" w:rsidRPr="0002755E" w:rsidDel="00D83CAF" w14:paraId="1EBA4A29" w14:textId="6E319E13" w:rsidTr="00D83CAF">
        <w:trPr>
          <w:trHeight w:val="300"/>
          <w:del w:id="1560" w:author="Luis Gerardo Gonzalez Morales" w:date="2019-02-13T21:03:00Z"/>
          <w:trPrChange w:id="1561" w:author="Luis Gerardo Gonzalez Morales" w:date="2019-02-13T21:03:00Z">
            <w:trPr>
              <w:trHeight w:val="300"/>
            </w:trPr>
          </w:trPrChange>
        </w:trPr>
        <w:tc>
          <w:tcPr>
            <w:tcW w:w="616" w:type="dxa"/>
            <w:noWrap/>
            <w:tcPrChange w:id="1562" w:author="Luis Gerardo Gonzalez Morales" w:date="2019-02-13T21:03:00Z">
              <w:tcPr>
                <w:tcW w:w="616" w:type="dxa"/>
                <w:noWrap/>
              </w:tcPr>
            </w:tcPrChange>
          </w:tcPr>
          <w:p w14:paraId="094CC8A6" w14:textId="5E5B2E92" w:rsidR="00884D21" w:rsidRPr="00884D21" w:rsidDel="00D83CAF" w:rsidRDefault="00884D21" w:rsidP="00884D21">
            <w:pPr>
              <w:rPr>
                <w:del w:id="1563" w:author="Luis Gerardo Gonzalez Morales" w:date="2019-02-13T21:03:00Z"/>
                <w:rFonts w:asciiTheme="majorBidi" w:hAnsiTheme="majorBidi" w:cstheme="majorBidi"/>
                <w:sz w:val="20"/>
                <w:szCs w:val="20"/>
              </w:rPr>
            </w:pPr>
            <w:del w:id="1564"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65" w:author="Luis Gerardo Gonzalez Morales" w:date="2019-02-13T21:03:00Z">
              <w:tcPr>
                <w:tcW w:w="6579" w:type="dxa"/>
                <w:noWrap/>
              </w:tcPr>
            </w:tcPrChange>
          </w:tcPr>
          <w:p w14:paraId="61BA3D21" w14:textId="6B167320" w:rsidR="00884D21" w:rsidRPr="00884D21" w:rsidDel="00D83CAF" w:rsidRDefault="00884D21" w:rsidP="00884D21">
            <w:pPr>
              <w:rPr>
                <w:del w:id="1566" w:author="Luis Gerardo Gonzalez Morales" w:date="2019-02-13T21:03:00Z"/>
                <w:rFonts w:asciiTheme="majorBidi" w:hAnsiTheme="majorBidi" w:cstheme="majorBidi"/>
                <w:sz w:val="20"/>
                <w:szCs w:val="20"/>
              </w:rPr>
            </w:pPr>
            <w:del w:id="1567" w:author="Luis Gerardo Gonzalez Morales" w:date="2019-02-13T21:03:00Z">
              <w:r w:rsidRPr="00884D21" w:rsidDel="00D83CAF">
                <w:rPr>
                  <w:rFonts w:asciiTheme="majorBidi" w:hAnsiTheme="majorBidi" w:cstheme="majorBidi"/>
                  <w:sz w:val="20"/>
                  <w:szCs w:val="20"/>
                </w:rPr>
                <w:delText>DevInfo</w:delText>
              </w:r>
            </w:del>
          </w:p>
        </w:tc>
        <w:tc>
          <w:tcPr>
            <w:tcW w:w="812" w:type="dxa"/>
            <w:noWrap/>
            <w:tcPrChange w:id="1568" w:author="Luis Gerardo Gonzalez Morales" w:date="2019-02-13T21:03:00Z">
              <w:tcPr>
                <w:tcW w:w="812" w:type="dxa"/>
                <w:noWrap/>
              </w:tcPr>
            </w:tcPrChange>
          </w:tcPr>
          <w:p w14:paraId="40C7F700" w14:textId="574B7587" w:rsidR="00884D21" w:rsidRPr="00884D21" w:rsidDel="00D83CAF" w:rsidRDefault="00884D21" w:rsidP="00884D21">
            <w:pPr>
              <w:rPr>
                <w:del w:id="1569" w:author="Luis Gerardo Gonzalez Morales" w:date="2019-02-13T21:03:00Z"/>
                <w:rFonts w:asciiTheme="majorBidi" w:hAnsiTheme="majorBidi" w:cstheme="majorBidi"/>
                <w:sz w:val="20"/>
                <w:szCs w:val="20"/>
              </w:rPr>
            </w:pPr>
            <w:del w:id="1570" w:author="Luis Gerardo Gonzalez Morales" w:date="2019-02-13T21:03:00Z">
              <w:r w:rsidRPr="00884D21" w:rsidDel="00D83CAF">
                <w:rPr>
                  <w:rFonts w:asciiTheme="majorBidi" w:hAnsiTheme="majorBidi" w:cstheme="majorBidi"/>
                  <w:sz w:val="20"/>
                  <w:szCs w:val="20"/>
                </w:rPr>
                <w:delText>18</w:delText>
              </w:r>
            </w:del>
          </w:p>
        </w:tc>
        <w:tc>
          <w:tcPr>
            <w:tcW w:w="1009" w:type="dxa"/>
            <w:noWrap/>
            <w:tcPrChange w:id="1571" w:author="Luis Gerardo Gonzalez Morales" w:date="2019-02-13T21:03:00Z">
              <w:tcPr>
                <w:tcW w:w="1009" w:type="dxa"/>
                <w:noWrap/>
              </w:tcPr>
            </w:tcPrChange>
          </w:tcPr>
          <w:p w14:paraId="525B96F0" w14:textId="04E8B342" w:rsidR="00884D21" w:rsidRPr="00884D21" w:rsidDel="00D83CAF" w:rsidRDefault="00884D21" w:rsidP="00884D21">
            <w:pPr>
              <w:rPr>
                <w:del w:id="1572" w:author="Luis Gerardo Gonzalez Morales" w:date="2019-02-13T21:03:00Z"/>
                <w:rFonts w:asciiTheme="majorBidi" w:hAnsiTheme="majorBidi" w:cstheme="majorBidi"/>
                <w:sz w:val="20"/>
                <w:szCs w:val="20"/>
              </w:rPr>
            </w:pPr>
            <w:del w:id="1573" w:author="Luis Gerardo Gonzalez Morales" w:date="2019-02-13T21:03:00Z">
              <w:r w:rsidRPr="00884D21" w:rsidDel="00D83CAF">
                <w:rPr>
                  <w:rFonts w:asciiTheme="majorBidi" w:hAnsiTheme="majorBidi" w:cstheme="majorBidi"/>
                  <w:sz w:val="20"/>
                  <w:szCs w:val="20"/>
                </w:rPr>
                <w:delText>19.4</w:delText>
              </w:r>
            </w:del>
          </w:p>
        </w:tc>
      </w:tr>
      <w:tr w:rsidR="00884D21" w:rsidRPr="0002755E" w:rsidDel="00D83CAF" w14:paraId="3DAB4591" w14:textId="1385A448" w:rsidTr="00D83CAF">
        <w:trPr>
          <w:trHeight w:val="300"/>
          <w:del w:id="1574" w:author="Luis Gerardo Gonzalez Morales" w:date="2019-02-13T21:03:00Z"/>
          <w:trPrChange w:id="1575" w:author="Luis Gerardo Gonzalez Morales" w:date="2019-02-13T21:03:00Z">
            <w:trPr>
              <w:trHeight w:val="300"/>
            </w:trPr>
          </w:trPrChange>
        </w:trPr>
        <w:tc>
          <w:tcPr>
            <w:tcW w:w="616" w:type="dxa"/>
            <w:noWrap/>
            <w:tcPrChange w:id="1576" w:author="Luis Gerardo Gonzalez Morales" w:date="2019-02-13T21:03:00Z">
              <w:tcPr>
                <w:tcW w:w="616" w:type="dxa"/>
                <w:noWrap/>
              </w:tcPr>
            </w:tcPrChange>
          </w:tcPr>
          <w:p w14:paraId="6BBBB99E" w14:textId="008A3A77" w:rsidR="00884D21" w:rsidRPr="00884D21" w:rsidDel="00D83CAF" w:rsidRDefault="00884D21" w:rsidP="00884D21">
            <w:pPr>
              <w:rPr>
                <w:del w:id="1577" w:author="Luis Gerardo Gonzalez Morales" w:date="2019-02-13T21:03:00Z"/>
                <w:rFonts w:asciiTheme="majorBidi" w:hAnsiTheme="majorBidi" w:cstheme="majorBidi"/>
                <w:sz w:val="20"/>
                <w:szCs w:val="20"/>
              </w:rPr>
            </w:pPr>
            <w:del w:id="1578"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79" w:author="Luis Gerardo Gonzalez Morales" w:date="2019-02-13T21:03:00Z">
              <w:tcPr>
                <w:tcW w:w="6579" w:type="dxa"/>
                <w:noWrap/>
              </w:tcPr>
            </w:tcPrChange>
          </w:tcPr>
          <w:p w14:paraId="1BCCE17B" w14:textId="51F18893" w:rsidR="00884D21" w:rsidRPr="00884D21" w:rsidDel="00D83CAF" w:rsidRDefault="00884D21" w:rsidP="00884D21">
            <w:pPr>
              <w:rPr>
                <w:del w:id="1580" w:author="Luis Gerardo Gonzalez Morales" w:date="2019-02-13T21:03:00Z"/>
                <w:rFonts w:asciiTheme="majorBidi" w:hAnsiTheme="majorBidi" w:cstheme="majorBidi"/>
                <w:sz w:val="20"/>
                <w:szCs w:val="20"/>
              </w:rPr>
            </w:pPr>
            <w:del w:id="1581" w:author="Luis Gerardo Gonzalez Morales" w:date="2019-02-13T21:03:00Z">
              <w:r w:rsidRPr="00884D21" w:rsidDel="00D83CAF">
                <w:rPr>
                  <w:rFonts w:asciiTheme="majorBidi" w:hAnsiTheme="majorBidi" w:cstheme="majorBidi"/>
                  <w:sz w:val="20"/>
                  <w:szCs w:val="20"/>
                </w:rPr>
                <w:delText>Country STAT</w:delText>
              </w:r>
            </w:del>
          </w:p>
        </w:tc>
        <w:tc>
          <w:tcPr>
            <w:tcW w:w="812" w:type="dxa"/>
            <w:noWrap/>
            <w:tcPrChange w:id="1582" w:author="Luis Gerardo Gonzalez Morales" w:date="2019-02-13T21:03:00Z">
              <w:tcPr>
                <w:tcW w:w="812" w:type="dxa"/>
                <w:noWrap/>
              </w:tcPr>
            </w:tcPrChange>
          </w:tcPr>
          <w:p w14:paraId="1DF2E18F" w14:textId="3A1142B9" w:rsidR="00884D21" w:rsidRPr="00884D21" w:rsidDel="00D83CAF" w:rsidRDefault="00884D21" w:rsidP="00884D21">
            <w:pPr>
              <w:rPr>
                <w:del w:id="1583" w:author="Luis Gerardo Gonzalez Morales" w:date="2019-02-13T21:03:00Z"/>
                <w:rFonts w:asciiTheme="majorBidi" w:hAnsiTheme="majorBidi" w:cstheme="majorBidi"/>
                <w:sz w:val="20"/>
                <w:szCs w:val="20"/>
              </w:rPr>
            </w:pPr>
            <w:del w:id="1584" w:author="Luis Gerardo Gonzalez Morales" w:date="2019-02-13T21:03:00Z">
              <w:r w:rsidRPr="00884D21" w:rsidDel="00D83CAF">
                <w:rPr>
                  <w:rFonts w:asciiTheme="majorBidi" w:hAnsiTheme="majorBidi" w:cstheme="majorBidi"/>
                  <w:sz w:val="20"/>
                  <w:szCs w:val="20"/>
                </w:rPr>
                <w:delText>15</w:delText>
              </w:r>
            </w:del>
          </w:p>
        </w:tc>
        <w:tc>
          <w:tcPr>
            <w:tcW w:w="1009" w:type="dxa"/>
            <w:noWrap/>
            <w:tcPrChange w:id="1585" w:author="Luis Gerardo Gonzalez Morales" w:date="2019-02-13T21:03:00Z">
              <w:tcPr>
                <w:tcW w:w="1009" w:type="dxa"/>
                <w:noWrap/>
              </w:tcPr>
            </w:tcPrChange>
          </w:tcPr>
          <w:p w14:paraId="09C3F56E" w14:textId="433997E9" w:rsidR="00884D21" w:rsidRPr="00884D21" w:rsidDel="00D83CAF" w:rsidRDefault="00884D21" w:rsidP="00884D21">
            <w:pPr>
              <w:rPr>
                <w:del w:id="1586" w:author="Luis Gerardo Gonzalez Morales" w:date="2019-02-13T21:03:00Z"/>
                <w:rFonts w:asciiTheme="majorBidi" w:hAnsiTheme="majorBidi" w:cstheme="majorBidi"/>
                <w:sz w:val="20"/>
                <w:szCs w:val="20"/>
              </w:rPr>
            </w:pPr>
            <w:del w:id="1587" w:author="Luis Gerardo Gonzalez Morales" w:date="2019-02-13T21:03:00Z">
              <w:r w:rsidRPr="00884D21" w:rsidDel="00D83CAF">
                <w:rPr>
                  <w:rFonts w:asciiTheme="majorBidi" w:hAnsiTheme="majorBidi" w:cstheme="majorBidi"/>
                  <w:sz w:val="20"/>
                  <w:szCs w:val="20"/>
                </w:rPr>
                <w:delText>16.1</w:delText>
              </w:r>
            </w:del>
          </w:p>
        </w:tc>
      </w:tr>
      <w:tr w:rsidR="00884D21" w:rsidRPr="0002755E" w:rsidDel="00D83CAF" w14:paraId="37790A12" w14:textId="0D0864D1" w:rsidTr="00D83CAF">
        <w:trPr>
          <w:trHeight w:val="300"/>
          <w:del w:id="1588" w:author="Luis Gerardo Gonzalez Morales" w:date="2019-02-13T21:03:00Z"/>
          <w:trPrChange w:id="1589" w:author="Luis Gerardo Gonzalez Morales" w:date="2019-02-13T21:03:00Z">
            <w:trPr>
              <w:trHeight w:val="300"/>
            </w:trPr>
          </w:trPrChange>
        </w:trPr>
        <w:tc>
          <w:tcPr>
            <w:tcW w:w="616" w:type="dxa"/>
            <w:noWrap/>
            <w:tcPrChange w:id="1590" w:author="Luis Gerardo Gonzalez Morales" w:date="2019-02-13T21:03:00Z">
              <w:tcPr>
                <w:tcW w:w="616" w:type="dxa"/>
                <w:noWrap/>
              </w:tcPr>
            </w:tcPrChange>
          </w:tcPr>
          <w:p w14:paraId="6E98A5E3" w14:textId="08FC2172" w:rsidR="00884D21" w:rsidRPr="00884D21" w:rsidDel="00D83CAF" w:rsidRDefault="00884D21" w:rsidP="00884D21">
            <w:pPr>
              <w:rPr>
                <w:del w:id="1591" w:author="Luis Gerardo Gonzalez Morales" w:date="2019-02-13T21:03:00Z"/>
                <w:rFonts w:asciiTheme="majorBidi" w:hAnsiTheme="majorBidi" w:cstheme="majorBidi"/>
                <w:sz w:val="20"/>
                <w:szCs w:val="20"/>
              </w:rPr>
            </w:pPr>
            <w:del w:id="1592"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93" w:author="Luis Gerardo Gonzalez Morales" w:date="2019-02-13T21:03:00Z">
              <w:tcPr>
                <w:tcW w:w="6579" w:type="dxa"/>
                <w:noWrap/>
              </w:tcPr>
            </w:tcPrChange>
          </w:tcPr>
          <w:p w14:paraId="7120E9FA" w14:textId="4B9BCA3C" w:rsidR="00884D21" w:rsidRPr="00884D21" w:rsidDel="00D83CAF" w:rsidRDefault="00884D21" w:rsidP="00884D21">
            <w:pPr>
              <w:rPr>
                <w:del w:id="1594" w:author="Luis Gerardo Gonzalez Morales" w:date="2019-02-13T21:03:00Z"/>
                <w:rFonts w:asciiTheme="majorBidi" w:hAnsiTheme="majorBidi" w:cstheme="majorBidi"/>
                <w:sz w:val="20"/>
                <w:szCs w:val="20"/>
              </w:rPr>
            </w:pPr>
            <w:del w:id="1595" w:author="Luis Gerardo Gonzalez Morales" w:date="2019-02-13T21:03:00Z">
              <w:r w:rsidRPr="00884D21" w:rsidDel="00D83CAF">
                <w:rPr>
                  <w:rFonts w:asciiTheme="majorBidi" w:hAnsiTheme="majorBidi" w:cstheme="majorBidi"/>
                  <w:sz w:val="20"/>
                  <w:szCs w:val="20"/>
                </w:rPr>
                <w:delText>African Information Highway</w:delText>
              </w:r>
            </w:del>
          </w:p>
        </w:tc>
        <w:tc>
          <w:tcPr>
            <w:tcW w:w="812" w:type="dxa"/>
            <w:noWrap/>
            <w:tcPrChange w:id="1596" w:author="Luis Gerardo Gonzalez Morales" w:date="2019-02-13T21:03:00Z">
              <w:tcPr>
                <w:tcW w:w="812" w:type="dxa"/>
                <w:noWrap/>
              </w:tcPr>
            </w:tcPrChange>
          </w:tcPr>
          <w:p w14:paraId="16BD070C" w14:textId="32AA4600" w:rsidR="00884D21" w:rsidRPr="00884D21" w:rsidDel="00D83CAF" w:rsidRDefault="00884D21" w:rsidP="00884D21">
            <w:pPr>
              <w:rPr>
                <w:del w:id="1597" w:author="Luis Gerardo Gonzalez Morales" w:date="2019-02-13T21:03:00Z"/>
                <w:rFonts w:asciiTheme="majorBidi" w:hAnsiTheme="majorBidi" w:cstheme="majorBidi"/>
                <w:sz w:val="20"/>
                <w:szCs w:val="20"/>
              </w:rPr>
            </w:pPr>
            <w:del w:id="1598" w:author="Luis Gerardo Gonzalez Morales" w:date="2019-02-13T21:03:00Z">
              <w:r w:rsidRPr="00884D21" w:rsidDel="00D83CAF">
                <w:rPr>
                  <w:rFonts w:asciiTheme="majorBidi" w:hAnsiTheme="majorBidi" w:cstheme="majorBidi"/>
                  <w:sz w:val="20"/>
                  <w:szCs w:val="20"/>
                </w:rPr>
                <w:delText>12</w:delText>
              </w:r>
            </w:del>
          </w:p>
        </w:tc>
        <w:tc>
          <w:tcPr>
            <w:tcW w:w="1009" w:type="dxa"/>
            <w:noWrap/>
            <w:tcPrChange w:id="1599" w:author="Luis Gerardo Gonzalez Morales" w:date="2019-02-13T21:03:00Z">
              <w:tcPr>
                <w:tcW w:w="1009" w:type="dxa"/>
                <w:noWrap/>
              </w:tcPr>
            </w:tcPrChange>
          </w:tcPr>
          <w:p w14:paraId="6CC40823" w14:textId="494C3E8C" w:rsidR="00884D21" w:rsidRPr="00884D21" w:rsidDel="00D83CAF" w:rsidRDefault="00884D21" w:rsidP="00884D21">
            <w:pPr>
              <w:rPr>
                <w:del w:id="1600" w:author="Luis Gerardo Gonzalez Morales" w:date="2019-02-13T21:03:00Z"/>
                <w:rFonts w:asciiTheme="majorBidi" w:hAnsiTheme="majorBidi" w:cstheme="majorBidi"/>
                <w:sz w:val="20"/>
                <w:szCs w:val="20"/>
              </w:rPr>
            </w:pPr>
            <w:del w:id="1601" w:author="Luis Gerardo Gonzalez Morales" w:date="2019-02-13T21:03:00Z">
              <w:r w:rsidRPr="00884D21" w:rsidDel="00D83CAF">
                <w:rPr>
                  <w:rFonts w:asciiTheme="majorBidi" w:hAnsiTheme="majorBidi" w:cstheme="majorBidi"/>
                  <w:sz w:val="20"/>
                  <w:szCs w:val="20"/>
                </w:rPr>
                <w:delText>12.9</w:delText>
              </w:r>
            </w:del>
          </w:p>
        </w:tc>
      </w:tr>
      <w:tr w:rsidR="00884D21" w:rsidRPr="0002755E" w:rsidDel="00D83CAF" w14:paraId="7B4AA051" w14:textId="574AA917" w:rsidTr="00D83CAF">
        <w:trPr>
          <w:trHeight w:val="300"/>
          <w:del w:id="1602" w:author="Luis Gerardo Gonzalez Morales" w:date="2019-02-13T21:03:00Z"/>
          <w:trPrChange w:id="1603" w:author="Luis Gerardo Gonzalez Morales" w:date="2019-02-13T21:03:00Z">
            <w:trPr>
              <w:trHeight w:val="300"/>
            </w:trPr>
          </w:trPrChange>
        </w:trPr>
        <w:tc>
          <w:tcPr>
            <w:tcW w:w="616" w:type="dxa"/>
            <w:noWrap/>
            <w:tcPrChange w:id="1604" w:author="Luis Gerardo Gonzalez Morales" w:date="2019-02-13T21:03:00Z">
              <w:tcPr>
                <w:tcW w:w="616" w:type="dxa"/>
                <w:noWrap/>
              </w:tcPr>
            </w:tcPrChange>
          </w:tcPr>
          <w:p w14:paraId="398428FC" w14:textId="1610653E" w:rsidR="00884D21" w:rsidRPr="00884D21" w:rsidDel="00D83CAF" w:rsidRDefault="00884D21" w:rsidP="00884D21">
            <w:pPr>
              <w:rPr>
                <w:del w:id="1605" w:author="Luis Gerardo Gonzalez Morales" w:date="2019-02-13T21:03:00Z"/>
                <w:rFonts w:asciiTheme="majorBidi" w:hAnsiTheme="majorBidi" w:cstheme="majorBidi"/>
                <w:sz w:val="20"/>
                <w:szCs w:val="20"/>
              </w:rPr>
            </w:pPr>
            <w:del w:id="1606"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07" w:author="Luis Gerardo Gonzalez Morales" w:date="2019-02-13T21:03:00Z">
              <w:tcPr>
                <w:tcW w:w="6579" w:type="dxa"/>
                <w:noWrap/>
              </w:tcPr>
            </w:tcPrChange>
          </w:tcPr>
          <w:p w14:paraId="1E251A39" w14:textId="0E08C1A9" w:rsidR="00884D21" w:rsidRPr="00884D21" w:rsidDel="00D83CAF" w:rsidRDefault="00884D21" w:rsidP="00884D21">
            <w:pPr>
              <w:rPr>
                <w:del w:id="1608" w:author="Luis Gerardo Gonzalez Morales" w:date="2019-02-13T21:03:00Z"/>
                <w:rFonts w:asciiTheme="majorBidi" w:hAnsiTheme="majorBidi" w:cstheme="majorBidi"/>
                <w:sz w:val="20"/>
                <w:szCs w:val="20"/>
              </w:rPr>
            </w:pPr>
            <w:del w:id="1609" w:author="Luis Gerardo Gonzalez Morales" w:date="2019-02-13T21:03:00Z">
              <w:r w:rsidRPr="00884D21" w:rsidDel="00D83CAF">
                <w:rPr>
                  <w:rFonts w:asciiTheme="majorBidi" w:hAnsiTheme="majorBidi" w:cstheme="majorBidi"/>
                  <w:sz w:val="20"/>
                  <w:szCs w:val="20"/>
                </w:rPr>
                <w:delText>US/UK open source SDGs National Reporting Platform</w:delText>
              </w:r>
            </w:del>
          </w:p>
        </w:tc>
        <w:tc>
          <w:tcPr>
            <w:tcW w:w="812" w:type="dxa"/>
            <w:noWrap/>
            <w:tcPrChange w:id="1610" w:author="Luis Gerardo Gonzalez Morales" w:date="2019-02-13T21:03:00Z">
              <w:tcPr>
                <w:tcW w:w="812" w:type="dxa"/>
                <w:noWrap/>
              </w:tcPr>
            </w:tcPrChange>
          </w:tcPr>
          <w:p w14:paraId="106BCBE9" w14:textId="00FA2479" w:rsidR="00884D21" w:rsidRPr="00884D21" w:rsidDel="00D83CAF" w:rsidRDefault="00884D21" w:rsidP="00884D21">
            <w:pPr>
              <w:rPr>
                <w:del w:id="1611" w:author="Luis Gerardo Gonzalez Morales" w:date="2019-02-13T21:03:00Z"/>
                <w:rFonts w:asciiTheme="majorBidi" w:hAnsiTheme="majorBidi" w:cstheme="majorBidi"/>
                <w:sz w:val="20"/>
                <w:szCs w:val="20"/>
              </w:rPr>
            </w:pPr>
            <w:del w:id="1612" w:author="Luis Gerardo Gonzalez Morales" w:date="2019-02-13T21:03:00Z">
              <w:r w:rsidRPr="00884D21" w:rsidDel="00D83CAF">
                <w:rPr>
                  <w:rFonts w:asciiTheme="majorBidi" w:hAnsiTheme="majorBidi" w:cstheme="majorBidi"/>
                  <w:sz w:val="20"/>
                  <w:szCs w:val="20"/>
                </w:rPr>
                <w:delText>9</w:delText>
              </w:r>
            </w:del>
          </w:p>
        </w:tc>
        <w:tc>
          <w:tcPr>
            <w:tcW w:w="1009" w:type="dxa"/>
            <w:noWrap/>
            <w:tcPrChange w:id="1613" w:author="Luis Gerardo Gonzalez Morales" w:date="2019-02-13T21:03:00Z">
              <w:tcPr>
                <w:tcW w:w="1009" w:type="dxa"/>
                <w:noWrap/>
              </w:tcPr>
            </w:tcPrChange>
          </w:tcPr>
          <w:p w14:paraId="127A5CE6" w14:textId="1755F2A7" w:rsidR="00884D21" w:rsidRPr="00884D21" w:rsidDel="00D83CAF" w:rsidRDefault="00884D21" w:rsidP="00884D21">
            <w:pPr>
              <w:rPr>
                <w:del w:id="1614" w:author="Luis Gerardo Gonzalez Morales" w:date="2019-02-13T21:03:00Z"/>
                <w:rFonts w:asciiTheme="majorBidi" w:hAnsiTheme="majorBidi" w:cstheme="majorBidi"/>
                <w:sz w:val="20"/>
                <w:szCs w:val="20"/>
              </w:rPr>
            </w:pPr>
            <w:del w:id="1615" w:author="Luis Gerardo Gonzalez Morales" w:date="2019-02-13T21:03:00Z">
              <w:r w:rsidRPr="00884D21" w:rsidDel="00D83CAF">
                <w:rPr>
                  <w:rFonts w:asciiTheme="majorBidi" w:hAnsiTheme="majorBidi" w:cstheme="majorBidi"/>
                  <w:sz w:val="20"/>
                  <w:szCs w:val="20"/>
                </w:rPr>
                <w:delText>9.7</w:delText>
              </w:r>
            </w:del>
          </w:p>
        </w:tc>
      </w:tr>
      <w:tr w:rsidR="00884D21" w:rsidRPr="0002755E" w:rsidDel="00D83CAF" w14:paraId="7E2DFA0C" w14:textId="564F521F" w:rsidTr="00D83CAF">
        <w:trPr>
          <w:trHeight w:val="300"/>
          <w:del w:id="1616" w:author="Luis Gerardo Gonzalez Morales" w:date="2019-02-13T21:03:00Z"/>
          <w:trPrChange w:id="1617" w:author="Luis Gerardo Gonzalez Morales" w:date="2019-02-13T21:03:00Z">
            <w:trPr>
              <w:trHeight w:val="300"/>
            </w:trPr>
          </w:trPrChange>
        </w:trPr>
        <w:tc>
          <w:tcPr>
            <w:tcW w:w="616" w:type="dxa"/>
            <w:noWrap/>
            <w:tcPrChange w:id="1618" w:author="Luis Gerardo Gonzalez Morales" w:date="2019-02-13T21:03:00Z">
              <w:tcPr>
                <w:tcW w:w="616" w:type="dxa"/>
                <w:noWrap/>
              </w:tcPr>
            </w:tcPrChange>
          </w:tcPr>
          <w:p w14:paraId="78F54F8A" w14:textId="6645B414" w:rsidR="00884D21" w:rsidRPr="00884D21" w:rsidDel="00D83CAF" w:rsidRDefault="00884D21" w:rsidP="00884D21">
            <w:pPr>
              <w:rPr>
                <w:del w:id="1619" w:author="Luis Gerardo Gonzalez Morales" w:date="2019-02-13T21:03:00Z"/>
                <w:rFonts w:asciiTheme="majorBidi" w:hAnsiTheme="majorBidi" w:cstheme="majorBidi"/>
                <w:sz w:val="20"/>
                <w:szCs w:val="20"/>
              </w:rPr>
            </w:pPr>
            <w:del w:id="1620"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21" w:author="Luis Gerardo Gonzalez Morales" w:date="2019-02-13T21:03:00Z">
              <w:tcPr>
                <w:tcW w:w="6579" w:type="dxa"/>
                <w:noWrap/>
              </w:tcPr>
            </w:tcPrChange>
          </w:tcPr>
          <w:p w14:paraId="75F954BF" w14:textId="1B1A47D2" w:rsidR="00884D21" w:rsidRPr="00884D21" w:rsidDel="00D83CAF" w:rsidRDefault="00884D21" w:rsidP="00884D21">
            <w:pPr>
              <w:rPr>
                <w:del w:id="1622" w:author="Luis Gerardo Gonzalez Morales" w:date="2019-02-13T21:03:00Z"/>
                <w:rFonts w:asciiTheme="majorBidi" w:hAnsiTheme="majorBidi" w:cstheme="majorBidi"/>
                <w:sz w:val="20"/>
                <w:szCs w:val="20"/>
              </w:rPr>
            </w:pPr>
            <w:del w:id="1623" w:author="Luis Gerardo Gonzalez Morales" w:date="2019-02-13T21:03:00Z">
              <w:r w:rsidRPr="00884D21" w:rsidDel="00D83CAF">
                <w:rPr>
                  <w:rFonts w:asciiTheme="majorBidi" w:hAnsiTheme="majorBidi" w:cstheme="majorBidi"/>
                  <w:sz w:val="20"/>
                  <w:szCs w:val="20"/>
                </w:rPr>
                <w:delText>Prognoz (Open Data Portal) &amp; Knoema</w:delText>
              </w:r>
            </w:del>
          </w:p>
        </w:tc>
        <w:tc>
          <w:tcPr>
            <w:tcW w:w="812" w:type="dxa"/>
            <w:noWrap/>
            <w:tcPrChange w:id="1624" w:author="Luis Gerardo Gonzalez Morales" w:date="2019-02-13T21:03:00Z">
              <w:tcPr>
                <w:tcW w:w="812" w:type="dxa"/>
                <w:noWrap/>
              </w:tcPr>
            </w:tcPrChange>
          </w:tcPr>
          <w:p w14:paraId="793507B6" w14:textId="5A4213FC" w:rsidR="00884D21" w:rsidRPr="00884D21" w:rsidDel="00D83CAF" w:rsidRDefault="00884D21" w:rsidP="00884D21">
            <w:pPr>
              <w:rPr>
                <w:del w:id="1625" w:author="Luis Gerardo Gonzalez Morales" w:date="2019-02-13T21:03:00Z"/>
                <w:rFonts w:asciiTheme="majorBidi" w:hAnsiTheme="majorBidi" w:cstheme="majorBidi"/>
                <w:sz w:val="20"/>
                <w:szCs w:val="20"/>
              </w:rPr>
            </w:pPr>
            <w:del w:id="1626" w:author="Luis Gerardo Gonzalez Morales" w:date="2019-02-13T21:03:00Z">
              <w:r w:rsidRPr="00884D21" w:rsidDel="00D83CAF">
                <w:rPr>
                  <w:rFonts w:asciiTheme="majorBidi" w:hAnsiTheme="majorBidi" w:cstheme="majorBidi"/>
                  <w:sz w:val="20"/>
                  <w:szCs w:val="20"/>
                </w:rPr>
                <w:delText>8</w:delText>
              </w:r>
            </w:del>
          </w:p>
        </w:tc>
        <w:tc>
          <w:tcPr>
            <w:tcW w:w="1009" w:type="dxa"/>
            <w:noWrap/>
            <w:tcPrChange w:id="1627" w:author="Luis Gerardo Gonzalez Morales" w:date="2019-02-13T21:03:00Z">
              <w:tcPr>
                <w:tcW w:w="1009" w:type="dxa"/>
                <w:noWrap/>
              </w:tcPr>
            </w:tcPrChange>
          </w:tcPr>
          <w:p w14:paraId="0275D9B7" w14:textId="34059C70" w:rsidR="00884D21" w:rsidRPr="00884D21" w:rsidDel="00D83CAF" w:rsidRDefault="00884D21" w:rsidP="00884D21">
            <w:pPr>
              <w:rPr>
                <w:del w:id="1628" w:author="Luis Gerardo Gonzalez Morales" w:date="2019-02-13T21:03:00Z"/>
                <w:rFonts w:asciiTheme="majorBidi" w:hAnsiTheme="majorBidi" w:cstheme="majorBidi"/>
                <w:sz w:val="20"/>
                <w:szCs w:val="20"/>
              </w:rPr>
            </w:pPr>
            <w:del w:id="1629" w:author="Luis Gerardo Gonzalez Morales" w:date="2019-02-13T21:03:00Z">
              <w:r w:rsidRPr="00884D21" w:rsidDel="00D83CAF">
                <w:rPr>
                  <w:rFonts w:asciiTheme="majorBidi" w:hAnsiTheme="majorBidi" w:cstheme="majorBidi"/>
                  <w:sz w:val="20"/>
                  <w:szCs w:val="20"/>
                </w:rPr>
                <w:delText>8.6</w:delText>
              </w:r>
            </w:del>
          </w:p>
        </w:tc>
      </w:tr>
      <w:tr w:rsidR="00884D21" w:rsidRPr="0002755E" w:rsidDel="00D83CAF" w14:paraId="544BEBFC" w14:textId="3C61577F" w:rsidTr="00D83CAF">
        <w:trPr>
          <w:trHeight w:val="300"/>
          <w:del w:id="1630" w:author="Luis Gerardo Gonzalez Morales" w:date="2019-02-13T21:03:00Z"/>
          <w:trPrChange w:id="1631" w:author="Luis Gerardo Gonzalez Morales" w:date="2019-02-13T21:03:00Z">
            <w:trPr>
              <w:trHeight w:val="300"/>
            </w:trPr>
          </w:trPrChange>
        </w:trPr>
        <w:tc>
          <w:tcPr>
            <w:tcW w:w="616" w:type="dxa"/>
            <w:noWrap/>
            <w:tcPrChange w:id="1632" w:author="Luis Gerardo Gonzalez Morales" w:date="2019-02-13T21:03:00Z">
              <w:tcPr>
                <w:tcW w:w="616" w:type="dxa"/>
                <w:noWrap/>
              </w:tcPr>
            </w:tcPrChange>
          </w:tcPr>
          <w:p w14:paraId="44DEA3E2" w14:textId="3C0E5C82" w:rsidR="00884D21" w:rsidRPr="00884D21" w:rsidDel="00D83CAF" w:rsidRDefault="00884D21" w:rsidP="00884D21">
            <w:pPr>
              <w:rPr>
                <w:del w:id="1633" w:author="Luis Gerardo Gonzalez Morales" w:date="2019-02-13T21:03:00Z"/>
                <w:rFonts w:asciiTheme="majorBidi" w:hAnsiTheme="majorBidi" w:cstheme="majorBidi"/>
                <w:sz w:val="20"/>
                <w:szCs w:val="20"/>
              </w:rPr>
            </w:pPr>
            <w:del w:id="1634"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35" w:author="Luis Gerardo Gonzalez Morales" w:date="2019-02-13T21:03:00Z">
              <w:tcPr>
                <w:tcW w:w="6579" w:type="dxa"/>
                <w:noWrap/>
              </w:tcPr>
            </w:tcPrChange>
          </w:tcPr>
          <w:p w14:paraId="2C41F9E2" w14:textId="0DFFBAA0" w:rsidR="00884D21" w:rsidRPr="00884D21" w:rsidDel="00D83CAF" w:rsidRDefault="00884D21" w:rsidP="00884D21">
            <w:pPr>
              <w:rPr>
                <w:del w:id="1636" w:author="Luis Gerardo Gonzalez Morales" w:date="2019-02-13T21:03:00Z"/>
                <w:rFonts w:asciiTheme="majorBidi" w:hAnsiTheme="majorBidi" w:cstheme="majorBidi"/>
                <w:sz w:val="20"/>
                <w:szCs w:val="20"/>
              </w:rPr>
            </w:pPr>
            <w:del w:id="1637" w:author="Luis Gerardo Gonzalez Morales" w:date="2019-02-13T21:03:00Z">
              <w:r w:rsidRPr="00884D21" w:rsidDel="00D83CAF">
                <w:rPr>
                  <w:rFonts w:asciiTheme="majorBidi" w:hAnsiTheme="majorBidi" w:cstheme="majorBidi"/>
                  <w:sz w:val="20"/>
                  <w:szCs w:val="20"/>
                </w:rPr>
                <w:delText>IMIS</w:delText>
              </w:r>
            </w:del>
          </w:p>
        </w:tc>
        <w:tc>
          <w:tcPr>
            <w:tcW w:w="812" w:type="dxa"/>
            <w:noWrap/>
            <w:tcPrChange w:id="1638" w:author="Luis Gerardo Gonzalez Morales" w:date="2019-02-13T21:03:00Z">
              <w:tcPr>
                <w:tcW w:w="812" w:type="dxa"/>
                <w:noWrap/>
              </w:tcPr>
            </w:tcPrChange>
          </w:tcPr>
          <w:p w14:paraId="7A1C1256" w14:textId="26A745F9" w:rsidR="00884D21" w:rsidRPr="00884D21" w:rsidDel="00D83CAF" w:rsidRDefault="00884D21" w:rsidP="00884D21">
            <w:pPr>
              <w:rPr>
                <w:del w:id="1639" w:author="Luis Gerardo Gonzalez Morales" w:date="2019-02-13T21:03:00Z"/>
                <w:rFonts w:asciiTheme="majorBidi" w:hAnsiTheme="majorBidi" w:cstheme="majorBidi"/>
                <w:sz w:val="20"/>
                <w:szCs w:val="20"/>
              </w:rPr>
            </w:pPr>
            <w:del w:id="1640" w:author="Luis Gerardo Gonzalez Morales" w:date="2019-02-13T21:03:00Z">
              <w:r w:rsidRPr="00884D21" w:rsidDel="00D83CAF">
                <w:rPr>
                  <w:rFonts w:asciiTheme="majorBidi" w:hAnsiTheme="majorBidi" w:cstheme="majorBidi"/>
                  <w:sz w:val="20"/>
                  <w:szCs w:val="20"/>
                </w:rPr>
                <w:delText>5</w:delText>
              </w:r>
            </w:del>
          </w:p>
        </w:tc>
        <w:tc>
          <w:tcPr>
            <w:tcW w:w="1009" w:type="dxa"/>
            <w:noWrap/>
            <w:tcPrChange w:id="1641" w:author="Luis Gerardo Gonzalez Morales" w:date="2019-02-13T21:03:00Z">
              <w:tcPr>
                <w:tcW w:w="1009" w:type="dxa"/>
                <w:noWrap/>
              </w:tcPr>
            </w:tcPrChange>
          </w:tcPr>
          <w:p w14:paraId="21F87923" w14:textId="7A341D9F" w:rsidR="00884D21" w:rsidRPr="00884D21" w:rsidDel="00D83CAF" w:rsidRDefault="00884D21" w:rsidP="00884D21">
            <w:pPr>
              <w:rPr>
                <w:del w:id="1642" w:author="Luis Gerardo Gonzalez Morales" w:date="2019-02-13T21:03:00Z"/>
                <w:rFonts w:asciiTheme="majorBidi" w:hAnsiTheme="majorBidi" w:cstheme="majorBidi"/>
                <w:sz w:val="20"/>
                <w:szCs w:val="20"/>
              </w:rPr>
            </w:pPr>
            <w:del w:id="1643" w:author="Luis Gerardo Gonzalez Morales" w:date="2019-02-13T21:03:00Z">
              <w:r w:rsidRPr="00884D21" w:rsidDel="00D83CAF">
                <w:rPr>
                  <w:rFonts w:asciiTheme="majorBidi" w:hAnsiTheme="majorBidi" w:cstheme="majorBidi"/>
                  <w:sz w:val="20"/>
                  <w:szCs w:val="20"/>
                </w:rPr>
                <w:delText>5.4</w:delText>
              </w:r>
            </w:del>
          </w:p>
        </w:tc>
      </w:tr>
      <w:tr w:rsidR="00884D21" w:rsidRPr="0002755E" w:rsidDel="00D83CAF" w14:paraId="418E1D45" w14:textId="6F4BD805" w:rsidTr="00D83CAF">
        <w:trPr>
          <w:trHeight w:val="300"/>
          <w:del w:id="1644" w:author="Luis Gerardo Gonzalez Morales" w:date="2019-02-13T21:03:00Z"/>
          <w:trPrChange w:id="1645" w:author="Luis Gerardo Gonzalez Morales" w:date="2019-02-13T21:03:00Z">
            <w:trPr>
              <w:trHeight w:val="300"/>
            </w:trPr>
          </w:trPrChange>
        </w:trPr>
        <w:tc>
          <w:tcPr>
            <w:tcW w:w="616" w:type="dxa"/>
            <w:noWrap/>
            <w:tcPrChange w:id="1646" w:author="Luis Gerardo Gonzalez Morales" w:date="2019-02-13T21:03:00Z">
              <w:tcPr>
                <w:tcW w:w="616" w:type="dxa"/>
                <w:noWrap/>
              </w:tcPr>
            </w:tcPrChange>
          </w:tcPr>
          <w:p w14:paraId="7FA90C31" w14:textId="7D666AFD" w:rsidR="00884D21" w:rsidRPr="00884D21" w:rsidDel="00D83CAF" w:rsidRDefault="00884D21" w:rsidP="00884D21">
            <w:pPr>
              <w:rPr>
                <w:del w:id="1647" w:author="Luis Gerardo Gonzalez Morales" w:date="2019-02-13T21:03:00Z"/>
                <w:rFonts w:asciiTheme="majorBidi" w:hAnsiTheme="majorBidi" w:cstheme="majorBidi"/>
                <w:sz w:val="20"/>
                <w:szCs w:val="20"/>
              </w:rPr>
            </w:pPr>
            <w:del w:id="1648"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49" w:author="Luis Gerardo Gonzalez Morales" w:date="2019-02-13T21:03:00Z">
              <w:tcPr>
                <w:tcW w:w="6579" w:type="dxa"/>
                <w:noWrap/>
              </w:tcPr>
            </w:tcPrChange>
          </w:tcPr>
          <w:p w14:paraId="1345B85A" w14:textId="5D237387" w:rsidR="00884D21" w:rsidRPr="00884D21" w:rsidDel="00D83CAF" w:rsidRDefault="00884D21" w:rsidP="00884D21">
            <w:pPr>
              <w:rPr>
                <w:del w:id="1650" w:author="Luis Gerardo Gonzalez Morales" w:date="2019-02-13T21:03:00Z"/>
                <w:rFonts w:asciiTheme="majorBidi" w:hAnsiTheme="majorBidi" w:cstheme="majorBidi"/>
                <w:sz w:val="20"/>
                <w:szCs w:val="20"/>
              </w:rPr>
            </w:pPr>
            <w:del w:id="1651" w:author="Luis Gerardo Gonzalez Morales" w:date="2019-02-13T21:03:00Z">
              <w:r w:rsidRPr="00884D21" w:rsidDel="00D83CAF">
                <w:rPr>
                  <w:rFonts w:asciiTheme="majorBidi" w:hAnsiTheme="majorBidi" w:cstheme="majorBidi"/>
                  <w:sz w:val="20"/>
                  <w:szCs w:val="20"/>
                </w:rPr>
                <w:delText>None Of The Above</w:delText>
              </w:r>
            </w:del>
          </w:p>
        </w:tc>
        <w:tc>
          <w:tcPr>
            <w:tcW w:w="812" w:type="dxa"/>
            <w:noWrap/>
            <w:tcPrChange w:id="1652" w:author="Luis Gerardo Gonzalez Morales" w:date="2019-02-13T21:03:00Z">
              <w:tcPr>
                <w:tcW w:w="812" w:type="dxa"/>
                <w:noWrap/>
              </w:tcPr>
            </w:tcPrChange>
          </w:tcPr>
          <w:p w14:paraId="74BE149B" w14:textId="3413F98E" w:rsidR="00884D21" w:rsidRPr="00884D21" w:rsidDel="00D83CAF" w:rsidRDefault="00884D21" w:rsidP="00884D21">
            <w:pPr>
              <w:rPr>
                <w:del w:id="1653" w:author="Luis Gerardo Gonzalez Morales" w:date="2019-02-13T21:03:00Z"/>
                <w:rFonts w:asciiTheme="majorBidi" w:hAnsiTheme="majorBidi" w:cstheme="majorBidi"/>
                <w:sz w:val="20"/>
                <w:szCs w:val="20"/>
              </w:rPr>
            </w:pPr>
            <w:del w:id="1654" w:author="Luis Gerardo Gonzalez Morales" w:date="2019-02-13T21:03:00Z">
              <w:r w:rsidRPr="00884D21" w:rsidDel="00D83CAF">
                <w:rPr>
                  <w:rFonts w:asciiTheme="majorBidi" w:hAnsiTheme="majorBidi" w:cstheme="majorBidi"/>
                  <w:sz w:val="20"/>
                  <w:szCs w:val="20"/>
                </w:rPr>
                <w:delText>3</w:delText>
              </w:r>
            </w:del>
          </w:p>
        </w:tc>
        <w:tc>
          <w:tcPr>
            <w:tcW w:w="1009" w:type="dxa"/>
            <w:noWrap/>
            <w:tcPrChange w:id="1655" w:author="Luis Gerardo Gonzalez Morales" w:date="2019-02-13T21:03:00Z">
              <w:tcPr>
                <w:tcW w:w="1009" w:type="dxa"/>
                <w:noWrap/>
              </w:tcPr>
            </w:tcPrChange>
          </w:tcPr>
          <w:p w14:paraId="3B297C30" w14:textId="7D598B8F" w:rsidR="00884D21" w:rsidRPr="00884D21" w:rsidDel="00D83CAF" w:rsidRDefault="00884D21" w:rsidP="00884D21">
            <w:pPr>
              <w:rPr>
                <w:del w:id="1656" w:author="Luis Gerardo Gonzalez Morales" w:date="2019-02-13T21:03:00Z"/>
                <w:rFonts w:asciiTheme="majorBidi" w:hAnsiTheme="majorBidi" w:cstheme="majorBidi"/>
                <w:sz w:val="20"/>
                <w:szCs w:val="20"/>
              </w:rPr>
            </w:pPr>
            <w:del w:id="1657" w:author="Luis Gerardo Gonzalez Morales" w:date="2019-02-13T21:03:00Z">
              <w:r w:rsidRPr="00884D21" w:rsidDel="00D83CAF">
                <w:rPr>
                  <w:rFonts w:asciiTheme="majorBidi" w:hAnsiTheme="majorBidi" w:cstheme="majorBidi"/>
                  <w:sz w:val="20"/>
                  <w:szCs w:val="20"/>
                </w:rPr>
                <w:delText>3.2</w:delText>
              </w:r>
            </w:del>
          </w:p>
        </w:tc>
      </w:tr>
    </w:tbl>
    <w:p w14:paraId="5292249D" w14:textId="77777777" w:rsidR="00D83CAF" w:rsidRDefault="00D83CAF">
      <w:pPr>
        <w:keepNext/>
        <w:jc w:val="center"/>
        <w:rPr>
          <w:ins w:id="1658" w:author="Luis Gerardo Gonzalez Morales" w:date="2019-02-13T21:04:00Z"/>
        </w:rPr>
        <w:pPrChange w:id="1659" w:author="Luis Gerardo Gonzalez Morales" w:date="2019-02-13T21:04:00Z">
          <w:pPr>
            <w:jc w:val="center"/>
          </w:pPr>
        </w:pPrChange>
      </w:pPr>
      <w:ins w:id="1660" w:author="Luis Gerardo Gonzalez Morales" w:date="2019-02-13T21:03:00Z">
        <w:r>
          <w:rPr>
            <w:b/>
            <w:bCs/>
            <w:noProof/>
          </w:rPr>
          <w:drawing>
            <wp:inline distT="0" distB="0" distL="0" distR="0" wp14:anchorId="555F77A8" wp14:editId="6A6F65A3">
              <wp:extent cx="3657600" cy="4690872"/>
              <wp:effectExtent l="0" t="0" r="0" b="0"/>
              <wp:docPr id="534" name="Graph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lot_32_Q03.4.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657600" cy="4690872"/>
                      </a:xfrm>
                      <a:prstGeom prst="rect">
                        <a:avLst/>
                      </a:prstGeom>
                    </pic:spPr>
                  </pic:pic>
                </a:graphicData>
              </a:graphic>
            </wp:inline>
          </w:drawing>
        </w:r>
      </w:ins>
    </w:p>
    <w:p w14:paraId="0405C61F" w14:textId="1B003747" w:rsidR="00884D21" w:rsidRDefault="00D83CAF">
      <w:pPr>
        <w:pStyle w:val="Caption"/>
        <w:jc w:val="center"/>
        <w:rPr>
          <w:rFonts w:asciiTheme="majorBidi" w:hAnsiTheme="majorBidi" w:cstheme="majorBidi"/>
          <w:lang w:val="en-US"/>
        </w:rPr>
        <w:pPrChange w:id="1661" w:author="Luis Gerardo Gonzalez Morales" w:date="2019-02-13T21:04:00Z">
          <w:pPr/>
        </w:pPrChange>
      </w:pPr>
      <w:ins w:id="1662" w:author="Luis Gerardo Gonzalez Morales" w:date="2019-02-13T21:04:00Z">
        <w:r>
          <w:t xml:space="preserve">Figure </w:t>
        </w:r>
        <w:r>
          <w:fldChar w:fldCharType="begin"/>
        </w:r>
        <w:r>
          <w:instrText xml:space="preserve"> SEQ Figure \* ARABIC </w:instrText>
        </w:r>
      </w:ins>
      <w:r>
        <w:fldChar w:fldCharType="separate"/>
      </w:r>
      <w:ins w:id="1663" w:author="Luis Gerardo Gonzalez Morales" w:date="2019-02-17T11:55:00Z">
        <w:r w:rsidR="009241EC">
          <w:rPr>
            <w:noProof/>
          </w:rPr>
          <w:t>23</w:t>
        </w:r>
      </w:ins>
      <w:ins w:id="1664" w:author="Luis Gerardo Gonzalez Morales" w:date="2019-02-13T21:04:00Z">
        <w:r>
          <w:fldChar w:fldCharType="end"/>
        </w:r>
        <w:r>
          <w:rPr>
            <w:lang w:val="en-US"/>
          </w:rPr>
          <w:t>. Data platform(s) currently used by NSS/NSO to disseminate statistical data</w:t>
        </w:r>
      </w:ins>
    </w:p>
    <w:p w14:paraId="7FBA6F9E" w14:textId="1452EA08" w:rsidR="00A85BAB" w:rsidDel="004B3F3C" w:rsidRDefault="00A85BAB" w:rsidP="00A85BAB">
      <w:pPr>
        <w:rPr>
          <w:del w:id="1665" w:author="Luis Gerardo Gonzalez Morales" w:date="2019-02-13T21:08:00Z"/>
          <w:rFonts w:asciiTheme="majorBidi" w:hAnsiTheme="majorBidi" w:cstheme="majorBidi"/>
          <w:i/>
          <w:lang w:val="en-US"/>
        </w:rPr>
      </w:pPr>
      <w:del w:id="1666" w:author="Luis Gerardo Gonzalez Morales" w:date="2019-02-13T21:08:00Z">
        <w:r w:rsidRPr="00A85BAB" w:rsidDel="004B3F3C">
          <w:rPr>
            <w:rFonts w:asciiTheme="majorBidi" w:hAnsiTheme="majorBidi" w:cstheme="majorBidi"/>
            <w:i/>
            <w:lang w:val="en-US"/>
          </w:rPr>
          <w:delText xml:space="preserve">Challenges in the implementation of Principle </w:delText>
        </w:r>
        <w:r w:rsidR="0060234F" w:rsidDel="004B3F3C">
          <w:rPr>
            <w:rFonts w:asciiTheme="majorBidi" w:hAnsiTheme="majorBidi" w:cstheme="majorBidi"/>
            <w:i/>
            <w:lang w:val="en-US"/>
          </w:rPr>
          <w:delText>3</w:delText>
        </w:r>
      </w:del>
    </w:p>
    <w:p w14:paraId="4BE8E3BC" w14:textId="77777777" w:rsidR="004B3F3C" w:rsidRDefault="004B3F3C" w:rsidP="00A85BAB">
      <w:pPr>
        <w:rPr>
          <w:ins w:id="1667" w:author="Luis Gerardo Gonzalez Morales" w:date="2019-02-13T21:10:00Z"/>
          <w:rStyle w:val="CommentReference"/>
        </w:rPr>
      </w:pPr>
    </w:p>
    <w:p w14:paraId="27FC0A8A" w14:textId="6CEE1423" w:rsidR="00884D21" w:rsidRDefault="00A85BAB" w:rsidP="00A85BAB">
      <w:pPr>
        <w:rPr>
          <w:rFonts w:asciiTheme="majorBidi" w:hAnsiTheme="majorBidi" w:cstheme="majorBidi"/>
          <w:lang w:val="en-US"/>
        </w:rPr>
      </w:pPr>
      <w:bookmarkStart w:id="1668" w:name="_Hlk1053544"/>
      <w:r w:rsidRPr="00EF3573">
        <w:rPr>
          <w:rFonts w:asciiTheme="majorBidi" w:hAnsiTheme="majorBidi" w:cstheme="majorBidi"/>
          <w:lang w:val="en-US"/>
        </w:rPr>
        <w:t xml:space="preserve">In general, </w:t>
      </w:r>
      <w:del w:id="1669" w:author="Luis Gerardo Gonzalez Morales" w:date="2019-02-13T21:09:00Z">
        <w:r w:rsidRPr="00EF3573" w:rsidDel="004B3F3C">
          <w:rPr>
            <w:rFonts w:asciiTheme="majorBidi" w:hAnsiTheme="majorBidi" w:cstheme="majorBidi"/>
            <w:lang w:val="en-US"/>
          </w:rPr>
          <w:delText xml:space="preserve">for Principle </w:delText>
        </w:r>
        <w:r w:rsidDel="004B3F3C">
          <w:rPr>
            <w:rFonts w:asciiTheme="majorBidi" w:hAnsiTheme="majorBidi" w:cstheme="majorBidi"/>
            <w:lang w:val="en-US"/>
          </w:rPr>
          <w:delText>3</w:delText>
        </w:r>
        <w:r w:rsidRPr="00EF3573" w:rsidDel="004B3F3C">
          <w:rPr>
            <w:rFonts w:asciiTheme="majorBidi" w:hAnsiTheme="majorBidi" w:cstheme="majorBidi"/>
            <w:lang w:val="en-US"/>
          </w:rPr>
          <w:delText xml:space="preserve">, </w:delText>
        </w:r>
      </w:del>
      <w:ins w:id="1670" w:author="Luis Gerardo Gonzalez Morales" w:date="2019-02-13T21:09:00Z">
        <w:r w:rsidR="004B3F3C">
          <w:rPr>
            <w:rFonts w:asciiTheme="majorBidi" w:hAnsiTheme="majorBidi" w:cstheme="majorBidi"/>
            <w:lang w:val="en-US"/>
          </w:rPr>
          <w:t xml:space="preserve">the </w:t>
        </w:r>
      </w:ins>
      <w:r w:rsidRPr="00EF3573">
        <w:rPr>
          <w:rFonts w:asciiTheme="majorBidi" w:hAnsiTheme="majorBidi" w:cstheme="majorBidi"/>
          <w:lang w:val="en-US"/>
        </w:rPr>
        <w:t>main challenges identified by respondents</w:t>
      </w:r>
      <w:r>
        <w:rPr>
          <w:rFonts w:asciiTheme="majorBidi" w:hAnsiTheme="majorBidi" w:cstheme="majorBidi"/>
          <w:lang w:val="en-US"/>
        </w:rPr>
        <w:t xml:space="preserve"> </w:t>
      </w:r>
      <w:del w:id="1671" w:author="Luis Gerardo Gonzalez Morales" w:date="2019-02-13T21:09:00Z">
        <w:r w:rsidDel="004B3F3C">
          <w:rPr>
            <w:rFonts w:asciiTheme="majorBidi" w:hAnsiTheme="majorBidi" w:cstheme="majorBidi"/>
            <w:lang w:val="en-US"/>
          </w:rPr>
          <w:delText>(question 3.5)</w:delText>
        </w:r>
      </w:del>
      <w:ins w:id="1672" w:author="Luis Gerardo Gonzalez Morales" w:date="2019-02-13T21:09:00Z">
        <w:r w:rsidR="004B3F3C">
          <w:rPr>
            <w:rFonts w:asciiTheme="majorBidi" w:hAnsiTheme="majorBidi" w:cstheme="majorBidi"/>
            <w:lang w:val="en-US"/>
          </w:rPr>
          <w:t>for the implementation of Principle 3</w:t>
        </w:r>
      </w:ins>
      <w:r w:rsidRPr="00EF3573">
        <w:rPr>
          <w:rFonts w:asciiTheme="majorBidi" w:hAnsiTheme="majorBidi" w:cstheme="majorBidi"/>
          <w:lang w:val="en-US"/>
        </w:rPr>
        <w:t xml:space="preserve"> included:</w:t>
      </w:r>
      <w:r>
        <w:rPr>
          <w:rFonts w:asciiTheme="majorBidi" w:hAnsiTheme="majorBidi" w:cstheme="majorBidi"/>
          <w:lang w:val="en-US"/>
        </w:rPr>
        <w:t xml:space="preserve"> </w:t>
      </w:r>
      <w:ins w:id="1673" w:author="Luis Gerardo Gonzalez Morales" w:date="2019-02-13T21:09:00Z">
        <w:r w:rsidR="004B3F3C">
          <w:rPr>
            <w:rFonts w:asciiTheme="majorBidi" w:hAnsiTheme="majorBidi" w:cstheme="majorBidi"/>
            <w:lang w:val="en-US"/>
          </w:rPr>
          <w:t xml:space="preserve">(1) </w:t>
        </w:r>
      </w:ins>
      <w:r w:rsidR="009527A5">
        <w:rPr>
          <w:rFonts w:asciiTheme="majorBidi" w:hAnsiTheme="majorBidi" w:cstheme="majorBidi"/>
          <w:lang w:val="en-US"/>
        </w:rPr>
        <w:t>lack of resources to produce recommended quality reports and metadata; and</w:t>
      </w:r>
      <w:ins w:id="1674" w:author="Luis Gerardo Gonzalez Morales" w:date="2019-02-13T21:09:00Z">
        <w:r w:rsidR="004B3F3C">
          <w:rPr>
            <w:rFonts w:asciiTheme="majorBidi" w:hAnsiTheme="majorBidi" w:cstheme="majorBidi"/>
            <w:lang w:val="en-US"/>
          </w:rPr>
          <w:t xml:space="preserve"> (2)</w:t>
        </w:r>
      </w:ins>
      <w:r w:rsidR="009527A5">
        <w:rPr>
          <w:rFonts w:asciiTheme="majorBidi" w:hAnsiTheme="majorBidi" w:cstheme="majorBidi"/>
          <w:lang w:val="en-US"/>
        </w:rPr>
        <w:t xml:space="preserve"> lack of metadata from other agencies in the NSS.</w:t>
      </w:r>
    </w:p>
    <w:bookmarkEnd w:id="1668"/>
    <w:p w14:paraId="5F89B827" w14:textId="32F1B9A3" w:rsidR="00E20788" w:rsidRPr="000A1104" w:rsidRDefault="004B3F3C" w:rsidP="00E20788">
      <w:pPr>
        <w:keepNext/>
        <w:keepLines/>
        <w:rPr>
          <w:ins w:id="1675" w:author="Luis Gerardo Gonzalez Morales" w:date="2019-02-14T05:28:00Z"/>
          <w:rFonts w:asciiTheme="majorBidi" w:hAnsiTheme="majorBidi" w:cstheme="majorBidi"/>
          <w:b/>
          <w:sz w:val="20"/>
          <w:szCs w:val="20"/>
          <w:lang w:val="en-US"/>
        </w:rPr>
      </w:pPr>
      <w:ins w:id="1676" w:author="Luis Gerardo Gonzalez Morales" w:date="2019-02-13T21:09:00Z">
        <w:r>
          <w:rPr>
            <w:rFonts w:asciiTheme="majorBidi" w:hAnsiTheme="majorBidi" w:cstheme="majorBidi"/>
            <w:b/>
            <w:lang w:val="en-US"/>
          </w:rPr>
          <w:br w:type="page"/>
        </w:r>
      </w:ins>
      <w:ins w:id="1677" w:author="Luis Gerardo Gonzalez Morales" w:date="2019-02-14T05:28:00Z">
        <w:r w:rsidR="00E20788" w:rsidRPr="000A1104">
          <w:rPr>
            <w:rFonts w:asciiTheme="majorBidi" w:hAnsiTheme="majorBidi" w:cstheme="majorBidi"/>
            <w:b/>
            <w:sz w:val="20"/>
            <w:szCs w:val="20"/>
            <w:lang w:val="en-US"/>
          </w:rPr>
          <w:lastRenderedPageBreak/>
          <w:t xml:space="preserve">Principle </w:t>
        </w:r>
        <w:r w:rsidR="00E20788">
          <w:rPr>
            <w:rFonts w:asciiTheme="majorBidi" w:hAnsiTheme="majorBidi" w:cstheme="majorBidi"/>
            <w:b/>
            <w:sz w:val="20"/>
            <w:szCs w:val="20"/>
            <w:lang w:val="en-US"/>
          </w:rPr>
          <w:t>4</w:t>
        </w:r>
        <w:r w:rsidR="00E20788" w:rsidRPr="000A1104">
          <w:rPr>
            <w:rFonts w:asciiTheme="majorBidi" w:hAnsiTheme="majorBidi" w:cstheme="majorBidi"/>
            <w:b/>
            <w:sz w:val="20"/>
            <w:szCs w:val="20"/>
            <w:lang w:val="en-US"/>
          </w:rPr>
          <w:t xml:space="preserve">: </w:t>
        </w:r>
        <w:r w:rsidR="00E20788" w:rsidRPr="00E20788">
          <w:rPr>
            <w:rFonts w:asciiTheme="majorBidi" w:hAnsiTheme="majorBidi" w:cstheme="majorBidi"/>
            <w:b/>
            <w:sz w:val="20"/>
            <w:szCs w:val="20"/>
            <w:lang w:val="en-US"/>
          </w:rPr>
          <w:t>Prevention of Misuse</w:t>
        </w:r>
      </w:ins>
    </w:p>
    <w:p w14:paraId="416AA4FB" w14:textId="473B3916" w:rsidR="00E20788" w:rsidRDefault="00E20788" w:rsidP="00E20788">
      <w:pPr>
        <w:keepNext/>
        <w:keepLines/>
        <w:ind w:left="720" w:right="1106"/>
        <w:rPr>
          <w:ins w:id="1678" w:author="Luis Gerardo Gonzalez Morales" w:date="2019-02-14T05:28:00Z"/>
          <w:rFonts w:asciiTheme="majorBidi" w:hAnsiTheme="majorBidi" w:cstheme="majorBidi"/>
          <w:sz w:val="16"/>
          <w:szCs w:val="16"/>
          <w:lang w:val="en-US"/>
        </w:rPr>
      </w:pPr>
      <w:ins w:id="1679" w:author="Luis Gerardo Gonzalez Morales" w:date="2019-02-14T05:28: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 xml:space="preserve">“The statistical agencies are entitled to comment on erroneous interpretation and misuse of </w:t>
        </w:r>
        <w:proofErr w:type="gramStart"/>
        <w:r w:rsidRPr="00E20788">
          <w:rPr>
            <w:rFonts w:asciiTheme="majorBidi" w:hAnsiTheme="majorBidi" w:cstheme="majorBidi"/>
            <w:sz w:val="16"/>
            <w:szCs w:val="16"/>
            <w:lang w:val="en-US"/>
          </w:rPr>
          <w:t>statistics.</w:t>
        </w:r>
        <w:r w:rsidRPr="00884D21">
          <w:rPr>
            <w:rFonts w:asciiTheme="majorBidi" w:hAnsiTheme="majorBidi" w:cstheme="majorBidi"/>
            <w:sz w:val="16"/>
            <w:szCs w:val="16"/>
            <w:lang w:val="en-US"/>
          </w:rPr>
          <w:t>.</w:t>
        </w:r>
        <w:proofErr w:type="gramEnd"/>
        <w:r w:rsidRPr="00884D21">
          <w:rPr>
            <w:rFonts w:asciiTheme="majorBidi" w:hAnsiTheme="majorBidi" w:cstheme="majorBidi"/>
            <w:sz w:val="16"/>
            <w:szCs w:val="16"/>
            <w:lang w:val="en-US"/>
          </w:rPr>
          <w:t>”</w:t>
        </w:r>
      </w:ins>
    </w:p>
    <w:p w14:paraId="5256C82F" w14:textId="1097DC00" w:rsidR="002E34A5" w:rsidRPr="003915CF" w:rsidDel="00E20788" w:rsidRDefault="002E34A5">
      <w:pPr>
        <w:rPr>
          <w:del w:id="1680" w:author="Luis Gerardo Gonzalez Morales" w:date="2019-02-14T05:29:00Z"/>
          <w:rFonts w:asciiTheme="majorBidi" w:hAnsiTheme="majorBidi" w:cstheme="majorBidi"/>
          <w:b/>
          <w:lang w:val="en-US"/>
        </w:rPr>
      </w:pPr>
      <w:del w:id="1681" w:author="Luis Gerardo Gonzalez Morales" w:date="2019-02-14T05:29:00Z">
        <w:r w:rsidRPr="003915CF" w:rsidDel="00E20788">
          <w:rPr>
            <w:rFonts w:asciiTheme="majorBidi" w:hAnsiTheme="majorBidi" w:cstheme="majorBidi"/>
            <w:b/>
            <w:lang w:val="en-US"/>
          </w:rPr>
          <w:delText>Principle 4</w:delText>
        </w:r>
        <w:r w:rsidR="003915CF" w:rsidDel="00E20788">
          <w:rPr>
            <w:rFonts w:asciiTheme="majorBidi" w:hAnsiTheme="majorBidi" w:cstheme="majorBidi"/>
            <w:b/>
            <w:lang w:val="en-US"/>
          </w:rPr>
          <w:delText xml:space="preserve">: </w:delText>
        </w:r>
        <w:bookmarkStart w:id="1682" w:name="_Hlk1014529"/>
        <w:r w:rsidR="003915CF" w:rsidDel="00E20788">
          <w:rPr>
            <w:rFonts w:asciiTheme="majorBidi" w:hAnsiTheme="majorBidi" w:cstheme="majorBidi"/>
            <w:b/>
            <w:lang w:val="en-US"/>
          </w:rPr>
          <w:delText>Prevention of Misuse</w:delText>
        </w:r>
        <w:bookmarkEnd w:id="1682"/>
        <w:r w:rsidR="003915CF" w:rsidDel="00E20788">
          <w:rPr>
            <w:rStyle w:val="FootnoteReference"/>
            <w:rFonts w:asciiTheme="majorBidi" w:hAnsiTheme="majorBidi" w:cstheme="majorBidi"/>
            <w:b/>
            <w:lang w:val="en-US"/>
          </w:rPr>
          <w:footnoteReference w:id="13"/>
        </w:r>
      </w:del>
    </w:p>
    <w:p w14:paraId="664AA749" w14:textId="1AD8F2C7" w:rsidR="002E34A5" w:rsidRPr="00E30737" w:rsidDel="00E20788" w:rsidRDefault="002E34A5" w:rsidP="0007304A">
      <w:pPr>
        <w:rPr>
          <w:del w:id="1686" w:author="Luis Gerardo Gonzalez Morales" w:date="2019-02-14T05:29:00Z"/>
          <w:rFonts w:asciiTheme="majorBidi" w:hAnsiTheme="majorBidi" w:cstheme="majorBidi"/>
          <w:i/>
          <w:lang w:val="en-US"/>
        </w:rPr>
      </w:pPr>
      <w:del w:id="1687" w:author="Luis Gerardo Gonzalez Morales" w:date="2019-02-14T05:29:00Z">
        <w:r w:rsidRPr="00E30737" w:rsidDel="00E20788">
          <w:rPr>
            <w:rFonts w:asciiTheme="majorBidi" w:hAnsiTheme="majorBidi" w:cstheme="majorBidi"/>
            <w:i/>
            <w:lang w:val="en-US"/>
          </w:rPr>
          <w:delText>Question 4.1</w:delText>
        </w:r>
      </w:del>
    </w:p>
    <w:p w14:paraId="59009128" w14:textId="1D8A338D" w:rsidR="00F25032" w:rsidRDefault="00421A01" w:rsidP="0007304A">
      <w:pPr>
        <w:rPr>
          <w:rFonts w:asciiTheme="majorBidi" w:hAnsiTheme="majorBidi" w:cstheme="majorBidi"/>
          <w:lang w:val="en-US"/>
        </w:rPr>
      </w:pPr>
      <w:r>
        <w:rPr>
          <w:rFonts w:asciiTheme="majorBidi" w:hAnsiTheme="majorBidi" w:cstheme="majorBidi"/>
          <w:lang w:val="en-US"/>
        </w:rPr>
        <w:t>Over three-quarters of country respondents</w:t>
      </w:r>
      <w:ins w:id="1688" w:author="Luis Gerardo Gonzalez Morales" w:date="2019-02-14T05:35:00Z">
        <w:r w:rsidR="008F4EBC">
          <w:rPr>
            <w:rFonts w:asciiTheme="majorBidi" w:hAnsiTheme="majorBidi" w:cstheme="majorBidi"/>
            <w:lang w:val="en-US"/>
          </w:rPr>
          <w:t xml:space="preserve"> to the 2018 questionnaire</w:t>
        </w:r>
      </w:ins>
      <w:r>
        <w:rPr>
          <w:rFonts w:asciiTheme="majorBidi" w:hAnsiTheme="majorBidi" w:cstheme="majorBidi"/>
          <w:lang w:val="en-US"/>
        </w:rPr>
        <w:t xml:space="preserve"> </w:t>
      </w:r>
      <w:ins w:id="1689" w:author="Luis Gerardo Gonzalez Morales" w:date="2019-02-14T05:35:00Z">
        <w:r w:rsidR="008F4EBC">
          <w:rPr>
            <w:rFonts w:asciiTheme="majorBidi" w:hAnsiTheme="majorBidi" w:cstheme="majorBidi"/>
            <w:lang w:val="en-US"/>
          </w:rPr>
          <w:t xml:space="preserve">indicate that the NSO and/or the NSS </w:t>
        </w:r>
      </w:ins>
      <w:del w:id="1690" w:author="Luis Gerardo Gonzalez Morales" w:date="2019-02-14T05:35:00Z">
        <w:r w:rsidDel="008F4EBC">
          <w:rPr>
            <w:rFonts w:asciiTheme="majorBidi" w:hAnsiTheme="majorBidi" w:cstheme="majorBidi"/>
            <w:lang w:val="en-US"/>
          </w:rPr>
          <w:delText xml:space="preserve">have </w:delText>
        </w:r>
      </w:del>
      <w:ins w:id="1691" w:author="Luis Gerardo Gonzalez Morales" w:date="2019-02-14T05:35:00Z">
        <w:r w:rsidR="008F4EBC">
          <w:rPr>
            <w:rFonts w:asciiTheme="majorBidi" w:hAnsiTheme="majorBidi" w:cstheme="majorBidi"/>
            <w:lang w:val="en-US"/>
          </w:rPr>
          <w:t xml:space="preserve">have </w:t>
        </w:r>
      </w:ins>
      <w:r>
        <w:rPr>
          <w:rFonts w:asciiTheme="majorBidi" w:hAnsiTheme="majorBidi" w:cstheme="majorBidi"/>
          <w:lang w:val="en-US"/>
        </w:rPr>
        <w:t>reacted to the erroneous interpretation and misuse of statistics during the past five years, primarily through sending letters to the editors of newspapers or advertorials (</w:t>
      </w:r>
      <w:ins w:id="1692" w:author="Luis Gerardo Gonzalez Morales" w:date="2019-02-14T05:34:00Z">
        <w:r w:rsidR="008F4EBC">
          <w:rPr>
            <w:rFonts w:asciiTheme="majorBidi" w:hAnsiTheme="majorBidi" w:cstheme="majorBidi"/>
            <w:lang w:val="en-US"/>
          </w:rPr>
          <w:t>60</w:t>
        </w:r>
      </w:ins>
      <w:del w:id="1693" w:author="Luis Gerardo Gonzalez Morales" w:date="2019-02-14T05:34:00Z">
        <w:r w:rsidDel="008F4EBC">
          <w:rPr>
            <w:rFonts w:asciiTheme="majorBidi" w:hAnsiTheme="majorBidi" w:cstheme="majorBidi"/>
            <w:lang w:val="en-US"/>
          </w:rPr>
          <w:delText>59</w:delText>
        </w:r>
      </w:del>
      <w:r>
        <w:rPr>
          <w:rFonts w:asciiTheme="majorBidi" w:hAnsiTheme="majorBidi" w:cstheme="majorBidi"/>
          <w:lang w:val="en-US"/>
        </w:rPr>
        <w:t xml:space="preserve"> </w:t>
      </w:r>
      <w:del w:id="1694" w:author="Luis Gerardo Gonzalez Morales" w:date="2019-02-13T20:59:00Z">
        <w:r w:rsidDel="00D83CAF">
          <w:rPr>
            <w:rFonts w:asciiTheme="majorBidi" w:hAnsiTheme="majorBidi" w:cstheme="majorBidi"/>
            <w:lang w:val="en-US"/>
          </w:rPr>
          <w:delText>per cent</w:delText>
        </w:r>
      </w:del>
      <w:ins w:id="1695"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publishing articles through webpages or social media (57 </w:t>
      </w:r>
      <w:del w:id="1696" w:author="Luis Gerardo Gonzalez Morales" w:date="2019-02-13T20:59:00Z">
        <w:r w:rsidDel="00D83CAF">
          <w:rPr>
            <w:rFonts w:asciiTheme="majorBidi" w:hAnsiTheme="majorBidi" w:cstheme="majorBidi"/>
            <w:lang w:val="en-US"/>
          </w:rPr>
          <w:delText>per cent</w:delText>
        </w:r>
      </w:del>
      <w:ins w:id="1697"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or holding press conferences or issues press releases (52 </w:t>
      </w:r>
      <w:del w:id="1698" w:author="Luis Gerardo Gonzalez Morales" w:date="2019-02-13T20:59:00Z">
        <w:r w:rsidDel="00D83CAF">
          <w:rPr>
            <w:rFonts w:asciiTheme="majorBidi" w:hAnsiTheme="majorBidi" w:cstheme="majorBidi"/>
            <w:lang w:val="en-US"/>
          </w:rPr>
          <w:delText>per cent</w:delText>
        </w:r>
      </w:del>
      <w:ins w:id="1699"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ins w:id="1700" w:author="Luis Gerardo Gonzalez Morales" w:date="2019-02-14T05:37:00Z">
        <w:r w:rsidR="008F4EBC">
          <w:rPr>
            <w:rFonts w:asciiTheme="majorBidi" w:hAnsiTheme="majorBidi" w:cstheme="majorBidi"/>
            <w:lang w:val="en-US"/>
          </w:rPr>
          <w:t xml:space="preserve"> Other </w:t>
        </w:r>
      </w:ins>
      <w:ins w:id="1701" w:author="Luis Gerardo Gonzalez Morales" w:date="2019-02-14T05:38:00Z">
        <w:r w:rsidR="008F4EBC">
          <w:rPr>
            <w:rFonts w:asciiTheme="majorBidi" w:hAnsiTheme="majorBidi" w:cstheme="majorBidi"/>
            <w:lang w:val="en-US"/>
          </w:rPr>
          <w:t>means</w:t>
        </w:r>
      </w:ins>
      <w:ins w:id="1702" w:author="Luis Gerardo Gonzalez Morales" w:date="2019-02-14T05:37:00Z">
        <w:r w:rsidR="008F4EBC">
          <w:rPr>
            <w:rFonts w:asciiTheme="majorBidi" w:hAnsiTheme="majorBidi" w:cstheme="majorBidi"/>
            <w:lang w:val="en-US"/>
          </w:rPr>
          <w:t xml:space="preserve"> employed by NSOs and NSSs to comment on erroneous interpretation and misuse of statistics include </w:t>
        </w:r>
      </w:ins>
      <w:ins w:id="1703" w:author="Luis Gerardo Gonzalez Morales" w:date="2019-02-14T05:38:00Z">
        <w:r w:rsidR="008F4EBC">
          <w:rPr>
            <w:rFonts w:asciiTheme="majorBidi" w:hAnsiTheme="majorBidi" w:cstheme="majorBidi"/>
            <w:lang w:val="en-US"/>
          </w:rPr>
          <w:t>television appearances and email communication.</w:t>
        </w:r>
      </w:ins>
      <w:moveFromRangeStart w:id="1704" w:author="Luis Gerardo Gonzalez Morales" w:date="2019-02-14T05:31:00Z" w:name="move1014713"/>
      <w:moveFrom w:id="1705" w:author="Luis Gerardo Gonzalez Morales" w:date="2019-02-14T05:31:00Z">
        <w:r w:rsidDel="008F4EBC">
          <w:rPr>
            <w:rFonts w:asciiTheme="majorBidi" w:hAnsiTheme="majorBidi" w:cstheme="majorBidi"/>
            <w:lang w:val="en-US"/>
          </w:rPr>
          <w:t xml:space="preserve">The most identified </w:t>
        </w:r>
        <w:r w:rsidR="00182392" w:rsidDel="008F4EBC">
          <w:rPr>
            <w:rFonts w:asciiTheme="majorBidi" w:hAnsiTheme="majorBidi" w:cstheme="majorBidi"/>
            <w:lang w:val="en-US"/>
          </w:rPr>
          <w:t xml:space="preserve">misuse over the past two years </w:t>
        </w:r>
        <w:r w:rsidDel="008F4EBC">
          <w:rPr>
            <w:rFonts w:asciiTheme="majorBidi" w:hAnsiTheme="majorBidi" w:cstheme="majorBidi"/>
            <w:lang w:val="en-US"/>
          </w:rPr>
          <w:t xml:space="preserve">was the </w:t>
        </w:r>
        <w:r w:rsidR="00182392" w:rsidDel="008F4EBC">
          <w:rPr>
            <w:rFonts w:asciiTheme="majorBidi" w:hAnsiTheme="majorBidi" w:cstheme="majorBidi"/>
            <w:lang w:val="en-US"/>
          </w:rPr>
          <w:t>misreporting of findings. Similar to the results in 2012, problems of misinterpretation often are attributed to users’ lack of methodological knowledge, statistical literacy and awareness. These issues were also identified as the most challenging for countries when implementing this Principle.</w:t>
        </w:r>
      </w:moveFrom>
      <w:moveFromRangeEnd w:id="1704"/>
    </w:p>
    <w:tbl>
      <w:tblPr>
        <w:tblW w:w="8913" w:type="dxa"/>
        <w:tblInd w:w="103" w:type="dxa"/>
        <w:tblLook w:val="04A0" w:firstRow="1" w:lastRow="0" w:firstColumn="1" w:lastColumn="0" w:noHBand="0" w:noVBand="1"/>
        <w:tblPrChange w:id="1706" w:author="Luis Gerardo Gonzalez Morales" w:date="2019-02-14T05:29:00Z">
          <w:tblPr>
            <w:tblW w:w="8640" w:type="dxa"/>
            <w:tblInd w:w="103" w:type="dxa"/>
            <w:tblLook w:val="04A0" w:firstRow="1" w:lastRow="0" w:firstColumn="1" w:lastColumn="0" w:noHBand="0" w:noVBand="1"/>
          </w:tblPr>
        </w:tblPrChange>
      </w:tblPr>
      <w:tblGrid>
        <w:gridCol w:w="6663"/>
        <w:gridCol w:w="1244"/>
        <w:gridCol w:w="472"/>
        <w:gridCol w:w="534"/>
        <w:tblGridChange w:id="1707">
          <w:tblGrid>
            <w:gridCol w:w="568"/>
            <w:gridCol w:w="6983"/>
            <w:gridCol w:w="509"/>
            <w:gridCol w:w="580"/>
          </w:tblGrid>
        </w:tblGridChange>
      </w:tblGrid>
      <w:tr w:rsidR="00F25032" w:rsidRPr="00F25032" w:rsidDel="00E20788" w14:paraId="25B32178" w14:textId="695825A4" w:rsidTr="00E20788">
        <w:trPr>
          <w:trHeight w:val="560"/>
          <w:del w:id="1708" w:author="Luis Gerardo Gonzalez Morales" w:date="2019-02-14T05:29:00Z"/>
          <w:trPrChange w:id="1709" w:author="Luis Gerardo Gonzalez Morales" w:date="2019-02-14T05:29:00Z">
            <w:trPr>
              <w:trHeight w:val="560"/>
            </w:trPr>
          </w:trPrChange>
        </w:trPr>
        <w:tc>
          <w:tcPr>
            <w:tcW w:w="6663" w:type="dxa"/>
            <w:tcBorders>
              <w:top w:val="single" w:sz="4" w:space="0" w:color="auto"/>
              <w:left w:val="single" w:sz="4" w:space="0" w:color="auto"/>
              <w:bottom w:val="single" w:sz="4" w:space="0" w:color="auto"/>
              <w:right w:val="single" w:sz="4" w:space="0" w:color="auto"/>
            </w:tcBorders>
            <w:shd w:val="clear" w:color="auto" w:fill="auto"/>
            <w:vAlign w:val="bottom"/>
            <w:tcPrChange w:id="1710" w:author="Luis Gerardo Gonzalez Morales" w:date="2019-02-14T05:29:00Z">
              <w:tcPr>
                <w:tcW w:w="568"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5CD8C1E" w14:textId="177BCBA7" w:rsidR="00F25032" w:rsidRPr="00F25032" w:rsidDel="00E20788" w:rsidRDefault="00E20788" w:rsidP="00F25032">
            <w:pPr>
              <w:spacing w:after="0" w:line="240" w:lineRule="auto"/>
              <w:jc w:val="right"/>
              <w:rPr>
                <w:del w:id="1711" w:author="Luis Gerardo Gonzalez Morales" w:date="2019-02-14T05:29:00Z"/>
                <w:rFonts w:ascii="Calibri" w:eastAsia="Times New Roman" w:hAnsi="Calibri" w:cs="Times New Roman"/>
                <w:color w:val="000000"/>
                <w:sz w:val="20"/>
                <w:szCs w:val="20"/>
                <w:lang w:val="en-US" w:eastAsia="en-US"/>
              </w:rPr>
            </w:pPr>
            <w:ins w:id="1712" w:author="Luis Gerardo Gonzalez Morales" w:date="2019-02-14T05:29:00Z">
              <w:r>
                <w:rPr>
                  <w:b/>
                  <w:bCs/>
                  <w:noProof/>
                </w:rPr>
                <w:drawing>
                  <wp:inline distT="0" distB="0" distL="0" distR="0" wp14:anchorId="034075B3" wp14:editId="5AF01810">
                    <wp:extent cx="4572000" cy="2286000"/>
                    <wp:effectExtent l="0" t="0" r="0" b="0"/>
                    <wp:docPr id="535" name="Graph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lot_33_Q04.1.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572000" cy="2286000"/>
                            </a:xfrm>
                            <a:prstGeom prst="rect">
                              <a:avLst/>
                            </a:prstGeom>
                          </pic:spPr>
                        </pic:pic>
                      </a:graphicData>
                    </a:graphic>
                  </wp:inline>
                </w:drawing>
              </w:r>
            </w:ins>
            <w:del w:id="1713" w:author="Luis Gerardo Gonzalez Morales" w:date="2019-02-14T05:29:00Z">
              <w:r w:rsidR="00F25032" w:rsidRPr="00F25032" w:rsidDel="00E20788">
                <w:rPr>
                  <w:rFonts w:ascii="Calibri" w:eastAsia="Times New Roman" w:hAnsi="Calibri" w:cs="Times New Roman"/>
                  <w:color w:val="000000"/>
                  <w:sz w:val="20"/>
                  <w:szCs w:val="20"/>
                  <w:lang w:val="en-US" w:eastAsia="en-US"/>
                </w:rPr>
                <w:delText>4.1</w:delText>
              </w:r>
            </w:del>
          </w:p>
        </w:tc>
        <w:tc>
          <w:tcPr>
            <w:tcW w:w="1244" w:type="dxa"/>
            <w:tcBorders>
              <w:top w:val="single" w:sz="4" w:space="0" w:color="auto"/>
              <w:left w:val="nil"/>
              <w:bottom w:val="single" w:sz="4" w:space="0" w:color="auto"/>
              <w:right w:val="single" w:sz="4" w:space="0" w:color="auto"/>
            </w:tcBorders>
            <w:shd w:val="clear" w:color="auto" w:fill="auto"/>
            <w:vAlign w:val="bottom"/>
            <w:tcPrChange w:id="1714" w:author="Luis Gerardo Gonzalez Morales" w:date="2019-02-14T05:29:00Z">
              <w:tcPr>
                <w:tcW w:w="6983" w:type="dxa"/>
                <w:tcBorders>
                  <w:top w:val="single" w:sz="4" w:space="0" w:color="auto"/>
                  <w:left w:val="nil"/>
                  <w:bottom w:val="single" w:sz="4" w:space="0" w:color="auto"/>
                  <w:right w:val="single" w:sz="4" w:space="0" w:color="auto"/>
                </w:tcBorders>
                <w:shd w:val="clear" w:color="auto" w:fill="auto"/>
                <w:vAlign w:val="bottom"/>
              </w:tcPr>
            </w:tcPrChange>
          </w:tcPr>
          <w:p w14:paraId="3985138C" w14:textId="0DB96CB0" w:rsidR="00F25032" w:rsidRPr="00F25032" w:rsidDel="00E20788" w:rsidRDefault="00F25032" w:rsidP="00F25032">
            <w:pPr>
              <w:spacing w:after="0" w:line="240" w:lineRule="auto"/>
              <w:rPr>
                <w:del w:id="1715" w:author="Luis Gerardo Gonzalez Morales" w:date="2019-02-14T05:29:00Z"/>
                <w:rFonts w:ascii="Calibri" w:eastAsia="Times New Roman" w:hAnsi="Calibri" w:cs="Times New Roman"/>
                <w:color w:val="000000"/>
                <w:sz w:val="20"/>
                <w:szCs w:val="20"/>
                <w:lang w:val="en-US" w:eastAsia="en-US"/>
              </w:rPr>
            </w:pPr>
            <w:del w:id="1716" w:author="Luis Gerardo Gonzalez Morales" w:date="2019-02-14T05:29:00Z">
              <w:r w:rsidRPr="00F25032" w:rsidDel="00E20788">
                <w:rPr>
                  <w:rFonts w:ascii="Calibri" w:eastAsia="Times New Roman" w:hAnsi="Calibri" w:cs="Times New Roman"/>
                  <w:color w:val="000000"/>
                  <w:sz w:val="20"/>
                  <w:szCs w:val="20"/>
                  <w:lang w:val="en-US" w:eastAsia="en-US"/>
                </w:rPr>
                <w:delText>Has the NSO/NSS reacted to erroneous interpretation and misuse of statistics during the past five years? (single)</w:delText>
              </w:r>
            </w:del>
          </w:p>
        </w:tc>
        <w:tc>
          <w:tcPr>
            <w:tcW w:w="472" w:type="dxa"/>
            <w:tcBorders>
              <w:top w:val="single" w:sz="4" w:space="0" w:color="auto"/>
              <w:left w:val="nil"/>
              <w:bottom w:val="single" w:sz="4" w:space="0" w:color="auto"/>
              <w:right w:val="single" w:sz="4" w:space="0" w:color="auto"/>
            </w:tcBorders>
            <w:shd w:val="clear" w:color="auto" w:fill="auto"/>
            <w:vAlign w:val="bottom"/>
            <w:tcPrChange w:id="1717" w:author="Luis Gerardo Gonzalez Morales" w:date="2019-02-14T05:29:00Z">
              <w:tcPr>
                <w:tcW w:w="509" w:type="dxa"/>
                <w:tcBorders>
                  <w:top w:val="single" w:sz="4" w:space="0" w:color="auto"/>
                  <w:left w:val="nil"/>
                  <w:bottom w:val="single" w:sz="4" w:space="0" w:color="auto"/>
                  <w:right w:val="single" w:sz="4" w:space="0" w:color="auto"/>
                </w:tcBorders>
                <w:shd w:val="clear" w:color="auto" w:fill="auto"/>
                <w:vAlign w:val="bottom"/>
              </w:tcPr>
            </w:tcPrChange>
          </w:tcPr>
          <w:p w14:paraId="414BA1A0" w14:textId="1D8B4573" w:rsidR="00F25032" w:rsidRPr="00F25032" w:rsidDel="00E20788" w:rsidRDefault="00F25032" w:rsidP="00F25032">
            <w:pPr>
              <w:spacing w:after="0" w:line="240" w:lineRule="auto"/>
              <w:rPr>
                <w:del w:id="1718" w:author="Luis Gerardo Gonzalez Morales" w:date="2019-02-14T05:29:00Z"/>
                <w:rFonts w:ascii="Calibri" w:eastAsia="Times New Roman" w:hAnsi="Calibri" w:cs="Times New Roman"/>
                <w:color w:val="000000"/>
                <w:sz w:val="20"/>
                <w:szCs w:val="20"/>
                <w:lang w:val="en-US" w:eastAsia="en-US"/>
              </w:rPr>
            </w:pPr>
            <w:del w:id="1719" w:author="Luis Gerardo Gonzalez Morales" w:date="2019-02-14T05:29:00Z">
              <w:r w:rsidRPr="00F25032" w:rsidDel="00E20788">
                <w:rPr>
                  <w:rFonts w:ascii="Calibri" w:eastAsia="Times New Roman" w:hAnsi="Calibri" w:cs="Times New Roman"/>
                  <w:color w:val="000000"/>
                  <w:sz w:val="20"/>
                  <w:szCs w:val="20"/>
                  <w:lang w:val="en-US" w:eastAsia="en-US"/>
                </w:rPr>
                <w:delText>No.</w:delText>
              </w:r>
            </w:del>
          </w:p>
        </w:tc>
        <w:tc>
          <w:tcPr>
            <w:tcW w:w="534" w:type="dxa"/>
            <w:tcBorders>
              <w:top w:val="single" w:sz="4" w:space="0" w:color="auto"/>
              <w:left w:val="nil"/>
              <w:bottom w:val="single" w:sz="4" w:space="0" w:color="auto"/>
              <w:right w:val="single" w:sz="4" w:space="0" w:color="auto"/>
            </w:tcBorders>
            <w:shd w:val="clear" w:color="auto" w:fill="auto"/>
            <w:vAlign w:val="bottom"/>
            <w:tcPrChange w:id="1720" w:author="Luis Gerardo Gonzalez Morales" w:date="2019-02-14T05:29:00Z">
              <w:tcPr>
                <w:tcW w:w="580" w:type="dxa"/>
                <w:tcBorders>
                  <w:top w:val="single" w:sz="4" w:space="0" w:color="auto"/>
                  <w:left w:val="nil"/>
                  <w:bottom w:val="single" w:sz="4" w:space="0" w:color="auto"/>
                  <w:right w:val="single" w:sz="4" w:space="0" w:color="auto"/>
                </w:tcBorders>
                <w:shd w:val="clear" w:color="auto" w:fill="auto"/>
                <w:vAlign w:val="bottom"/>
              </w:tcPr>
            </w:tcPrChange>
          </w:tcPr>
          <w:p w14:paraId="0D8440B5" w14:textId="02F41862" w:rsidR="00F25032" w:rsidRPr="00F25032" w:rsidDel="00E20788" w:rsidRDefault="00F25032" w:rsidP="00F25032">
            <w:pPr>
              <w:spacing w:after="0" w:line="240" w:lineRule="auto"/>
              <w:rPr>
                <w:del w:id="1721" w:author="Luis Gerardo Gonzalez Morales" w:date="2019-02-14T05:29:00Z"/>
                <w:rFonts w:ascii="Calibri" w:eastAsia="Times New Roman" w:hAnsi="Calibri" w:cs="Times New Roman"/>
                <w:color w:val="000000"/>
                <w:sz w:val="20"/>
                <w:szCs w:val="20"/>
                <w:lang w:val="en-US" w:eastAsia="en-US"/>
              </w:rPr>
            </w:pPr>
            <w:del w:id="1722" w:author="Luis Gerardo Gonzalez Morales" w:date="2019-02-14T05:29:00Z">
              <w:r w:rsidRPr="00F25032" w:rsidDel="00E20788">
                <w:rPr>
                  <w:rFonts w:ascii="Calibri" w:eastAsia="Times New Roman" w:hAnsi="Calibri" w:cs="Times New Roman"/>
                  <w:color w:val="000000"/>
                  <w:sz w:val="20"/>
                  <w:szCs w:val="20"/>
                  <w:lang w:val="en-US" w:eastAsia="en-US"/>
                </w:rPr>
                <w:delText>%</w:delText>
              </w:r>
            </w:del>
          </w:p>
        </w:tc>
      </w:tr>
      <w:tr w:rsidR="00F25032" w:rsidRPr="00F25032" w:rsidDel="00E20788" w14:paraId="0F497E98" w14:textId="56880857" w:rsidTr="00E20788">
        <w:trPr>
          <w:trHeight w:val="280"/>
          <w:del w:id="1723" w:author="Luis Gerardo Gonzalez Morales" w:date="2019-02-14T05:29:00Z"/>
          <w:trPrChange w:id="1724" w:author="Luis Gerardo Gonzalez Morales" w:date="2019-02-14T05:29:00Z">
            <w:trPr>
              <w:trHeight w:val="280"/>
            </w:trPr>
          </w:trPrChange>
        </w:trPr>
        <w:tc>
          <w:tcPr>
            <w:tcW w:w="6663" w:type="dxa"/>
            <w:tcBorders>
              <w:top w:val="nil"/>
              <w:left w:val="single" w:sz="4" w:space="0" w:color="auto"/>
              <w:bottom w:val="single" w:sz="4" w:space="0" w:color="auto"/>
              <w:right w:val="single" w:sz="4" w:space="0" w:color="auto"/>
            </w:tcBorders>
            <w:shd w:val="clear" w:color="auto" w:fill="auto"/>
            <w:vAlign w:val="bottom"/>
            <w:tcPrChange w:id="1725" w:author="Luis Gerardo Gonzalez Morales" w:date="2019-02-14T05:29:00Z">
              <w:tcPr>
                <w:tcW w:w="568" w:type="dxa"/>
                <w:tcBorders>
                  <w:top w:val="nil"/>
                  <w:left w:val="single" w:sz="4" w:space="0" w:color="auto"/>
                  <w:bottom w:val="single" w:sz="4" w:space="0" w:color="auto"/>
                  <w:right w:val="single" w:sz="4" w:space="0" w:color="auto"/>
                </w:tcBorders>
                <w:shd w:val="clear" w:color="auto" w:fill="auto"/>
                <w:vAlign w:val="bottom"/>
              </w:tcPr>
            </w:tcPrChange>
          </w:tcPr>
          <w:p w14:paraId="6417B788" w14:textId="75A8EDB4" w:rsidR="00F25032" w:rsidRPr="00F25032" w:rsidDel="00E20788" w:rsidRDefault="00F25032" w:rsidP="00F25032">
            <w:pPr>
              <w:spacing w:after="0" w:line="240" w:lineRule="auto"/>
              <w:rPr>
                <w:del w:id="1726" w:author="Luis Gerardo Gonzalez Morales" w:date="2019-02-14T05:29:00Z"/>
                <w:rFonts w:ascii="Calibri" w:eastAsia="Times New Roman" w:hAnsi="Calibri" w:cs="Times New Roman"/>
                <w:color w:val="000000"/>
                <w:sz w:val="20"/>
                <w:szCs w:val="20"/>
                <w:lang w:val="en-US" w:eastAsia="en-US"/>
              </w:rPr>
            </w:pPr>
            <w:del w:id="1727" w:author="Luis Gerardo Gonzalez Morales" w:date="2019-02-14T05:29:00Z">
              <w:r w:rsidRPr="00F25032" w:rsidDel="00E20788">
                <w:rPr>
                  <w:rFonts w:ascii="Calibri" w:eastAsia="Times New Roman" w:hAnsi="Calibri" w:cs="Times New Roman"/>
                  <w:color w:val="000000"/>
                  <w:sz w:val="20"/>
                  <w:szCs w:val="20"/>
                  <w:lang w:val="en-US" w:eastAsia="en-US"/>
                </w:rPr>
                <w:delText> </w:delText>
              </w:r>
            </w:del>
          </w:p>
        </w:tc>
        <w:tc>
          <w:tcPr>
            <w:tcW w:w="1244" w:type="dxa"/>
            <w:tcBorders>
              <w:top w:val="nil"/>
              <w:left w:val="nil"/>
              <w:bottom w:val="single" w:sz="4" w:space="0" w:color="auto"/>
              <w:right w:val="single" w:sz="4" w:space="0" w:color="auto"/>
            </w:tcBorders>
            <w:shd w:val="clear" w:color="auto" w:fill="auto"/>
            <w:vAlign w:val="bottom"/>
            <w:tcPrChange w:id="1728" w:author="Luis Gerardo Gonzalez Morales" w:date="2019-02-14T05:29:00Z">
              <w:tcPr>
                <w:tcW w:w="6983" w:type="dxa"/>
                <w:tcBorders>
                  <w:top w:val="nil"/>
                  <w:left w:val="nil"/>
                  <w:bottom w:val="single" w:sz="4" w:space="0" w:color="auto"/>
                  <w:right w:val="single" w:sz="4" w:space="0" w:color="auto"/>
                </w:tcBorders>
                <w:shd w:val="clear" w:color="auto" w:fill="auto"/>
                <w:vAlign w:val="bottom"/>
              </w:tcPr>
            </w:tcPrChange>
          </w:tcPr>
          <w:p w14:paraId="7CE8CC6C" w14:textId="6CB3FD29" w:rsidR="00F25032" w:rsidRPr="00F25032" w:rsidDel="00E20788" w:rsidRDefault="00F25032" w:rsidP="00F25032">
            <w:pPr>
              <w:spacing w:after="0" w:line="240" w:lineRule="auto"/>
              <w:rPr>
                <w:del w:id="1729" w:author="Luis Gerardo Gonzalez Morales" w:date="2019-02-14T05:29:00Z"/>
                <w:rFonts w:ascii="Calibri" w:eastAsia="Times New Roman" w:hAnsi="Calibri" w:cs="Times New Roman"/>
                <w:color w:val="000000"/>
                <w:sz w:val="20"/>
                <w:szCs w:val="20"/>
                <w:lang w:val="en-US" w:eastAsia="en-US"/>
              </w:rPr>
            </w:pPr>
            <w:del w:id="1730" w:author="Luis Gerardo Gonzalez Morales" w:date="2019-02-14T05:29:00Z">
              <w:r w:rsidRPr="00F25032" w:rsidDel="00E20788">
                <w:rPr>
                  <w:rFonts w:ascii="Calibri" w:eastAsia="Times New Roman" w:hAnsi="Calibri" w:cs="Times New Roman"/>
                  <w:color w:val="000000"/>
                  <w:sz w:val="20"/>
                  <w:szCs w:val="20"/>
                  <w:lang w:val="en-US" w:eastAsia="en-US"/>
                </w:rPr>
                <w:delText>Yes</w:delText>
              </w:r>
            </w:del>
          </w:p>
        </w:tc>
        <w:tc>
          <w:tcPr>
            <w:tcW w:w="472" w:type="dxa"/>
            <w:tcBorders>
              <w:top w:val="nil"/>
              <w:left w:val="nil"/>
              <w:bottom w:val="single" w:sz="4" w:space="0" w:color="auto"/>
              <w:right w:val="single" w:sz="4" w:space="0" w:color="auto"/>
            </w:tcBorders>
            <w:shd w:val="clear" w:color="auto" w:fill="auto"/>
            <w:vAlign w:val="bottom"/>
            <w:tcPrChange w:id="1731" w:author="Luis Gerardo Gonzalez Morales" w:date="2019-02-14T05:29:00Z">
              <w:tcPr>
                <w:tcW w:w="509" w:type="dxa"/>
                <w:tcBorders>
                  <w:top w:val="nil"/>
                  <w:left w:val="nil"/>
                  <w:bottom w:val="single" w:sz="4" w:space="0" w:color="auto"/>
                  <w:right w:val="single" w:sz="4" w:space="0" w:color="auto"/>
                </w:tcBorders>
                <w:shd w:val="clear" w:color="auto" w:fill="auto"/>
                <w:vAlign w:val="bottom"/>
              </w:tcPr>
            </w:tcPrChange>
          </w:tcPr>
          <w:p w14:paraId="09F73A48" w14:textId="500407F4" w:rsidR="00F25032" w:rsidRPr="00F25032" w:rsidDel="00E20788" w:rsidRDefault="00F25032" w:rsidP="00F25032">
            <w:pPr>
              <w:spacing w:after="0" w:line="240" w:lineRule="auto"/>
              <w:jc w:val="right"/>
              <w:rPr>
                <w:del w:id="1732" w:author="Luis Gerardo Gonzalez Morales" w:date="2019-02-14T05:29:00Z"/>
                <w:rFonts w:ascii="Calibri" w:eastAsia="Times New Roman" w:hAnsi="Calibri" w:cs="Times New Roman"/>
                <w:color w:val="000000"/>
                <w:sz w:val="20"/>
                <w:szCs w:val="20"/>
                <w:lang w:val="en-US" w:eastAsia="en-US"/>
              </w:rPr>
            </w:pPr>
            <w:del w:id="1733" w:author="Luis Gerardo Gonzalez Morales" w:date="2019-02-14T05:29:00Z">
              <w:r w:rsidRPr="00F25032" w:rsidDel="00E20788">
                <w:rPr>
                  <w:rFonts w:ascii="Calibri" w:eastAsia="Times New Roman" w:hAnsi="Calibri" w:cs="Times New Roman"/>
                  <w:color w:val="000000"/>
                  <w:sz w:val="20"/>
                  <w:szCs w:val="20"/>
                  <w:lang w:val="en-US" w:eastAsia="en-US"/>
                </w:rPr>
                <w:delText>72</w:delText>
              </w:r>
            </w:del>
          </w:p>
        </w:tc>
        <w:tc>
          <w:tcPr>
            <w:tcW w:w="534" w:type="dxa"/>
            <w:tcBorders>
              <w:top w:val="nil"/>
              <w:left w:val="nil"/>
              <w:bottom w:val="single" w:sz="4" w:space="0" w:color="auto"/>
              <w:right w:val="single" w:sz="4" w:space="0" w:color="auto"/>
            </w:tcBorders>
            <w:shd w:val="clear" w:color="auto" w:fill="auto"/>
            <w:vAlign w:val="bottom"/>
            <w:tcPrChange w:id="1734" w:author="Luis Gerardo Gonzalez Morales" w:date="2019-02-14T05:29:00Z">
              <w:tcPr>
                <w:tcW w:w="580" w:type="dxa"/>
                <w:tcBorders>
                  <w:top w:val="nil"/>
                  <w:left w:val="nil"/>
                  <w:bottom w:val="single" w:sz="4" w:space="0" w:color="auto"/>
                  <w:right w:val="single" w:sz="4" w:space="0" w:color="auto"/>
                </w:tcBorders>
                <w:shd w:val="clear" w:color="auto" w:fill="auto"/>
                <w:vAlign w:val="bottom"/>
              </w:tcPr>
            </w:tcPrChange>
          </w:tcPr>
          <w:p w14:paraId="6C83971F" w14:textId="45B1F16F" w:rsidR="00F25032" w:rsidRPr="00F25032" w:rsidDel="00E20788" w:rsidRDefault="00F25032" w:rsidP="00F25032">
            <w:pPr>
              <w:spacing w:after="0" w:line="240" w:lineRule="auto"/>
              <w:jc w:val="right"/>
              <w:rPr>
                <w:del w:id="1735" w:author="Luis Gerardo Gonzalez Morales" w:date="2019-02-14T05:29:00Z"/>
                <w:rFonts w:ascii="Calibri" w:eastAsia="Times New Roman" w:hAnsi="Calibri" w:cs="Times New Roman"/>
                <w:color w:val="000000"/>
                <w:sz w:val="20"/>
                <w:szCs w:val="20"/>
                <w:lang w:val="en-US" w:eastAsia="en-US"/>
              </w:rPr>
            </w:pPr>
            <w:del w:id="1736" w:author="Luis Gerardo Gonzalez Morales" w:date="2019-02-14T05:29:00Z">
              <w:r w:rsidRPr="00F25032" w:rsidDel="00E20788">
                <w:rPr>
                  <w:rFonts w:ascii="Calibri" w:eastAsia="Times New Roman" w:hAnsi="Calibri" w:cs="Times New Roman"/>
                  <w:color w:val="000000"/>
                  <w:sz w:val="20"/>
                  <w:szCs w:val="20"/>
                  <w:lang w:val="en-US" w:eastAsia="en-US"/>
                </w:rPr>
                <w:delText>77.4</w:delText>
              </w:r>
            </w:del>
          </w:p>
        </w:tc>
      </w:tr>
      <w:tr w:rsidR="00F25032" w:rsidRPr="00F25032" w:rsidDel="00E20788" w14:paraId="01E678C1" w14:textId="282E68EB" w:rsidTr="00E20788">
        <w:trPr>
          <w:trHeight w:val="280"/>
          <w:del w:id="1737" w:author="Luis Gerardo Gonzalez Morales" w:date="2019-02-14T05:29:00Z"/>
          <w:trPrChange w:id="1738" w:author="Luis Gerardo Gonzalez Morales" w:date="2019-02-14T05:29:00Z">
            <w:trPr>
              <w:trHeight w:val="280"/>
            </w:trPr>
          </w:trPrChange>
        </w:trPr>
        <w:tc>
          <w:tcPr>
            <w:tcW w:w="6663" w:type="dxa"/>
            <w:tcBorders>
              <w:top w:val="nil"/>
              <w:left w:val="single" w:sz="4" w:space="0" w:color="auto"/>
              <w:bottom w:val="single" w:sz="4" w:space="0" w:color="auto"/>
              <w:right w:val="single" w:sz="4" w:space="0" w:color="auto"/>
            </w:tcBorders>
            <w:shd w:val="clear" w:color="auto" w:fill="auto"/>
            <w:vAlign w:val="bottom"/>
            <w:tcPrChange w:id="1739" w:author="Luis Gerardo Gonzalez Morales" w:date="2019-02-14T05:29:00Z">
              <w:tcPr>
                <w:tcW w:w="568" w:type="dxa"/>
                <w:tcBorders>
                  <w:top w:val="nil"/>
                  <w:left w:val="single" w:sz="4" w:space="0" w:color="auto"/>
                  <w:bottom w:val="single" w:sz="4" w:space="0" w:color="auto"/>
                  <w:right w:val="single" w:sz="4" w:space="0" w:color="auto"/>
                </w:tcBorders>
                <w:shd w:val="clear" w:color="auto" w:fill="auto"/>
                <w:vAlign w:val="bottom"/>
              </w:tcPr>
            </w:tcPrChange>
          </w:tcPr>
          <w:p w14:paraId="118A4A4A" w14:textId="3BB4C35A" w:rsidR="00F25032" w:rsidRPr="00F25032" w:rsidDel="00E20788" w:rsidRDefault="00F25032" w:rsidP="00F25032">
            <w:pPr>
              <w:spacing w:after="0" w:line="240" w:lineRule="auto"/>
              <w:rPr>
                <w:del w:id="1740" w:author="Luis Gerardo Gonzalez Morales" w:date="2019-02-14T05:29:00Z"/>
                <w:rFonts w:ascii="Calibri" w:eastAsia="Times New Roman" w:hAnsi="Calibri" w:cs="Times New Roman"/>
                <w:color w:val="000000"/>
                <w:sz w:val="20"/>
                <w:szCs w:val="20"/>
                <w:lang w:val="en-US" w:eastAsia="en-US"/>
              </w:rPr>
            </w:pPr>
            <w:del w:id="1741" w:author="Luis Gerardo Gonzalez Morales" w:date="2019-02-14T05:29:00Z">
              <w:r w:rsidRPr="00F25032" w:rsidDel="00E20788">
                <w:rPr>
                  <w:rFonts w:ascii="Calibri" w:eastAsia="Times New Roman" w:hAnsi="Calibri" w:cs="Times New Roman"/>
                  <w:color w:val="000000"/>
                  <w:sz w:val="20"/>
                  <w:szCs w:val="20"/>
                  <w:lang w:val="en-US" w:eastAsia="en-US"/>
                </w:rPr>
                <w:delText> </w:delText>
              </w:r>
            </w:del>
          </w:p>
        </w:tc>
        <w:tc>
          <w:tcPr>
            <w:tcW w:w="1244" w:type="dxa"/>
            <w:tcBorders>
              <w:top w:val="nil"/>
              <w:left w:val="nil"/>
              <w:bottom w:val="single" w:sz="4" w:space="0" w:color="auto"/>
              <w:right w:val="single" w:sz="4" w:space="0" w:color="auto"/>
            </w:tcBorders>
            <w:shd w:val="clear" w:color="auto" w:fill="auto"/>
            <w:vAlign w:val="bottom"/>
            <w:tcPrChange w:id="1742" w:author="Luis Gerardo Gonzalez Morales" w:date="2019-02-14T05:29:00Z">
              <w:tcPr>
                <w:tcW w:w="6983" w:type="dxa"/>
                <w:tcBorders>
                  <w:top w:val="nil"/>
                  <w:left w:val="nil"/>
                  <w:bottom w:val="single" w:sz="4" w:space="0" w:color="auto"/>
                  <w:right w:val="single" w:sz="4" w:space="0" w:color="auto"/>
                </w:tcBorders>
                <w:shd w:val="clear" w:color="auto" w:fill="auto"/>
                <w:vAlign w:val="bottom"/>
              </w:tcPr>
            </w:tcPrChange>
          </w:tcPr>
          <w:p w14:paraId="0150ADC9" w14:textId="20B7340E" w:rsidR="00F25032" w:rsidRPr="00F25032" w:rsidDel="00E20788" w:rsidRDefault="00F25032" w:rsidP="00F25032">
            <w:pPr>
              <w:spacing w:after="0" w:line="240" w:lineRule="auto"/>
              <w:rPr>
                <w:del w:id="1743" w:author="Luis Gerardo Gonzalez Morales" w:date="2019-02-14T05:29:00Z"/>
                <w:rFonts w:ascii="Calibri" w:eastAsia="Times New Roman" w:hAnsi="Calibri" w:cs="Times New Roman"/>
                <w:color w:val="000000"/>
                <w:sz w:val="20"/>
                <w:szCs w:val="20"/>
                <w:lang w:val="en-US" w:eastAsia="en-US"/>
              </w:rPr>
            </w:pPr>
            <w:del w:id="1744" w:author="Luis Gerardo Gonzalez Morales" w:date="2019-02-14T05:29:00Z">
              <w:r w:rsidRPr="00F25032" w:rsidDel="00E20788">
                <w:rPr>
                  <w:rFonts w:ascii="Calibri" w:eastAsia="Times New Roman" w:hAnsi="Calibri" w:cs="Times New Roman"/>
                  <w:color w:val="000000"/>
                  <w:sz w:val="20"/>
                  <w:szCs w:val="20"/>
                  <w:lang w:val="en-US" w:eastAsia="en-US"/>
                </w:rPr>
                <w:delText>No</w:delText>
              </w:r>
            </w:del>
          </w:p>
        </w:tc>
        <w:tc>
          <w:tcPr>
            <w:tcW w:w="472" w:type="dxa"/>
            <w:tcBorders>
              <w:top w:val="nil"/>
              <w:left w:val="nil"/>
              <w:bottom w:val="single" w:sz="4" w:space="0" w:color="auto"/>
              <w:right w:val="single" w:sz="4" w:space="0" w:color="auto"/>
            </w:tcBorders>
            <w:shd w:val="clear" w:color="auto" w:fill="auto"/>
            <w:vAlign w:val="bottom"/>
            <w:tcPrChange w:id="1745" w:author="Luis Gerardo Gonzalez Morales" w:date="2019-02-14T05:29:00Z">
              <w:tcPr>
                <w:tcW w:w="509" w:type="dxa"/>
                <w:tcBorders>
                  <w:top w:val="nil"/>
                  <w:left w:val="nil"/>
                  <w:bottom w:val="single" w:sz="4" w:space="0" w:color="auto"/>
                  <w:right w:val="single" w:sz="4" w:space="0" w:color="auto"/>
                </w:tcBorders>
                <w:shd w:val="clear" w:color="auto" w:fill="auto"/>
                <w:vAlign w:val="bottom"/>
              </w:tcPr>
            </w:tcPrChange>
          </w:tcPr>
          <w:p w14:paraId="0F27B4A4" w14:textId="2F54C731" w:rsidR="00F25032" w:rsidRPr="00F25032" w:rsidDel="00E20788" w:rsidRDefault="00F25032" w:rsidP="00F25032">
            <w:pPr>
              <w:spacing w:after="0" w:line="240" w:lineRule="auto"/>
              <w:jc w:val="right"/>
              <w:rPr>
                <w:del w:id="1746" w:author="Luis Gerardo Gonzalez Morales" w:date="2019-02-14T05:29:00Z"/>
                <w:rFonts w:ascii="Calibri" w:eastAsia="Times New Roman" w:hAnsi="Calibri" w:cs="Times New Roman"/>
                <w:color w:val="000000"/>
                <w:sz w:val="20"/>
                <w:szCs w:val="20"/>
                <w:lang w:val="en-US" w:eastAsia="en-US"/>
              </w:rPr>
            </w:pPr>
            <w:del w:id="1747" w:author="Luis Gerardo Gonzalez Morales" w:date="2019-02-14T05:29:00Z">
              <w:r w:rsidRPr="00F25032" w:rsidDel="00E20788">
                <w:rPr>
                  <w:rFonts w:ascii="Calibri" w:eastAsia="Times New Roman" w:hAnsi="Calibri" w:cs="Times New Roman"/>
                  <w:color w:val="000000"/>
                  <w:sz w:val="20"/>
                  <w:szCs w:val="20"/>
                  <w:lang w:val="en-US" w:eastAsia="en-US"/>
                </w:rPr>
                <w:delText>21</w:delText>
              </w:r>
            </w:del>
          </w:p>
        </w:tc>
        <w:tc>
          <w:tcPr>
            <w:tcW w:w="534" w:type="dxa"/>
            <w:tcBorders>
              <w:top w:val="nil"/>
              <w:left w:val="nil"/>
              <w:bottom w:val="single" w:sz="4" w:space="0" w:color="auto"/>
              <w:right w:val="single" w:sz="4" w:space="0" w:color="auto"/>
            </w:tcBorders>
            <w:shd w:val="clear" w:color="auto" w:fill="auto"/>
            <w:vAlign w:val="bottom"/>
            <w:tcPrChange w:id="1748" w:author="Luis Gerardo Gonzalez Morales" w:date="2019-02-14T05:29:00Z">
              <w:tcPr>
                <w:tcW w:w="580" w:type="dxa"/>
                <w:tcBorders>
                  <w:top w:val="nil"/>
                  <w:left w:val="nil"/>
                  <w:bottom w:val="single" w:sz="4" w:space="0" w:color="auto"/>
                  <w:right w:val="single" w:sz="4" w:space="0" w:color="auto"/>
                </w:tcBorders>
                <w:shd w:val="clear" w:color="auto" w:fill="auto"/>
                <w:vAlign w:val="bottom"/>
              </w:tcPr>
            </w:tcPrChange>
          </w:tcPr>
          <w:p w14:paraId="0149A909" w14:textId="626A6EED" w:rsidR="00F25032" w:rsidRPr="00F25032" w:rsidDel="00E20788" w:rsidRDefault="00F25032" w:rsidP="00F25032">
            <w:pPr>
              <w:spacing w:after="0" w:line="240" w:lineRule="auto"/>
              <w:jc w:val="right"/>
              <w:rPr>
                <w:del w:id="1749" w:author="Luis Gerardo Gonzalez Morales" w:date="2019-02-14T05:29:00Z"/>
                <w:rFonts w:ascii="Calibri" w:eastAsia="Times New Roman" w:hAnsi="Calibri" w:cs="Times New Roman"/>
                <w:color w:val="000000"/>
                <w:sz w:val="20"/>
                <w:szCs w:val="20"/>
                <w:lang w:val="en-US" w:eastAsia="en-US"/>
              </w:rPr>
            </w:pPr>
            <w:del w:id="1750" w:author="Luis Gerardo Gonzalez Morales" w:date="2019-02-14T05:29:00Z">
              <w:r w:rsidRPr="00F25032" w:rsidDel="00E20788">
                <w:rPr>
                  <w:rFonts w:ascii="Calibri" w:eastAsia="Times New Roman" w:hAnsi="Calibri" w:cs="Times New Roman"/>
                  <w:color w:val="000000"/>
                  <w:sz w:val="20"/>
                  <w:szCs w:val="20"/>
                  <w:lang w:val="en-US" w:eastAsia="en-US"/>
                </w:rPr>
                <w:delText>22.6</w:delText>
              </w:r>
            </w:del>
          </w:p>
        </w:tc>
      </w:tr>
    </w:tbl>
    <w:p w14:paraId="4A93974B" w14:textId="17892B08" w:rsidR="008F4EBC" w:rsidRPr="008F4EBC" w:rsidDel="002A6742" w:rsidRDefault="008F4EBC" w:rsidP="008F4EBC">
      <w:pPr>
        <w:rPr>
          <w:del w:id="1751" w:author="Luis Gerardo Gonzalez Morales" w:date="2019-02-14T05:49:00Z"/>
          <w:lang w:val="en-US"/>
          <w:rPrChange w:id="1752" w:author="Luis Gerardo Gonzalez Morales" w:date="2019-02-14T05:34:00Z">
            <w:rPr>
              <w:del w:id="1753" w:author="Luis Gerardo Gonzalez Morales" w:date="2019-02-14T05:49:00Z"/>
              <w:rFonts w:asciiTheme="majorBidi" w:hAnsiTheme="majorBidi" w:cstheme="majorBidi"/>
              <w:i/>
              <w:lang w:val="en-US"/>
            </w:rPr>
          </w:rPrChange>
        </w:rPr>
      </w:pPr>
    </w:p>
    <w:p w14:paraId="08306BFC" w14:textId="03C8655E" w:rsidR="00F25032" w:rsidRPr="00E30737" w:rsidDel="008F4EBC" w:rsidRDefault="008F4EBC" w:rsidP="0007304A">
      <w:pPr>
        <w:rPr>
          <w:del w:id="1754" w:author="Luis Gerardo Gonzalez Morales" w:date="2019-02-14T05:32:00Z"/>
          <w:rFonts w:asciiTheme="majorBidi" w:hAnsiTheme="majorBidi" w:cstheme="majorBidi"/>
          <w:i/>
          <w:lang w:val="en-US"/>
        </w:rPr>
      </w:pPr>
      <w:moveToRangeStart w:id="1755" w:author="Luis Gerardo Gonzalez Morales" w:date="2019-02-14T05:31:00Z" w:name="move1014713"/>
      <w:moveTo w:id="1756" w:author="Luis Gerardo Gonzalez Morales" w:date="2019-02-14T05:31:00Z">
        <w:del w:id="1757" w:author="Luis Gerardo Gonzalez Morales" w:date="2019-02-14T05:32:00Z">
          <w:r w:rsidDel="008F4EBC">
            <w:rPr>
              <w:rFonts w:asciiTheme="majorBidi" w:hAnsiTheme="majorBidi" w:cstheme="majorBidi"/>
              <w:lang w:val="en-US"/>
            </w:rPr>
            <w:delText>The most identified misuse over the past two years was the misreporting of findings. Similar to the results in 2012, problems of misinterpretation often are attributed to users’ lack of methodological knowledge, statistical literacy and awareness. These issues were also identified as the most challenging for countries when implementing this Principle.</w:delText>
          </w:r>
        </w:del>
      </w:moveTo>
      <w:moveToRangeEnd w:id="1755"/>
      <w:del w:id="1758" w:author="Luis Gerardo Gonzalez Morales" w:date="2019-02-14T05:31:00Z">
        <w:r w:rsidR="00F25032" w:rsidRPr="00E30737" w:rsidDel="008F4EBC">
          <w:rPr>
            <w:rFonts w:asciiTheme="majorBidi" w:hAnsiTheme="majorBidi" w:cstheme="majorBidi"/>
            <w:i/>
            <w:lang w:val="en-US"/>
          </w:rPr>
          <w:delText>Question 4.2</w:delText>
        </w:r>
      </w:del>
    </w:p>
    <w:tbl>
      <w:tblPr>
        <w:tblW w:w="8640" w:type="dxa"/>
        <w:tblInd w:w="103" w:type="dxa"/>
        <w:tblLayout w:type="fixed"/>
        <w:tblLook w:val="04A0" w:firstRow="1" w:lastRow="0" w:firstColumn="1" w:lastColumn="0" w:noHBand="0" w:noVBand="1"/>
      </w:tblPr>
      <w:tblGrid>
        <w:gridCol w:w="493"/>
        <w:gridCol w:w="6729"/>
        <w:gridCol w:w="709"/>
        <w:gridCol w:w="709"/>
      </w:tblGrid>
      <w:tr w:rsidR="00F25032" w:rsidRPr="00F25032" w:rsidDel="008F4EBC" w14:paraId="7B641805" w14:textId="49E307DB" w:rsidTr="008F4EBC">
        <w:trPr>
          <w:trHeight w:val="280"/>
          <w:del w:id="1759" w:author="Luis Gerardo Gonzalez Morales" w:date="2019-02-14T05:32:00Z"/>
        </w:trPr>
        <w:tc>
          <w:tcPr>
            <w:tcW w:w="4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B4BFB" w14:textId="076C92B8" w:rsidR="00F25032" w:rsidRPr="00F25032" w:rsidDel="008F4EBC" w:rsidRDefault="00F25032" w:rsidP="00F25032">
            <w:pPr>
              <w:spacing w:after="0" w:line="240" w:lineRule="auto"/>
              <w:jc w:val="right"/>
              <w:rPr>
                <w:del w:id="1760" w:author="Luis Gerardo Gonzalez Morales" w:date="2019-02-14T05:32:00Z"/>
                <w:rFonts w:ascii="Calibri" w:eastAsia="Times New Roman" w:hAnsi="Calibri" w:cs="Times New Roman"/>
                <w:color w:val="000000"/>
                <w:sz w:val="20"/>
                <w:szCs w:val="20"/>
                <w:lang w:val="en-US" w:eastAsia="en-US"/>
              </w:rPr>
            </w:pPr>
            <w:del w:id="1761" w:author="Luis Gerardo Gonzalez Morales" w:date="2019-02-14T05:32:00Z">
              <w:r w:rsidRPr="00F25032" w:rsidDel="008F4EBC">
                <w:rPr>
                  <w:rFonts w:ascii="Calibri" w:eastAsia="Times New Roman" w:hAnsi="Calibri" w:cs="Times New Roman"/>
                  <w:color w:val="000000"/>
                  <w:sz w:val="20"/>
                  <w:szCs w:val="20"/>
                  <w:lang w:val="en-US" w:eastAsia="en-US"/>
                </w:rPr>
                <w:delText>4.2</w:delText>
              </w:r>
            </w:del>
          </w:p>
        </w:tc>
        <w:tc>
          <w:tcPr>
            <w:tcW w:w="6729" w:type="dxa"/>
            <w:tcBorders>
              <w:top w:val="single" w:sz="4" w:space="0" w:color="auto"/>
              <w:left w:val="nil"/>
              <w:bottom w:val="single" w:sz="4" w:space="0" w:color="auto"/>
              <w:right w:val="single" w:sz="4" w:space="0" w:color="auto"/>
            </w:tcBorders>
            <w:shd w:val="clear" w:color="auto" w:fill="auto"/>
            <w:noWrap/>
            <w:vAlign w:val="bottom"/>
            <w:hideMark/>
          </w:tcPr>
          <w:p w14:paraId="7A8EC72E" w14:textId="6B454886" w:rsidR="00F25032" w:rsidRPr="00F25032" w:rsidDel="008F4EBC" w:rsidRDefault="00F25032" w:rsidP="00F25032">
            <w:pPr>
              <w:spacing w:after="0" w:line="240" w:lineRule="auto"/>
              <w:rPr>
                <w:del w:id="1762" w:author="Luis Gerardo Gonzalez Morales" w:date="2019-02-14T05:32:00Z"/>
                <w:rFonts w:ascii="Calibri" w:eastAsia="Times New Roman" w:hAnsi="Calibri" w:cs="Times New Roman"/>
                <w:color w:val="000000"/>
                <w:sz w:val="20"/>
                <w:szCs w:val="20"/>
                <w:lang w:val="en-US" w:eastAsia="en-US"/>
              </w:rPr>
            </w:pPr>
            <w:del w:id="1763" w:author="Luis Gerardo Gonzalez Morales" w:date="2019-02-14T05:32:00Z">
              <w:r w:rsidRPr="00F25032" w:rsidDel="008F4EBC">
                <w:rPr>
                  <w:rFonts w:ascii="Calibri" w:eastAsia="Times New Roman" w:hAnsi="Calibri" w:cs="Times New Roman"/>
                  <w:color w:val="000000"/>
                  <w:sz w:val="20"/>
                  <w:szCs w:val="20"/>
                  <w:lang w:val="en-US" w:eastAsia="en-US"/>
                </w:rPr>
                <w:delText>(if yes) How did the NSO/NSS System react? (multiple)</w:delText>
              </w:r>
            </w:del>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527C183C" w14:textId="5BFC38E9" w:rsidR="00F25032" w:rsidRPr="00F25032" w:rsidDel="008F4EBC" w:rsidRDefault="00F25032" w:rsidP="00F25032">
            <w:pPr>
              <w:spacing w:after="0" w:line="240" w:lineRule="auto"/>
              <w:rPr>
                <w:del w:id="1764" w:author="Luis Gerardo Gonzalez Morales" w:date="2019-02-14T05:32:00Z"/>
                <w:rFonts w:ascii="Calibri" w:eastAsia="Times New Roman" w:hAnsi="Calibri" w:cs="Times New Roman"/>
                <w:color w:val="000000"/>
                <w:sz w:val="20"/>
                <w:szCs w:val="20"/>
                <w:lang w:val="en-US" w:eastAsia="en-US"/>
              </w:rPr>
            </w:pPr>
            <w:del w:id="1765" w:author="Luis Gerardo Gonzalez Morales" w:date="2019-02-14T05:32:00Z">
              <w:r w:rsidRPr="00F25032" w:rsidDel="008F4EBC">
                <w:rPr>
                  <w:rFonts w:ascii="Calibri" w:eastAsia="Times New Roman" w:hAnsi="Calibri" w:cs="Times New Roman"/>
                  <w:color w:val="000000"/>
                  <w:sz w:val="20"/>
                  <w:szCs w:val="20"/>
                  <w:lang w:val="en-US" w:eastAsia="en-US"/>
                </w:rPr>
                <w:delText>Count</w:delText>
              </w:r>
            </w:del>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DBA9E9E" w14:textId="762022C6" w:rsidR="00F25032" w:rsidRPr="00F25032" w:rsidDel="008F4EBC" w:rsidRDefault="00F25032" w:rsidP="00F25032">
            <w:pPr>
              <w:spacing w:after="0" w:line="240" w:lineRule="auto"/>
              <w:rPr>
                <w:del w:id="1766" w:author="Luis Gerardo Gonzalez Morales" w:date="2019-02-14T05:32:00Z"/>
                <w:rFonts w:ascii="Calibri" w:eastAsia="Times New Roman" w:hAnsi="Calibri" w:cs="Times New Roman"/>
                <w:color w:val="000000"/>
                <w:sz w:val="20"/>
                <w:szCs w:val="20"/>
                <w:lang w:val="en-US" w:eastAsia="en-US"/>
              </w:rPr>
            </w:pPr>
            <w:del w:id="1767" w:author="Luis Gerardo Gonzalez Morales" w:date="2019-02-14T05:32:00Z">
              <w:r w:rsidRPr="00F25032" w:rsidDel="008F4EBC">
                <w:rPr>
                  <w:rFonts w:ascii="Calibri" w:eastAsia="Times New Roman" w:hAnsi="Calibri" w:cs="Times New Roman"/>
                  <w:color w:val="000000"/>
                  <w:sz w:val="20"/>
                  <w:szCs w:val="20"/>
                  <w:lang w:val="en-US" w:eastAsia="en-US"/>
                </w:rPr>
                <w:delText xml:space="preserve">% </w:delText>
              </w:r>
            </w:del>
          </w:p>
        </w:tc>
      </w:tr>
      <w:tr w:rsidR="00F25032" w:rsidRPr="00F25032" w:rsidDel="008F4EBC" w14:paraId="44329D12" w14:textId="3F4E0B02" w:rsidTr="008F4EBC">
        <w:trPr>
          <w:trHeight w:val="280"/>
          <w:del w:id="1768"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49FA6523" w14:textId="25B13533" w:rsidR="00F25032" w:rsidRPr="00F25032" w:rsidDel="008F4EBC" w:rsidRDefault="00F25032" w:rsidP="00F25032">
            <w:pPr>
              <w:spacing w:after="0" w:line="240" w:lineRule="auto"/>
              <w:rPr>
                <w:del w:id="1769" w:author="Luis Gerardo Gonzalez Morales" w:date="2019-02-14T05:32:00Z"/>
                <w:rFonts w:ascii="Calibri" w:eastAsia="Times New Roman" w:hAnsi="Calibri" w:cs="Times New Roman"/>
                <w:color w:val="000000"/>
                <w:sz w:val="20"/>
                <w:szCs w:val="20"/>
                <w:lang w:val="en-US" w:eastAsia="en-US"/>
              </w:rPr>
            </w:pPr>
            <w:del w:id="1770"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2606CA28" w14:textId="72D4F2B5" w:rsidR="00F25032" w:rsidRPr="00F25032" w:rsidDel="008F4EBC" w:rsidRDefault="00F25032" w:rsidP="00F25032">
            <w:pPr>
              <w:spacing w:after="0" w:line="240" w:lineRule="auto"/>
              <w:rPr>
                <w:del w:id="1771" w:author="Luis Gerardo Gonzalez Morales" w:date="2019-02-14T05:32:00Z"/>
                <w:rFonts w:ascii="Calibri" w:eastAsia="Times New Roman" w:hAnsi="Calibri" w:cs="Times New Roman"/>
                <w:color w:val="000000"/>
                <w:sz w:val="20"/>
                <w:szCs w:val="20"/>
                <w:lang w:val="en-US" w:eastAsia="en-US"/>
              </w:rPr>
            </w:pPr>
            <w:del w:id="1772" w:author="Luis Gerardo Gonzalez Morales" w:date="2019-02-14T05:32:00Z">
              <w:r w:rsidRPr="00F25032" w:rsidDel="008F4EBC">
                <w:rPr>
                  <w:rFonts w:ascii="Calibri" w:eastAsia="Times New Roman" w:hAnsi="Calibri" w:cs="Times New Roman"/>
                  <w:color w:val="000000"/>
                  <w:sz w:val="20"/>
                  <w:szCs w:val="20"/>
                  <w:lang w:val="en-US" w:eastAsia="en-US"/>
                </w:rPr>
                <w:delText>Sending letters to the editors of newspapers or advertorials</w:delText>
              </w:r>
            </w:del>
          </w:p>
        </w:tc>
        <w:tc>
          <w:tcPr>
            <w:tcW w:w="709" w:type="dxa"/>
            <w:tcBorders>
              <w:top w:val="nil"/>
              <w:left w:val="nil"/>
              <w:bottom w:val="single" w:sz="4" w:space="0" w:color="auto"/>
              <w:right w:val="single" w:sz="4" w:space="0" w:color="auto"/>
            </w:tcBorders>
            <w:shd w:val="clear" w:color="auto" w:fill="auto"/>
            <w:noWrap/>
            <w:vAlign w:val="bottom"/>
            <w:hideMark/>
          </w:tcPr>
          <w:p w14:paraId="6D861D39" w14:textId="6E6FF858" w:rsidR="00F25032" w:rsidRPr="00F25032" w:rsidDel="008F4EBC" w:rsidRDefault="00F25032" w:rsidP="00F25032">
            <w:pPr>
              <w:spacing w:after="0" w:line="240" w:lineRule="auto"/>
              <w:jc w:val="right"/>
              <w:rPr>
                <w:del w:id="1773" w:author="Luis Gerardo Gonzalez Morales" w:date="2019-02-14T05:32:00Z"/>
                <w:rFonts w:ascii="Calibri" w:eastAsia="Times New Roman" w:hAnsi="Calibri" w:cs="Times New Roman"/>
                <w:color w:val="000000"/>
                <w:sz w:val="20"/>
                <w:szCs w:val="20"/>
                <w:lang w:val="en-US" w:eastAsia="en-US"/>
              </w:rPr>
            </w:pPr>
            <w:del w:id="1774" w:author="Luis Gerardo Gonzalez Morales" w:date="2019-02-14T05:32:00Z">
              <w:r w:rsidRPr="00F25032" w:rsidDel="008F4EBC">
                <w:rPr>
                  <w:rFonts w:ascii="Calibri" w:eastAsia="Times New Roman" w:hAnsi="Calibri" w:cs="Times New Roman"/>
                  <w:color w:val="000000"/>
                  <w:sz w:val="20"/>
                  <w:szCs w:val="20"/>
                  <w:lang w:val="en-US" w:eastAsia="en-US"/>
                </w:rPr>
                <w:delText>55</w:delText>
              </w:r>
            </w:del>
          </w:p>
        </w:tc>
        <w:tc>
          <w:tcPr>
            <w:tcW w:w="709" w:type="dxa"/>
            <w:tcBorders>
              <w:top w:val="nil"/>
              <w:left w:val="nil"/>
              <w:bottom w:val="single" w:sz="4" w:space="0" w:color="auto"/>
              <w:right w:val="single" w:sz="4" w:space="0" w:color="auto"/>
            </w:tcBorders>
            <w:shd w:val="clear" w:color="auto" w:fill="auto"/>
            <w:noWrap/>
            <w:vAlign w:val="bottom"/>
            <w:hideMark/>
          </w:tcPr>
          <w:p w14:paraId="4D1BF27E" w14:textId="58974C11" w:rsidR="00F25032" w:rsidRPr="00F25032" w:rsidDel="008F4EBC" w:rsidRDefault="00F25032" w:rsidP="00F25032">
            <w:pPr>
              <w:spacing w:after="0" w:line="240" w:lineRule="auto"/>
              <w:jc w:val="right"/>
              <w:rPr>
                <w:del w:id="1775" w:author="Luis Gerardo Gonzalez Morales" w:date="2019-02-14T05:32:00Z"/>
                <w:rFonts w:ascii="Calibri" w:eastAsia="Times New Roman" w:hAnsi="Calibri" w:cs="Times New Roman"/>
                <w:color w:val="000000"/>
                <w:sz w:val="20"/>
                <w:szCs w:val="20"/>
                <w:lang w:val="en-US" w:eastAsia="en-US"/>
              </w:rPr>
            </w:pPr>
            <w:del w:id="1776" w:author="Luis Gerardo Gonzalez Morales" w:date="2019-02-14T05:32:00Z">
              <w:r w:rsidRPr="00F25032" w:rsidDel="008F4EBC">
                <w:rPr>
                  <w:rFonts w:ascii="Calibri" w:eastAsia="Times New Roman" w:hAnsi="Calibri" w:cs="Times New Roman"/>
                  <w:color w:val="000000"/>
                  <w:sz w:val="20"/>
                  <w:szCs w:val="20"/>
                  <w:lang w:val="en-US" w:eastAsia="en-US"/>
                </w:rPr>
                <w:delText>59.1</w:delText>
              </w:r>
            </w:del>
          </w:p>
        </w:tc>
      </w:tr>
      <w:tr w:rsidR="00F25032" w:rsidRPr="00F25032" w:rsidDel="008F4EBC" w14:paraId="620AC804" w14:textId="14B61F7C" w:rsidTr="008F4EBC">
        <w:trPr>
          <w:trHeight w:val="280"/>
          <w:del w:id="1777"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64C09873" w14:textId="3009159B" w:rsidR="00F25032" w:rsidRPr="00F25032" w:rsidDel="008F4EBC" w:rsidRDefault="00F25032" w:rsidP="00F25032">
            <w:pPr>
              <w:spacing w:after="0" w:line="240" w:lineRule="auto"/>
              <w:rPr>
                <w:del w:id="1778" w:author="Luis Gerardo Gonzalez Morales" w:date="2019-02-14T05:32:00Z"/>
                <w:rFonts w:ascii="Calibri" w:eastAsia="Times New Roman" w:hAnsi="Calibri" w:cs="Times New Roman"/>
                <w:color w:val="000000"/>
                <w:sz w:val="20"/>
                <w:szCs w:val="20"/>
                <w:lang w:val="en-US" w:eastAsia="en-US"/>
              </w:rPr>
            </w:pPr>
            <w:del w:id="1779"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4BA5569B" w14:textId="678EB8E4" w:rsidR="00F25032" w:rsidRPr="00F25032" w:rsidDel="008F4EBC" w:rsidRDefault="00F25032" w:rsidP="00F25032">
            <w:pPr>
              <w:spacing w:after="0" w:line="240" w:lineRule="auto"/>
              <w:rPr>
                <w:del w:id="1780" w:author="Luis Gerardo Gonzalez Morales" w:date="2019-02-14T05:32:00Z"/>
                <w:rFonts w:ascii="Calibri" w:eastAsia="Times New Roman" w:hAnsi="Calibri" w:cs="Times New Roman"/>
                <w:color w:val="000000"/>
                <w:sz w:val="20"/>
                <w:szCs w:val="20"/>
                <w:lang w:val="en-US" w:eastAsia="en-US"/>
              </w:rPr>
            </w:pPr>
            <w:del w:id="1781" w:author="Luis Gerardo Gonzalez Morales" w:date="2019-02-14T05:32:00Z">
              <w:r w:rsidRPr="00F25032" w:rsidDel="008F4EBC">
                <w:rPr>
                  <w:rFonts w:ascii="Calibri" w:eastAsia="Times New Roman" w:hAnsi="Calibri" w:cs="Times New Roman"/>
                  <w:color w:val="000000"/>
                  <w:sz w:val="20"/>
                  <w:szCs w:val="20"/>
                  <w:lang w:val="en-US" w:eastAsia="en-US"/>
                </w:rPr>
                <w:delText>Publishing articles on own webpage or posting on social media</w:delText>
              </w:r>
            </w:del>
          </w:p>
        </w:tc>
        <w:tc>
          <w:tcPr>
            <w:tcW w:w="709" w:type="dxa"/>
            <w:tcBorders>
              <w:top w:val="nil"/>
              <w:left w:val="nil"/>
              <w:bottom w:val="single" w:sz="4" w:space="0" w:color="auto"/>
              <w:right w:val="single" w:sz="4" w:space="0" w:color="auto"/>
            </w:tcBorders>
            <w:shd w:val="clear" w:color="auto" w:fill="auto"/>
            <w:noWrap/>
            <w:vAlign w:val="bottom"/>
            <w:hideMark/>
          </w:tcPr>
          <w:p w14:paraId="20F8688E" w14:textId="6957FE02" w:rsidR="00F25032" w:rsidRPr="00F25032" w:rsidDel="008F4EBC" w:rsidRDefault="00F25032" w:rsidP="00F25032">
            <w:pPr>
              <w:spacing w:after="0" w:line="240" w:lineRule="auto"/>
              <w:jc w:val="right"/>
              <w:rPr>
                <w:del w:id="1782" w:author="Luis Gerardo Gonzalez Morales" w:date="2019-02-14T05:32:00Z"/>
                <w:rFonts w:ascii="Calibri" w:eastAsia="Times New Roman" w:hAnsi="Calibri" w:cs="Times New Roman"/>
                <w:color w:val="000000"/>
                <w:sz w:val="20"/>
                <w:szCs w:val="20"/>
                <w:lang w:val="en-US" w:eastAsia="en-US"/>
              </w:rPr>
            </w:pPr>
            <w:del w:id="1783" w:author="Luis Gerardo Gonzalez Morales" w:date="2019-02-14T05:32:00Z">
              <w:r w:rsidRPr="00F25032" w:rsidDel="008F4EBC">
                <w:rPr>
                  <w:rFonts w:ascii="Calibri" w:eastAsia="Times New Roman" w:hAnsi="Calibri" w:cs="Times New Roman"/>
                  <w:color w:val="000000"/>
                  <w:sz w:val="20"/>
                  <w:szCs w:val="20"/>
                  <w:lang w:val="en-US" w:eastAsia="en-US"/>
                </w:rPr>
                <w:delText>53</w:delText>
              </w:r>
            </w:del>
          </w:p>
        </w:tc>
        <w:tc>
          <w:tcPr>
            <w:tcW w:w="709" w:type="dxa"/>
            <w:tcBorders>
              <w:top w:val="nil"/>
              <w:left w:val="nil"/>
              <w:bottom w:val="single" w:sz="4" w:space="0" w:color="auto"/>
              <w:right w:val="single" w:sz="4" w:space="0" w:color="auto"/>
            </w:tcBorders>
            <w:shd w:val="clear" w:color="auto" w:fill="auto"/>
            <w:noWrap/>
            <w:vAlign w:val="bottom"/>
            <w:hideMark/>
          </w:tcPr>
          <w:p w14:paraId="74CFC6CE" w14:textId="6FB8843E" w:rsidR="00F25032" w:rsidRPr="00F25032" w:rsidDel="008F4EBC" w:rsidRDefault="00F25032" w:rsidP="00F25032">
            <w:pPr>
              <w:spacing w:after="0" w:line="240" w:lineRule="auto"/>
              <w:jc w:val="right"/>
              <w:rPr>
                <w:del w:id="1784" w:author="Luis Gerardo Gonzalez Morales" w:date="2019-02-14T05:32:00Z"/>
                <w:rFonts w:ascii="Calibri" w:eastAsia="Times New Roman" w:hAnsi="Calibri" w:cs="Times New Roman"/>
                <w:color w:val="000000"/>
                <w:sz w:val="20"/>
                <w:szCs w:val="20"/>
                <w:lang w:val="en-US" w:eastAsia="en-US"/>
              </w:rPr>
            </w:pPr>
            <w:del w:id="1785" w:author="Luis Gerardo Gonzalez Morales" w:date="2019-02-14T05:32:00Z">
              <w:r w:rsidRPr="00F25032" w:rsidDel="008F4EBC">
                <w:rPr>
                  <w:rFonts w:ascii="Calibri" w:eastAsia="Times New Roman" w:hAnsi="Calibri" w:cs="Times New Roman"/>
                  <w:color w:val="000000"/>
                  <w:sz w:val="20"/>
                  <w:szCs w:val="20"/>
                  <w:lang w:val="en-US" w:eastAsia="en-US"/>
                </w:rPr>
                <w:delText>57.0</w:delText>
              </w:r>
            </w:del>
          </w:p>
        </w:tc>
      </w:tr>
      <w:tr w:rsidR="00F25032" w:rsidRPr="00F25032" w:rsidDel="008F4EBC" w14:paraId="03F79C89" w14:textId="5B4231D2" w:rsidTr="008F4EBC">
        <w:trPr>
          <w:trHeight w:val="280"/>
          <w:del w:id="1786"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52A832F8" w14:textId="29E28D53" w:rsidR="00F25032" w:rsidRPr="00F25032" w:rsidDel="008F4EBC" w:rsidRDefault="00F25032" w:rsidP="00F25032">
            <w:pPr>
              <w:spacing w:after="0" w:line="240" w:lineRule="auto"/>
              <w:rPr>
                <w:del w:id="1787" w:author="Luis Gerardo Gonzalez Morales" w:date="2019-02-14T05:32:00Z"/>
                <w:rFonts w:ascii="Calibri" w:eastAsia="Times New Roman" w:hAnsi="Calibri" w:cs="Times New Roman"/>
                <w:color w:val="000000"/>
                <w:sz w:val="20"/>
                <w:szCs w:val="20"/>
                <w:lang w:val="en-US" w:eastAsia="en-US"/>
              </w:rPr>
            </w:pPr>
            <w:del w:id="1788"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19B8350E" w14:textId="7354623F" w:rsidR="00F25032" w:rsidRPr="00F25032" w:rsidDel="008F4EBC" w:rsidRDefault="00F25032" w:rsidP="00F25032">
            <w:pPr>
              <w:spacing w:after="0" w:line="240" w:lineRule="auto"/>
              <w:rPr>
                <w:del w:id="1789" w:author="Luis Gerardo Gonzalez Morales" w:date="2019-02-14T05:32:00Z"/>
                <w:rFonts w:ascii="Calibri" w:eastAsia="Times New Roman" w:hAnsi="Calibri" w:cs="Times New Roman"/>
                <w:color w:val="000000"/>
                <w:sz w:val="20"/>
                <w:szCs w:val="20"/>
                <w:lang w:val="en-US" w:eastAsia="en-US"/>
              </w:rPr>
            </w:pPr>
            <w:del w:id="1790" w:author="Luis Gerardo Gonzalez Morales" w:date="2019-02-14T05:32:00Z">
              <w:r w:rsidRPr="00F25032" w:rsidDel="008F4EBC">
                <w:rPr>
                  <w:rFonts w:ascii="Calibri" w:eastAsia="Times New Roman" w:hAnsi="Calibri" w:cs="Times New Roman"/>
                  <w:color w:val="000000"/>
                  <w:sz w:val="20"/>
                  <w:szCs w:val="20"/>
                  <w:lang w:val="en-US" w:eastAsia="en-US"/>
                </w:rPr>
                <w:delText>Holding press conferences or issuing press releases</w:delText>
              </w:r>
            </w:del>
          </w:p>
        </w:tc>
        <w:tc>
          <w:tcPr>
            <w:tcW w:w="709" w:type="dxa"/>
            <w:tcBorders>
              <w:top w:val="nil"/>
              <w:left w:val="nil"/>
              <w:bottom w:val="single" w:sz="4" w:space="0" w:color="auto"/>
              <w:right w:val="single" w:sz="4" w:space="0" w:color="auto"/>
            </w:tcBorders>
            <w:shd w:val="clear" w:color="auto" w:fill="auto"/>
            <w:noWrap/>
            <w:vAlign w:val="bottom"/>
            <w:hideMark/>
          </w:tcPr>
          <w:p w14:paraId="4AD80F36" w14:textId="0749F477" w:rsidR="00F25032" w:rsidRPr="00F25032" w:rsidDel="008F4EBC" w:rsidRDefault="00F25032" w:rsidP="00F25032">
            <w:pPr>
              <w:spacing w:after="0" w:line="240" w:lineRule="auto"/>
              <w:jc w:val="right"/>
              <w:rPr>
                <w:del w:id="1791" w:author="Luis Gerardo Gonzalez Morales" w:date="2019-02-14T05:32:00Z"/>
                <w:rFonts w:ascii="Calibri" w:eastAsia="Times New Roman" w:hAnsi="Calibri" w:cs="Times New Roman"/>
                <w:color w:val="000000"/>
                <w:sz w:val="20"/>
                <w:szCs w:val="20"/>
                <w:lang w:val="en-US" w:eastAsia="en-US"/>
              </w:rPr>
            </w:pPr>
            <w:del w:id="1792" w:author="Luis Gerardo Gonzalez Morales" w:date="2019-02-14T05:32:00Z">
              <w:r w:rsidRPr="00F25032" w:rsidDel="008F4EBC">
                <w:rPr>
                  <w:rFonts w:ascii="Calibri" w:eastAsia="Times New Roman" w:hAnsi="Calibri" w:cs="Times New Roman"/>
                  <w:color w:val="000000"/>
                  <w:sz w:val="20"/>
                  <w:szCs w:val="20"/>
                  <w:lang w:val="en-US" w:eastAsia="en-US"/>
                </w:rPr>
                <w:delText>48</w:delText>
              </w:r>
            </w:del>
          </w:p>
        </w:tc>
        <w:tc>
          <w:tcPr>
            <w:tcW w:w="709" w:type="dxa"/>
            <w:tcBorders>
              <w:top w:val="nil"/>
              <w:left w:val="nil"/>
              <w:bottom w:val="single" w:sz="4" w:space="0" w:color="auto"/>
              <w:right w:val="single" w:sz="4" w:space="0" w:color="auto"/>
            </w:tcBorders>
            <w:shd w:val="clear" w:color="auto" w:fill="auto"/>
            <w:noWrap/>
            <w:vAlign w:val="bottom"/>
            <w:hideMark/>
          </w:tcPr>
          <w:p w14:paraId="5DCC5C23" w14:textId="3B342A29" w:rsidR="00F25032" w:rsidRPr="00F25032" w:rsidDel="008F4EBC" w:rsidRDefault="00F25032" w:rsidP="00F25032">
            <w:pPr>
              <w:spacing w:after="0" w:line="240" w:lineRule="auto"/>
              <w:jc w:val="right"/>
              <w:rPr>
                <w:del w:id="1793" w:author="Luis Gerardo Gonzalez Morales" w:date="2019-02-14T05:32:00Z"/>
                <w:rFonts w:ascii="Calibri" w:eastAsia="Times New Roman" w:hAnsi="Calibri" w:cs="Times New Roman"/>
                <w:color w:val="000000"/>
                <w:sz w:val="20"/>
                <w:szCs w:val="20"/>
                <w:lang w:val="en-US" w:eastAsia="en-US"/>
              </w:rPr>
            </w:pPr>
            <w:del w:id="1794" w:author="Luis Gerardo Gonzalez Morales" w:date="2019-02-14T05:32:00Z">
              <w:r w:rsidRPr="00F25032" w:rsidDel="008F4EBC">
                <w:rPr>
                  <w:rFonts w:ascii="Calibri" w:eastAsia="Times New Roman" w:hAnsi="Calibri" w:cs="Times New Roman"/>
                  <w:color w:val="000000"/>
                  <w:sz w:val="20"/>
                  <w:szCs w:val="20"/>
                  <w:lang w:val="en-US" w:eastAsia="en-US"/>
                </w:rPr>
                <w:delText>51.6</w:delText>
              </w:r>
            </w:del>
          </w:p>
        </w:tc>
      </w:tr>
      <w:tr w:rsidR="00F25032" w:rsidRPr="00F25032" w:rsidDel="008F4EBC" w14:paraId="75319686" w14:textId="7585F0AB" w:rsidTr="008F4EBC">
        <w:trPr>
          <w:trHeight w:val="280"/>
          <w:del w:id="1795"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4D3CE3DF" w14:textId="157E37B5" w:rsidR="00F25032" w:rsidRPr="00F25032" w:rsidDel="008F4EBC" w:rsidRDefault="00F25032" w:rsidP="00F25032">
            <w:pPr>
              <w:spacing w:after="0" w:line="240" w:lineRule="auto"/>
              <w:rPr>
                <w:del w:id="1796" w:author="Luis Gerardo Gonzalez Morales" w:date="2019-02-14T05:32:00Z"/>
                <w:rFonts w:ascii="Calibri" w:eastAsia="Times New Roman" w:hAnsi="Calibri" w:cs="Times New Roman"/>
                <w:color w:val="000000"/>
                <w:sz w:val="20"/>
                <w:szCs w:val="20"/>
                <w:lang w:val="en-US" w:eastAsia="en-US"/>
              </w:rPr>
            </w:pPr>
            <w:del w:id="1797"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33FED361" w14:textId="262BDC3E" w:rsidR="00F25032" w:rsidRPr="00F25032" w:rsidDel="008F4EBC" w:rsidRDefault="00F25032" w:rsidP="00F25032">
            <w:pPr>
              <w:spacing w:after="0" w:line="240" w:lineRule="auto"/>
              <w:rPr>
                <w:del w:id="1798" w:author="Luis Gerardo Gonzalez Morales" w:date="2019-02-14T05:32:00Z"/>
                <w:rFonts w:ascii="Calibri" w:eastAsia="Times New Roman" w:hAnsi="Calibri" w:cs="Times New Roman"/>
                <w:color w:val="000000"/>
                <w:sz w:val="20"/>
                <w:szCs w:val="20"/>
                <w:lang w:val="en-US" w:eastAsia="en-US"/>
              </w:rPr>
            </w:pPr>
            <w:del w:id="1799" w:author="Luis Gerardo Gonzalez Morales" w:date="2019-02-14T05:32:00Z">
              <w:r w:rsidRPr="00F25032" w:rsidDel="008F4EBC">
                <w:rPr>
                  <w:rFonts w:ascii="Calibri" w:eastAsia="Times New Roman" w:hAnsi="Calibri" w:cs="Times New Roman"/>
                  <w:color w:val="000000"/>
                  <w:sz w:val="20"/>
                  <w:szCs w:val="20"/>
                  <w:lang w:val="en-US" w:eastAsia="en-US"/>
                </w:rPr>
                <w:delText>Other</w:delText>
              </w:r>
            </w:del>
          </w:p>
        </w:tc>
        <w:tc>
          <w:tcPr>
            <w:tcW w:w="709" w:type="dxa"/>
            <w:tcBorders>
              <w:top w:val="nil"/>
              <w:left w:val="nil"/>
              <w:bottom w:val="single" w:sz="4" w:space="0" w:color="auto"/>
              <w:right w:val="single" w:sz="4" w:space="0" w:color="auto"/>
            </w:tcBorders>
            <w:shd w:val="clear" w:color="auto" w:fill="auto"/>
            <w:noWrap/>
            <w:vAlign w:val="bottom"/>
            <w:hideMark/>
          </w:tcPr>
          <w:p w14:paraId="52000342" w14:textId="7BAD06EB" w:rsidR="00F25032" w:rsidRPr="00F25032" w:rsidDel="008F4EBC" w:rsidRDefault="00F25032" w:rsidP="00F25032">
            <w:pPr>
              <w:spacing w:after="0" w:line="240" w:lineRule="auto"/>
              <w:jc w:val="right"/>
              <w:rPr>
                <w:del w:id="1800" w:author="Luis Gerardo Gonzalez Morales" w:date="2019-02-14T05:32:00Z"/>
                <w:rFonts w:ascii="Calibri" w:eastAsia="Times New Roman" w:hAnsi="Calibri" w:cs="Times New Roman"/>
                <w:color w:val="000000"/>
                <w:sz w:val="20"/>
                <w:szCs w:val="20"/>
                <w:lang w:val="en-US" w:eastAsia="en-US"/>
              </w:rPr>
            </w:pPr>
            <w:del w:id="1801" w:author="Luis Gerardo Gonzalez Morales" w:date="2019-02-14T05:32:00Z">
              <w:r w:rsidRPr="00F25032" w:rsidDel="008F4EBC">
                <w:rPr>
                  <w:rFonts w:ascii="Calibri" w:eastAsia="Times New Roman" w:hAnsi="Calibri" w:cs="Times New Roman"/>
                  <w:color w:val="000000"/>
                  <w:sz w:val="20"/>
                  <w:szCs w:val="20"/>
                  <w:lang w:val="en-US" w:eastAsia="en-US"/>
                </w:rPr>
                <w:delText>18</w:delText>
              </w:r>
            </w:del>
          </w:p>
        </w:tc>
        <w:tc>
          <w:tcPr>
            <w:tcW w:w="709" w:type="dxa"/>
            <w:tcBorders>
              <w:top w:val="nil"/>
              <w:left w:val="nil"/>
              <w:bottom w:val="single" w:sz="4" w:space="0" w:color="auto"/>
              <w:right w:val="single" w:sz="4" w:space="0" w:color="auto"/>
            </w:tcBorders>
            <w:shd w:val="clear" w:color="auto" w:fill="auto"/>
            <w:noWrap/>
            <w:vAlign w:val="bottom"/>
            <w:hideMark/>
          </w:tcPr>
          <w:p w14:paraId="6589DEB4" w14:textId="37EF61C1" w:rsidR="00F25032" w:rsidRPr="00F25032" w:rsidDel="008F4EBC" w:rsidRDefault="00F25032" w:rsidP="00F25032">
            <w:pPr>
              <w:spacing w:after="0" w:line="240" w:lineRule="auto"/>
              <w:jc w:val="right"/>
              <w:rPr>
                <w:del w:id="1802" w:author="Luis Gerardo Gonzalez Morales" w:date="2019-02-14T05:32:00Z"/>
                <w:rFonts w:ascii="Calibri" w:eastAsia="Times New Roman" w:hAnsi="Calibri" w:cs="Times New Roman"/>
                <w:color w:val="000000"/>
                <w:sz w:val="20"/>
                <w:szCs w:val="20"/>
                <w:lang w:val="en-US" w:eastAsia="en-US"/>
              </w:rPr>
            </w:pPr>
            <w:del w:id="1803" w:author="Luis Gerardo Gonzalez Morales" w:date="2019-02-14T05:32:00Z">
              <w:r w:rsidRPr="00F25032" w:rsidDel="008F4EBC">
                <w:rPr>
                  <w:rFonts w:ascii="Calibri" w:eastAsia="Times New Roman" w:hAnsi="Calibri" w:cs="Times New Roman"/>
                  <w:color w:val="000000"/>
                  <w:sz w:val="20"/>
                  <w:szCs w:val="20"/>
                  <w:lang w:val="en-US" w:eastAsia="en-US"/>
                </w:rPr>
                <w:delText>19.4</w:delText>
              </w:r>
            </w:del>
          </w:p>
        </w:tc>
      </w:tr>
    </w:tbl>
    <w:p w14:paraId="4DE68353" w14:textId="77777777" w:rsidR="008F4EBC" w:rsidRDefault="008F4EBC">
      <w:pPr>
        <w:keepNext/>
        <w:jc w:val="center"/>
        <w:rPr>
          <w:ins w:id="1804" w:author="Luis Gerardo Gonzalez Morales" w:date="2019-02-14T05:33:00Z"/>
        </w:rPr>
        <w:pPrChange w:id="1805" w:author="Luis Gerardo Gonzalez Morales" w:date="2019-02-14T05:33:00Z">
          <w:pPr>
            <w:jc w:val="center"/>
          </w:pPr>
        </w:pPrChange>
      </w:pPr>
      <w:ins w:id="1806" w:author="Luis Gerardo Gonzalez Morales" w:date="2019-02-14T05:32:00Z">
        <w:r>
          <w:rPr>
            <w:b/>
            <w:bCs/>
            <w:noProof/>
          </w:rPr>
          <w:drawing>
            <wp:inline distT="0" distB="0" distL="0" distR="0" wp14:anchorId="692A1547" wp14:editId="04448E87">
              <wp:extent cx="3657600" cy="2862072"/>
              <wp:effectExtent l="0" t="0" r="0" b="0"/>
              <wp:docPr id="536" name="Graph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lot_34_Q04.2.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57600" cy="2862072"/>
                      </a:xfrm>
                      <a:prstGeom prst="rect">
                        <a:avLst/>
                      </a:prstGeom>
                    </pic:spPr>
                  </pic:pic>
                </a:graphicData>
              </a:graphic>
            </wp:inline>
          </w:drawing>
        </w:r>
      </w:ins>
    </w:p>
    <w:p w14:paraId="7E54AA66" w14:textId="2E5B8CC6" w:rsidR="00993994" w:rsidRPr="008F4EBC" w:rsidRDefault="008F4EBC">
      <w:pPr>
        <w:pStyle w:val="Caption"/>
        <w:jc w:val="center"/>
        <w:rPr>
          <w:rFonts w:asciiTheme="majorBidi" w:hAnsiTheme="majorBidi" w:cstheme="majorBidi"/>
          <w:iCs/>
          <w:lang w:val="en-US"/>
          <w:rPrChange w:id="1807" w:author="Luis Gerardo Gonzalez Morales" w:date="2019-02-14T05:32:00Z">
            <w:rPr>
              <w:rFonts w:asciiTheme="majorBidi" w:hAnsiTheme="majorBidi" w:cstheme="majorBidi"/>
              <w:i/>
              <w:lang w:val="en-US"/>
            </w:rPr>
          </w:rPrChange>
        </w:rPr>
        <w:pPrChange w:id="1808" w:author="Luis Gerardo Gonzalez Morales" w:date="2019-02-14T05:33:00Z">
          <w:pPr/>
        </w:pPrChange>
      </w:pPr>
      <w:ins w:id="1809" w:author="Luis Gerardo Gonzalez Morales" w:date="2019-02-14T05:33:00Z">
        <w:r>
          <w:t xml:space="preserve">Figure </w:t>
        </w:r>
        <w:r>
          <w:fldChar w:fldCharType="begin"/>
        </w:r>
        <w:r>
          <w:instrText xml:space="preserve"> SEQ Figure \* ARABIC </w:instrText>
        </w:r>
      </w:ins>
      <w:r>
        <w:fldChar w:fldCharType="separate"/>
      </w:r>
      <w:ins w:id="1810" w:author="Luis Gerardo Gonzalez Morales" w:date="2019-02-17T11:55:00Z">
        <w:r w:rsidR="009241EC">
          <w:rPr>
            <w:noProof/>
          </w:rPr>
          <w:t>24</w:t>
        </w:r>
      </w:ins>
      <w:ins w:id="1811" w:author="Luis Gerardo Gonzalez Morales" w:date="2019-02-14T05:33:00Z">
        <w:r>
          <w:fldChar w:fldCharType="end"/>
        </w:r>
        <w:r>
          <w:rPr>
            <w:lang w:val="en-US"/>
          </w:rPr>
          <w:t xml:space="preserve">. How NSO/NSS reacted to erroneous interpretations </w:t>
        </w:r>
        <w:r>
          <w:rPr>
            <w:lang w:val="en-US"/>
          </w:rPr>
          <w:br/>
          <w:t>and misuse of statistics during the past five years</w:t>
        </w:r>
      </w:ins>
    </w:p>
    <w:p w14:paraId="72300C6A" w14:textId="43D55753" w:rsidR="002A6742" w:rsidRDefault="002A6742">
      <w:pPr>
        <w:rPr>
          <w:ins w:id="1812" w:author="Luis Gerardo Gonzalez Morales" w:date="2019-02-14T05:43:00Z"/>
          <w:rFonts w:asciiTheme="majorBidi" w:hAnsiTheme="majorBidi" w:cstheme="majorBidi"/>
          <w:lang w:val="en-US"/>
        </w:rPr>
      </w:pPr>
      <w:ins w:id="1813" w:author="Luis Gerardo Gonzalez Morales" w:date="2019-02-14T05:47:00Z">
        <w:r>
          <w:rPr>
            <w:rFonts w:asciiTheme="majorBidi" w:hAnsiTheme="majorBidi" w:cstheme="majorBidi"/>
            <w:lang w:val="en-US"/>
          </w:rPr>
          <w:t>Moreover, a</w:t>
        </w:r>
      </w:ins>
      <w:ins w:id="1814" w:author="Luis Gerardo Gonzalez Morales" w:date="2019-02-14T05:45:00Z">
        <w:r>
          <w:rPr>
            <w:rFonts w:asciiTheme="majorBidi" w:hAnsiTheme="majorBidi" w:cstheme="majorBidi"/>
            <w:lang w:val="en-US"/>
          </w:rPr>
          <w:t>lmost half of the countries responding to the 2018 questionnaire indicate that the NSO and/or NSS has commented</w:t>
        </w:r>
      </w:ins>
      <w:ins w:id="1815" w:author="Luis Gerardo Gonzalez Morales" w:date="2019-02-14T05:46:00Z">
        <w:r>
          <w:rPr>
            <w:rFonts w:asciiTheme="majorBidi" w:hAnsiTheme="majorBidi" w:cstheme="majorBidi"/>
            <w:lang w:val="en-US"/>
          </w:rPr>
          <w:t xml:space="preserve"> </w:t>
        </w:r>
      </w:ins>
      <w:ins w:id="1816" w:author="Luis Gerardo Gonzalez Morales" w:date="2019-02-14T05:45:00Z">
        <w:r>
          <w:rPr>
            <w:rFonts w:asciiTheme="majorBidi" w:hAnsiTheme="majorBidi" w:cstheme="majorBidi"/>
            <w:lang w:val="en-US"/>
          </w:rPr>
          <w:t>on err</w:t>
        </w:r>
      </w:ins>
      <w:ins w:id="1817" w:author="Luis Gerardo Gonzalez Morales" w:date="2019-02-14T05:46:00Z">
        <w:r>
          <w:rPr>
            <w:rFonts w:asciiTheme="majorBidi" w:hAnsiTheme="majorBidi" w:cstheme="majorBidi"/>
            <w:lang w:val="en-US"/>
          </w:rPr>
          <w:t xml:space="preserve">oneous interpretation and misuse of statistics at least once every year over the last past years, and </w:t>
        </w:r>
      </w:ins>
      <w:ins w:id="1818" w:author="Luis Gerardo Gonzalez Morales" w:date="2019-02-14T09:39:00Z">
        <w:r w:rsidR="00514BA1">
          <w:rPr>
            <w:rFonts w:asciiTheme="majorBidi" w:hAnsiTheme="majorBidi" w:cstheme="majorBidi"/>
            <w:lang w:val="en-US"/>
          </w:rPr>
          <w:t>1</w:t>
        </w:r>
      </w:ins>
      <w:ins w:id="1819" w:author="Luis Gerardo Gonzalez Morales" w:date="2019-02-14T05:46:00Z">
        <w:r>
          <w:rPr>
            <w:rFonts w:asciiTheme="majorBidi" w:hAnsiTheme="majorBidi" w:cstheme="majorBidi"/>
            <w:lang w:val="en-US"/>
          </w:rPr>
          <w:t xml:space="preserve"> in every 3 respondents has done so twice or mo</w:t>
        </w:r>
      </w:ins>
      <w:ins w:id="1820" w:author="Luis Gerardo Gonzalez Morales" w:date="2019-02-14T05:47:00Z">
        <w:r>
          <w:rPr>
            <w:rFonts w:asciiTheme="majorBidi" w:hAnsiTheme="majorBidi" w:cstheme="majorBidi"/>
            <w:lang w:val="en-US"/>
          </w:rPr>
          <w:t>re per year</w:t>
        </w:r>
      </w:ins>
      <w:ins w:id="1821" w:author="Luis Gerardo Gonzalez Morales" w:date="2019-02-14T05:46:00Z">
        <w:r>
          <w:rPr>
            <w:rFonts w:asciiTheme="majorBidi" w:hAnsiTheme="majorBidi" w:cstheme="majorBidi"/>
            <w:lang w:val="en-US"/>
          </w:rPr>
          <w:t xml:space="preserve">. </w:t>
        </w:r>
      </w:ins>
    </w:p>
    <w:p w14:paraId="1173D9CD" w14:textId="77777777" w:rsidR="002A6742" w:rsidRDefault="002A6742">
      <w:pPr>
        <w:keepNext/>
        <w:ind w:left="1080"/>
        <w:rPr>
          <w:ins w:id="1822" w:author="Luis Gerardo Gonzalez Morales" w:date="2019-02-14T05:44:00Z"/>
        </w:rPr>
        <w:pPrChange w:id="1823" w:author="Luis Gerardo Gonzalez Morales" w:date="2019-02-14T05:45:00Z">
          <w:pPr>
            <w:ind w:left="720"/>
          </w:pPr>
        </w:pPrChange>
      </w:pPr>
      <w:ins w:id="1824" w:author="Luis Gerardo Gonzalez Morales" w:date="2019-02-14T05:43:00Z">
        <w:r>
          <w:rPr>
            <w:b/>
            <w:bCs/>
            <w:noProof/>
          </w:rPr>
          <w:drawing>
            <wp:inline distT="0" distB="0" distL="0" distR="0" wp14:anchorId="4BA5E50D" wp14:editId="3859393E">
              <wp:extent cx="3840480" cy="2459736"/>
              <wp:effectExtent l="0" t="0" r="7620" b="0"/>
              <wp:docPr id="538" name="Graph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lot_36_Q04.2b.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40480" cy="2459736"/>
                      </a:xfrm>
                      <a:prstGeom prst="rect">
                        <a:avLst/>
                      </a:prstGeom>
                    </pic:spPr>
                  </pic:pic>
                </a:graphicData>
              </a:graphic>
            </wp:inline>
          </w:drawing>
        </w:r>
      </w:ins>
    </w:p>
    <w:p w14:paraId="2FCDE4D6" w14:textId="02A9E0B1" w:rsidR="002A6742" w:rsidRDefault="002A6742">
      <w:pPr>
        <w:pStyle w:val="Caption"/>
        <w:jc w:val="center"/>
        <w:rPr>
          <w:ins w:id="1825" w:author="Luis Gerardo Gonzalez Morales" w:date="2019-02-14T05:43:00Z"/>
          <w:rFonts w:asciiTheme="majorBidi" w:hAnsiTheme="majorBidi" w:cstheme="majorBidi"/>
          <w:lang w:val="en-US"/>
        </w:rPr>
        <w:pPrChange w:id="1826" w:author="Luis Gerardo Gonzalez Morales" w:date="2019-02-14T05:44:00Z">
          <w:pPr>
            <w:ind w:left="720"/>
          </w:pPr>
        </w:pPrChange>
      </w:pPr>
      <w:ins w:id="1827" w:author="Luis Gerardo Gonzalez Morales" w:date="2019-02-14T05:44:00Z">
        <w:r>
          <w:t xml:space="preserve">Figure </w:t>
        </w:r>
        <w:r>
          <w:fldChar w:fldCharType="begin"/>
        </w:r>
        <w:r>
          <w:instrText xml:space="preserve"> SEQ Figure \* ARABIC </w:instrText>
        </w:r>
      </w:ins>
      <w:r>
        <w:fldChar w:fldCharType="separate"/>
      </w:r>
      <w:ins w:id="1828" w:author="Luis Gerardo Gonzalez Morales" w:date="2019-02-17T11:55:00Z">
        <w:r w:rsidR="009241EC">
          <w:rPr>
            <w:noProof/>
          </w:rPr>
          <w:t>25</w:t>
        </w:r>
      </w:ins>
      <w:ins w:id="1829" w:author="Luis Gerardo Gonzalez Morales" w:date="2019-02-14T05:44:00Z">
        <w:r>
          <w:fldChar w:fldCharType="end"/>
        </w:r>
        <w:r>
          <w:rPr>
            <w:lang w:val="en-US"/>
          </w:rPr>
          <w:t xml:space="preserve">. Number of times the NSO/NSS commented on erroneous </w:t>
        </w:r>
        <w:r>
          <w:rPr>
            <w:lang w:val="en-US"/>
          </w:rPr>
          <w:br/>
          <w:t>interpretation and misuse of statistics in the past five years</w:t>
        </w:r>
      </w:ins>
    </w:p>
    <w:p w14:paraId="39E589AF" w14:textId="7CE23460" w:rsidR="008F4EBC" w:rsidRPr="00E30737" w:rsidRDefault="008F4EBC" w:rsidP="008F4EBC">
      <w:pPr>
        <w:rPr>
          <w:ins w:id="1830" w:author="Luis Gerardo Gonzalez Morales" w:date="2019-02-14T05:32:00Z"/>
          <w:rFonts w:asciiTheme="majorBidi" w:hAnsiTheme="majorBidi" w:cstheme="majorBidi"/>
          <w:i/>
          <w:lang w:val="en-US"/>
        </w:rPr>
      </w:pPr>
      <w:ins w:id="1831" w:author="Luis Gerardo Gonzalez Morales" w:date="2019-02-14T05:32:00Z">
        <w:r>
          <w:rPr>
            <w:rFonts w:asciiTheme="majorBidi" w:hAnsiTheme="majorBidi" w:cstheme="majorBidi"/>
            <w:lang w:val="en-US"/>
          </w:rPr>
          <w:lastRenderedPageBreak/>
          <w:t>The most</w:t>
        </w:r>
      </w:ins>
      <w:ins w:id="1832" w:author="Luis Gerardo Gonzalez Morales" w:date="2019-02-14T05:48:00Z">
        <w:r w:rsidR="002A6742">
          <w:rPr>
            <w:rFonts w:asciiTheme="majorBidi" w:hAnsiTheme="majorBidi" w:cstheme="majorBidi"/>
            <w:lang w:val="en-US"/>
          </w:rPr>
          <w:t xml:space="preserve"> commonly</w:t>
        </w:r>
      </w:ins>
      <w:ins w:id="1833" w:author="Luis Gerardo Gonzalez Morales" w:date="2019-02-14T05:32:00Z">
        <w:r>
          <w:rPr>
            <w:rFonts w:asciiTheme="majorBidi" w:hAnsiTheme="majorBidi" w:cstheme="majorBidi"/>
            <w:lang w:val="en-US"/>
          </w:rPr>
          <w:t xml:space="preserve"> identified</w:t>
        </w:r>
      </w:ins>
      <w:ins w:id="1834" w:author="Luis Gerardo Gonzalez Morales" w:date="2019-02-14T05:48:00Z">
        <w:r w:rsidR="002A6742">
          <w:rPr>
            <w:rFonts w:asciiTheme="majorBidi" w:hAnsiTheme="majorBidi" w:cstheme="majorBidi"/>
            <w:lang w:val="en-US"/>
          </w:rPr>
          <w:t xml:space="preserve"> type of</w:t>
        </w:r>
      </w:ins>
      <w:ins w:id="1835" w:author="Luis Gerardo Gonzalez Morales" w:date="2019-02-14T05:32:00Z">
        <w:r>
          <w:rPr>
            <w:rFonts w:asciiTheme="majorBidi" w:hAnsiTheme="majorBidi" w:cstheme="majorBidi"/>
            <w:lang w:val="en-US"/>
          </w:rPr>
          <w:t xml:space="preserve"> misuse over the past two years was the misreporting of findings</w:t>
        </w:r>
      </w:ins>
      <w:ins w:id="1836" w:author="Luis Gerardo Gonzalez Morales" w:date="2019-02-14T05:40:00Z">
        <w:r>
          <w:rPr>
            <w:rFonts w:asciiTheme="majorBidi" w:hAnsiTheme="majorBidi" w:cstheme="majorBidi"/>
            <w:lang w:val="en-US"/>
          </w:rPr>
          <w:t xml:space="preserve"> (62 percent)</w:t>
        </w:r>
      </w:ins>
      <w:ins w:id="1837" w:author="Luis Gerardo Gonzalez Morales" w:date="2019-02-14T05:32:00Z">
        <w:r>
          <w:rPr>
            <w:rFonts w:asciiTheme="majorBidi" w:hAnsiTheme="majorBidi" w:cstheme="majorBidi"/>
            <w:lang w:val="en-US"/>
          </w:rPr>
          <w:t xml:space="preserve">. </w:t>
        </w:r>
      </w:ins>
      <w:ins w:id="1838" w:author="Luis Gerardo Gonzalez Morales" w:date="2019-02-14T05:40:00Z">
        <w:r>
          <w:rPr>
            <w:rFonts w:asciiTheme="majorBidi" w:hAnsiTheme="majorBidi" w:cstheme="majorBidi"/>
            <w:lang w:val="en-US"/>
          </w:rPr>
          <w:t xml:space="preserve">Other </w:t>
        </w:r>
      </w:ins>
      <w:ins w:id="1839" w:author="Luis Gerardo Gonzalez Morales" w:date="2019-02-14T05:41:00Z">
        <w:r>
          <w:rPr>
            <w:rFonts w:asciiTheme="majorBidi" w:hAnsiTheme="majorBidi" w:cstheme="majorBidi"/>
            <w:lang w:val="en-US"/>
          </w:rPr>
          <w:t xml:space="preserve">issues </w:t>
        </w:r>
      </w:ins>
      <w:ins w:id="1840" w:author="Luis Gerardo Gonzalez Morales" w:date="2019-02-14T05:48:00Z">
        <w:r w:rsidR="002A6742">
          <w:rPr>
            <w:rFonts w:asciiTheme="majorBidi" w:hAnsiTheme="majorBidi" w:cstheme="majorBidi"/>
            <w:lang w:val="en-US"/>
          </w:rPr>
          <w:t>frequently</w:t>
        </w:r>
      </w:ins>
      <w:ins w:id="1841" w:author="Luis Gerardo Gonzalez Morales" w:date="2019-02-14T05:41:00Z">
        <w:r>
          <w:rPr>
            <w:rFonts w:asciiTheme="majorBidi" w:hAnsiTheme="majorBidi" w:cstheme="majorBidi"/>
            <w:lang w:val="en-US"/>
          </w:rPr>
          <w:t xml:space="preserve"> reported include over</w:t>
        </w:r>
      </w:ins>
      <w:ins w:id="1842" w:author="Luis Gerardo Gonzalez Morales" w:date="2019-02-14T05:48:00Z">
        <w:r w:rsidR="002A6742">
          <w:rPr>
            <w:rFonts w:asciiTheme="majorBidi" w:hAnsiTheme="majorBidi" w:cstheme="majorBidi"/>
            <w:lang w:val="en-US"/>
          </w:rPr>
          <w:t>-</w:t>
        </w:r>
      </w:ins>
      <w:ins w:id="1843" w:author="Luis Gerardo Gonzalez Morales" w:date="2019-02-14T05:41:00Z">
        <w:r>
          <w:rPr>
            <w:rFonts w:asciiTheme="majorBidi" w:hAnsiTheme="majorBidi" w:cstheme="majorBidi"/>
            <w:lang w:val="en-US"/>
          </w:rPr>
          <w:t xml:space="preserve">generalizations, selective reporting of findings, and suggestions of false causality.  </w:t>
        </w:r>
      </w:ins>
    </w:p>
    <w:p w14:paraId="0E1DA4F3" w14:textId="77777777" w:rsidR="008F4EBC" w:rsidRDefault="008F4EBC">
      <w:pPr>
        <w:keepNext/>
        <w:jc w:val="center"/>
        <w:rPr>
          <w:ins w:id="1844" w:author="Luis Gerardo Gonzalez Morales" w:date="2019-02-14T05:40:00Z"/>
        </w:rPr>
        <w:pPrChange w:id="1845" w:author="Luis Gerardo Gonzalez Morales" w:date="2019-02-14T05:40:00Z">
          <w:pPr>
            <w:jc w:val="center"/>
          </w:pPr>
        </w:pPrChange>
      </w:pPr>
      <w:ins w:id="1846" w:author="Luis Gerardo Gonzalez Morales" w:date="2019-02-14T05:39:00Z">
        <w:r>
          <w:rPr>
            <w:b/>
            <w:bCs/>
            <w:noProof/>
          </w:rPr>
          <w:drawing>
            <wp:inline distT="0" distB="0" distL="0" distR="0" wp14:anchorId="4234AFA6" wp14:editId="03F8EA59">
              <wp:extent cx="4114800" cy="4242816"/>
              <wp:effectExtent l="0" t="0" r="0" b="5715"/>
              <wp:docPr id="537" name="Graph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lot_35_Q04.2a.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114800" cy="4242816"/>
                      </a:xfrm>
                      <a:prstGeom prst="rect">
                        <a:avLst/>
                      </a:prstGeom>
                    </pic:spPr>
                  </pic:pic>
                </a:graphicData>
              </a:graphic>
            </wp:inline>
          </w:drawing>
        </w:r>
      </w:ins>
    </w:p>
    <w:p w14:paraId="224DC66F" w14:textId="36CD4879" w:rsidR="008F4EBC" w:rsidRDefault="008F4EBC">
      <w:pPr>
        <w:pStyle w:val="Caption"/>
        <w:jc w:val="center"/>
        <w:rPr>
          <w:ins w:id="1847" w:author="Luis Gerardo Gonzalez Morales" w:date="2019-02-14T05:40:00Z"/>
        </w:rPr>
        <w:pPrChange w:id="1848" w:author="Luis Gerardo Gonzalez Morales" w:date="2019-02-14T05:40:00Z">
          <w:pPr>
            <w:pStyle w:val="Caption"/>
          </w:pPr>
        </w:pPrChange>
      </w:pPr>
      <w:ins w:id="1849" w:author="Luis Gerardo Gonzalez Morales" w:date="2019-02-14T05:40:00Z">
        <w:r>
          <w:t xml:space="preserve">Figure </w:t>
        </w:r>
        <w:r>
          <w:fldChar w:fldCharType="begin"/>
        </w:r>
        <w:r>
          <w:instrText xml:space="preserve"> SEQ Figure \* ARABIC </w:instrText>
        </w:r>
      </w:ins>
      <w:r>
        <w:fldChar w:fldCharType="separate"/>
      </w:r>
      <w:ins w:id="1850" w:author="Luis Gerardo Gonzalez Morales" w:date="2019-02-17T11:55:00Z">
        <w:r w:rsidR="009241EC">
          <w:rPr>
            <w:noProof/>
          </w:rPr>
          <w:t>26</w:t>
        </w:r>
      </w:ins>
      <w:ins w:id="1851" w:author="Luis Gerardo Gonzalez Morales" w:date="2019-02-14T05:40:00Z">
        <w:r>
          <w:fldChar w:fldCharType="end"/>
        </w:r>
        <w:r>
          <w:rPr>
            <w:lang w:val="en-US"/>
          </w:rPr>
          <w:t>. Types of misuse identified in the past two years</w:t>
        </w:r>
      </w:ins>
    </w:p>
    <w:p w14:paraId="22B8552F" w14:textId="77777777" w:rsidR="00D70F5E" w:rsidRDefault="00D70F5E" w:rsidP="00D70F5E">
      <w:pPr>
        <w:rPr>
          <w:ins w:id="1852" w:author="Luis Gerardo Gonzalez Morales" w:date="2019-02-14T05:51:00Z"/>
          <w:rFonts w:asciiTheme="majorBidi" w:hAnsiTheme="majorBidi" w:cstheme="majorBidi"/>
          <w:lang w:val="en-US"/>
        </w:rPr>
      </w:pPr>
    </w:p>
    <w:p w14:paraId="1DB2E138" w14:textId="77777777" w:rsidR="00A84D95" w:rsidRDefault="00A84D95" w:rsidP="00D70F5E">
      <w:pPr>
        <w:rPr>
          <w:ins w:id="1853" w:author="Luis Gerardo Gonzalez Morales" w:date="2019-02-14T05:52:00Z"/>
          <w:rFonts w:asciiTheme="majorBidi" w:hAnsiTheme="majorBidi" w:cstheme="majorBidi"/>
          <w:lang w:val="en-US"/>
        </w:rPr>
      </w:pPr>
    </w:p>
    <w:p w14:paraId="795207C5" w14:textId="024EA23E" w:rsidR="00203B4B" w:rsidRPr="00E30737" w:rsidRDefault="00D70F5E">
      <w:pPr>
        <w:rPr>
          <w:rFonts w:asciiTheme="majorBidi" w:hAnsiTheme="majorBidi" w:cstheme="majorBidi"/>
          <w:i/>
          <w:lang w:val="en-US"/>
        </w:rPr>
      </w:pPr>
      <w:proofErr w:type="gramStart"/>
      <w:ins w:id="1854" w:author="Luis Gerardo Gonzalez Morales" w:date="2019-02-14T05:50:00Z">
        <w:r>
          <w:rPr>
            <w:rFonts w:asciiTheme="majorBidi" w:hAnsiTheme="majorBidi" w:cstheme="majorBidi"/>
            <w:lang w:val="en-US"/>
          </w:rPr>
          <w:t>Similar to</w:t>
        </w:r>
        <w:proofErr w:type="gramEnd"/>
        <w:r>
          <w:rPr>
            <w:rFonts w:asciiTheme="majorBidi" w:hAnsiTheme="majorBidi" w:cstheme="majorBidi"/>
            <w:lang w:val="en-US"/>
          </w:rPr>
          <w:t xml:space="preserve"> the results in 2012, problems of misinterpretation often are attributed to users’ lack of methodological knowledge, statistical literacy and awareness. These issues were also identified as the most challenging for countries when implementing this Principle.</w:t>
        </w:r>
      </w:ins>
      <w:del w:id="1855" w:author="Luis Gerardo Gonzalez Morales" w:date="2019-02-14T05:32:00Z">
        <w:r w:rsidR="00203B4B" w:rsidRPr="00E30737" w:rsidDel="008F4EBC">
          <w:rPr>
            <w:rFonts w:asciiTheme="majorBidi" w:hAnsiTheme="majorBidi" w:cstheme="majorBidi"/>
            <w:i/>
            <w:lang w:val="en-US"/>
          </w:rPr>
          <w:delText>Question 4.2a</w:delText>
        </w:r>
      </w:del>
    </w:p>
    <w:tbl>
      <w:tblPr>
        <w:tblW w:w="8645" w:type="dxa"/>
        <w:tblInd w:w="103" w:type="dxa"/>
        <w:tblLayout w:type="fixed"/>
        <w:tblLook w:val="04A0" w:firstRow="1" w:lastRow="0" w:firstColumn="1" w:lastColumn="0" w:noHBand="0" w:noVBand="1"/>
      </w:tblPr>
      <w:tblGrid>
        <w:gridCol w:w="611"/>
        <w:gridCol w:w="7314"/>
        <w:gridCol w:w="720"/>
      </w:tblGrid>
      <w:tr w:rsidR="00C65317" w:rsidRPr="00C65317" w:rsidDel="008F4EBC" w14:paraId="1726E245" w14:textId="5C690182" w:rsidTr="00B17A3D">
        <w:trPr>
          <w:trHeight w:val="280"/>
          <w:del w:id="1856" w:author="Luis Gerardo Gonzalez Morales" w:date="2019-02-14T05:39:00Z"/>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F56AE" w14:textId="02920D33" w:rsidR="00C65317" w:rsidRPr="00C65317" w:rsidDel="008F4EBC" w:rsidRDefault="00C65317" w:rsidP="00C65317">
            <w:pPr>
              <w:spacing w:after="0" w:line="240" w:lineRule="auto"/>
              <w:jc w:val="right"/>
              <w:rPr>
                <w:del w:id="1857" w:author="Luis Gerardo Gonzalez Morales" w:date="2019-02-14T05:39:00Z"/>
                <w:rFonts w:ascii="Calibri" w:eastAsia="Times New Roman" w:hAnsi="Calibri" w:cs="Times New Roman"/>
                <w:color w:val="000000"/>
                <w:sz w:val="20"/>
                <w:szCs w:val="20"/>
                <w:lang w:val="en-US" w:eastAsia="en-US"/>
              </w:rPr>
            </w:pPr>
            <w:del w:id="1858" w:author="Luis Gerardo Gonzalez Morales" w:date="2019-02-14T05:39:00Z">
              <w:r w:rsidRPr="00C65317" w:rsidDel="008F4EBC">
                <w:rPr>
                  <w:rFonts w:ascii="Calibri" w:eastAsia="Times New Roman" w:hAnsi="Calibri" w:cs="Times New Roman"/>
                  <w:color w:val="000000"/>
                  <w:sz w:val="20"/>
                  <w:szCs w:val="20"/>
                  <w:lang w:val="en-US" w:eastAsia="en-US"/>
                </w:rPr>
                <w:delText>4.2</w:delText>
              </w:r>
            </w:del>
          </w:p>
        </w:tc>
        <w:tc>
          <w:tcPr>
            <w:tcW w:w="7314" w:type="dxa"/>
            <w:tcBorders>
              <w:top w:val="single" w:sz="4" w:space="0" w:color="auto"/>
              <w:left w:val="nil"/>
              <w:bottom w:val="single" w:sz="4" w:space="0" w:color="auto"/>
              <w:right w:val="single" w:sz="4" w:space="0" w:color="auto"/>
            </w:tcBorders>
            <w:shd w:val="clear" w:color="auto" w:fill="auto"/>
            <w:noWrap/>
            <w:vAlign w:val="bottom"/>
            <w:hideMark/>
          </w:tcPr>
          <w:p w14:paraId="2E6D191B" w14:textId="00EBAEDF" w:rsidR="00C65317" w:rsidRPr="00C65317" w:rsidDel="008F4EBC" w:rsidRDefault="00C65317" w:rsidP="00C65317">
            <w:pPr>
              <w:spacing w:after="0" w:line="240" w:lineRule="auto"/>
              <w:rPr>
                <w:del w:id="1859" w:author="Luis Gerardo Gonzalez Morales" w:date="2019-02-14T05:39:00Z"/>
                <w:rFonts w:ascii="Calibri" w:eastAsia="Times New Roman" w:hAnsi="Calibri" w:cs="Times New Roman"/>
                <w:color w:val="000000"/>
                <w:sz w:val="20"/>
                <w:szCs w:val="20"/>
                <w:lang w:val="en-US" w:eastAsia="en-US"/>
              </w:rPr>
            </w:pPr>
            <w:del w:id="1860" w:author="Luis Gerardo Gonzalez Morales" w:date="2019-02-14T05:39:00Z">
              <w:r w:rsidRPr="00C65317" w:rsidDel="008F4EBC">
                <w:rPr>
                  <w:rFonts w:ascii="Calibri" w:eastAsia="Times New Roman" w:hAnsi="Calibri" w:cs="Times New Roman"/>
                  <w:color w:val="000000"/>
                  <w:sz w:val="20"/>
                  <w:szCs w:val="20"/>
                  <w:lang w:val="en-US" w:eastAsia="en-US"/>
                </w:rPr>
                <w:delText>4.2 (if yes) How did the NSO/NSS System react? (multiple)</w:delText>
              </w:r>
            </w:del>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2A68F25F" w14:textId="6CA04AF8" w:rsidR="00C65317" w:rsidRPr="00C65317" w:rsidDel="008F4EBC" w:rsidRDefault="00C65317" w:rsidP="00C65317">
            <w:pPr>
              <w:spacing w:after="0" w:line="240" w:lineRule="auto"/>
              <w:rPr>
                <w:del w:id="1861" w:author="Luis Gerardo Gonzalez Morales" w:date="2019-02-14T05:39:00Z"/>
                <w:rFonts w:ascii="Calibri" w:eastAsia="Times New Roman" w:hAnsi="Calibri" w:cs="Times New Roman"/>
                <w:color w:val="000000"/>
                <w:sz w:val="20"/>
                <w:szCs w:val="20"/>
                <w:lang w:val="en-US" w:eastAsia="en-US"/>
              </w:rPr>
            </w:pPr>
            <w:del w:id="1862"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r>
      <w:tr w:rsidR="00C65317" w:rsidRPr="00C65317" w:rsidDel="008F4EBC" w14:paraId="7B4C9796" w14:textId="6A455709" w:rsidTr="00B17A3D">
        <w:trPr>
          <w:trHeight w:val="280"/>
          <w:del w:id="1863"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9C3324B" w14:textId="436BAF85" w:rsidR="00C65317" w:rsidRPr="00C65317" w:rsidDel="008F4EBC" w:rsidRDefault="00C65317" w:rsidP="00C65317">
            <w:pPr>
              <w:spacing w:after="0" w:line="240" w:lineRule="auto"/>
              <w:jc w:val="right"/>
              <w:rPr>
                <w:del w:id="1864" w:author="Luis Gerardo Gonzalez Morales" w:date="2019-02-14T05:39:00Z"/>
                <w:rFonts w:ascii="Calibri" w:eastAsia="Times New Roman" w:hAnsi="Calibri" w:cs="Times New Roman"/>
                <w:color w:val="000000"/>
                <w:sz w:val="20"/>
                <w:szCs w:val="20"/>
                <w:lang w:val="en-US" w:eastAsia="en-US"/>
              </w:rPr>
            </w:pPr>
            <w:del w:id="1865" w:author="Luis Gerardo Gonzalez Morales" w:date="2019-02-14T05:39:00Z">
              <w:r w:rsidRPr="00C65317" w:rsidDel="008F4EBC">
                <w:rPr>
                  <w:rFonts w:ascii="Calibri" w:eastAsia="Times New Roman" w:hAnsi="Calibri" w:cs="Times New Roman"/>
                  <w:color w:val="000000"/>
                  <w:sz w:val="20"/>
                  <w:szCs w:val="20"/>
                  <w:lang w:val="en-US" w:eastAsia="en-US"/>
                </w:rPr>
                <w:delText>4.2a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606D326F" w14:textId="15394C3F" w:rsidR="00C65317" w:rsidRPr="00C65317" w:rsidDel="008F4EBC" w:rsidRDefault="00C65317" w:rsidP="00C65317">
            <w:pPr>
              <w:spacing w:after="0" w:line="240" w:lineRule="auto"/>
              <w:rPr>
                <w:del w:id="1866" w:author="Luis Gerardo Gonzalez Morales" w:date="2019-02-14T05:39:00Z"/>
                <w:rFonts w:ascii="Calibri" w:eastAsia="Times New Roman" w:hAnsi="Calibri" w:cs="Times New Roman"/>
                <w:color w:val="000000"/>
                <w:sz w:val="20"/>
                <w:szCs w:val="20"/>
                <w:lang w:val="en-US" w:eastAsia="en-US"/>
              </w:rPr>
            </w:pPr>
            <w:del w:id="1867" w:author="Luis Gerardo Gonzalez Morales" w:date="2019-02-14T05:39:00Z">
              <w:r w:rsidRPr="00C65317" w:rsidDel="008F4EBC">
                <w:rPr>
                  <w:rFonts w:ascii="Calibri" w:eastAsia="Times New Roman" w:hAnsi="Calibri" w:cs="Times New Roman"/>
                  <w:color w:val="000000"/>
                  <w:sz w:val="20"/>
                  <w:szCs w:val="20"/>
                  <w:lang w:val="en-US" w:eastAsia="en-US"/>
                </w:rPr>
                <w:delText>What types of misuse were identified in the past two years? (multiple)</w:delText>
              </w:r>
            </w:del>
          </w:p>
        </w:tc>
        <w:tc>
          <w:tcPr>
            <w:tcW w:w="720" w:type="dxa"/>
            <w:tcBorders>
              <w:top w:val="nil"/>
              <w:left w:val="nil"/>
              <w:bottom w:val="single" w:sz="4" w:space="0" w:color="auto"/>
              <w:right w:val="single" w:sz="4" w:space="0" w:color="auto"/>
            </w:tcBorders>
            <w:shd w:val="clear" w:color="auto" w:fill="auto"/>
            <w:noWrap/>
            <w:vAlign w:val="bottom"/>
            <w:hideMark/>
          </w:tcPr>
          <w:p w14:paraId="5834C3E9" w14:textId="522ED8F0" w:rsidR="00C65317" w:rsidRPr="00C65317" w:rsidDel="008F4EBC" w:rsidRDefault="00C65317" w:rsidP="00C65317">
            <w:pPr>
              <w:spacing w:after="0" w:line="240" w:lineRule="auto"/>
              <w:rPr>
                <w:del w:id="1868" w:author="Luis Gerardo Gonzalez Morales" w:date="2019-02-14T05:39:00Z"/>
                <w:rFonts w:ascii="Calibri" w:eastAsia="Times New Roman" w:hAnsi="Calibri" w:cs="Times New Roman"/>
                <w:color w:val="000000"/>
                <w:sz w:val="20"/>
                <w:szCs w:val="20"/>
                <w:lang w:val="en-US" w:eastAsia="en-US"/>
              </w:rPr>
            </w:pPr>
            <w:del w:id="1869" w:author="Luis Gerardo Gonzalez Morales" w:date="2019-02-14T05:39:00Z">
              <w:r w:rsidRPr="00C65317" w:rsidDel="008F4EBC">
                <w:rPr>
                  <w:rFonts w:ascii="Calibri" w:eastAsia="Times New Roman" w:hAnsi="Calibri" w:cs="Times New Roman"/>
                  <w:color w:val="000000"/>
                  <w:sz w:val="20"/>
                  <w:szCs w:val="20"/>
                  <w:lang w:val="en-US" w:eastAsia="en-US"/>
                </w:rPr>
                <w:delText>Count</w:delText>
              </w:r>
            </w:del>
          </w:p>
        </w:tc>
      </w:tr>
      <w:tr w:rsidR="00C65317" w:rsidRPr="00C65317" w:rsidDel="008F4EBC" w14:paraId="6DCF3786" w14:textId="67241BEA" w:rsidTr="00B17A3D">
        <w:trPr>
          <w:trHeight w:val="280"/>
          <w:del w:id="1870"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4603C72" w14:textId="0128EB09" w:rsidR="00C65317" w:rsidRPr="00C65317" w:rsidDel="008F4EBC" w:rsidRDefault="00C65317" w:rsidP="00C65317">
            <w:pPr>
              <w:spacing w:after="0" w:line="240" w:lineRule="auto"/>
              <w:rPr>
                <w:del w:id="1871" w:author="Luis Gerardo Gonzalez Morales" w:date="2019-02-14T05:39:00Z"/>
                <w:rFonts w:ascii="Calibri" w:eastAsia="Times New Roman" w:hAnsi="Calibri" w:cs="Times New Roman"/>
                <w:color w:val="000000"/>
                <w:sz w:val="20"/>
                <w:szCs w:val="20"/>
                <w:lang w:val="en-US" w:eastAsia="en-US"/>
              </w:rPr>
            </w:pPr>
            <w:del w:id="1872"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3AFBAB12" w14:textId="19CD67ED" w:rsidR="00C65317" w:rsidRPr="00C65317" w:rsidDel="008F4EBC" w:rsidRDefault="00C65317" w:rsidP="00C65317">
            <w:pPr>
              <w:spacing w:after="0" w:line="240" w:lineRule="auto"/>
              <w:rPr>
                <w:del w:id="1873" w:author="Luis Gerardo Gonzalez Morales" w:date="2019-02-14T05:39:00Z"/>
                <w:rFonts w:ascii="Calibri" w:eastAsia="Times New Roman" w:hAnsi="Calibri" w:cs="Times New Roman"/>
                <w:color w:val="000000"/>
                <w:sz w:val="20"/>
                <w:szCs w:val="20"/>
                <w:lang w:val="en-US" w:eastAsia="en-US"/>
              </w:rPr>
            </w:pPr>
            <w:del w:id="1874" w:author="Luis Gerardo Gonzalez Morales" w:date="2019-02-14T05:39:00Z">
              <w:r w:rsidRPr="00C65317" w:rsidDel="008F4EBC">
                <w:rPr>
                  <w:rFonts w:ascii="Calibri" w:eastAsia="Times New Roman" w:hAnsi="Calibri" w:cs="Times New Roman"/>
                  <w:color w:val="000000"/>
                  <w:sz w:val="20"/>
                  <w:szCs w:val="20"/>
                  <w:lang w:val="en-US" w:eastAsia="en-US"/>
                </w:rPr>
                <w:delText>Misreporting of findings***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63DE9A38" w14:textId="7818B6A7" w:rsidR="00C65317" w:rsidRPr="00C65317" w:rsidDel="008F4EBC" w:rsidRDefault="00C65317" w:rsidP="00C65317">
            <w:pPr>
              <w:spacing w:after="0" w:line="240" w:lineRule="auto"/>
              <w:jc w:val="right"/>
              <w:rPr>
                <w:del w:id="1875" w:author="Luis Gerardo Gonzalez Morales" w:date="2019-02-14T05:39:00Z"/>
                <w:rFonts w:ascii="Calibri" w:eastAsia="Times New Roman" w:hAnsi="Calibri" w:cs="Times New Roman"/>
                <w:color w:val="000000"/>
                <w:sz w:val="20"/>
                <w:szCs w:val="20"/>
                <w:lang w:val="en-US" w:eastAsia="en-US"/>
              </w:rPr>
            </w:pPr>
            <w:del w:id="1876" w:author="Luis Gerardo Gonzalez Morales" w:date="2019-02-14T05:39:00Z">
              <w:r w:rsidRPr="00C65317" w:rsidDel="008F4EBC">
                <w:rPr>
                  <w:rFonts w:ascii="Calibri" w:eastAsia="Times New Roman" w:hAnsi="Calibri" w:cs="Times New Roman"/>
                  <w:color w:val="000000"/>
                  <w:sz w:val="20"/>
                  <w:szCs w:val="20"/>
                  <w:lang w:val="en-US" w:eastAsia="en-US"/>
                </w:rPr>
                <w:delText>59</w:delText>
              </w:r>
            </w:del>
          </w:p>
        </w:tc>
      </w:tr>
      <w:tr w:rsidR="00C65317" w:rsidRPr="00C65317" w:rsidDel="008F4EBC" w14:paraId="31D0003B" w14:textId="7C9DC142" w:rsidTr="00B17A3D">
        <w:trPr>
          <w:trHeight w:val="280"/>
          <w:del w:id="1877"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1920013" w14:textId="6F4FD02C" w:rsidR="00C65317" w:rsidRPr="00C65317" w:rsidDel="008F4EBC" w:rsidRDefault="00C65317" w:rsidP="00C65317">
            <w:pPr>
              <w:spacing w:after="0" w:line="240" w:lineRule="auto"/>
              <w:rPr>
                <w:del w:id="1878" w:author="Luis Gerardo Gonzalez Morales" w:date="2019-02-14T05:39:00Z"/>
                <w:rFonts w:ascii="Calibri" w:eastAsia="Times New Roman" w:hAnsi="Calibri" w:cs="Times New Roman"/>
                <w:color w:val="000000"/>
                <w:sz w:val="20"/>
                <w:szCs w:val="20"/>
                <w:lang w:val="en-US" w:eastAsia="en-US"/>
              </w:rPr>
            </w:pPr>
            <w:del w:id="1879"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19199E10" w14:textId="63F224F7" w:rsidR="00C65317" w:rsidRPr="00C65317" w:rsidDel="008F4EBC" w:rsidRDefault="00C65317" w:rsidP="00C65317">
            <w:pPr>
              <w:spacing w:after="0" w:line="240" w:lineRule="auto"/>
              <w:rPr>
                <w:del w:id="1880" w:author="Luis Gerardo Gonzalez Morales" w:date="2019-02-14T05:39:00Z"/>
                <w:rFonts w:ascii="Calibri" w:eastAsia="Times New Roman" w:hAnsi="Calibri" w:cs="Times New Roman"/>
                <w:color w:val="000000"/>
                <w:sz w:val="20"/>
                <w:szCs w:val="20"/>
                <w:lang w:val="en-US" w:eastAsia="en-US"/>
              </w:rPr>
            </w:pPr>
            <w:del w:id="1881" w:author="Luis Gerardo Gonzalez Morales" w:date="2019-02-14T05:39:00Z">
              <w:r w:rsidRPr="00C65317" w:rsidDel="008F4EBC">
                <w:rPr>
                  <w:rFonts w:ascii="Calibri" w:eastAsia="Times New Roman" w:hAnsi="Calibri" w:cs="Times New Roman"/>
                  <w:color w:val="000000"/>
                  <w:sz w:val="20"/>
                  <w:szCs w:val="20"/>
                  <w:lang w:val="en-US" w:eastAsia="en-US"/>
                </w:rPr>
                <w:delText>Overgeneralizations**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06D19865" w14:textId="5B80F0AB" w:rsidR="00C65317" w:rsidRPr="00C65317" w:rsidDel="008F4EBC" w:rsidRDefault="00C65317" w:rsidP="00C65317">
            <w:pPr>
              <w:spacing w:after="0" w:line="240" w:lineRule="auto"/>
              <w:jc w:val="right"/>
              <w:rPr>
                <w:del w:id="1882" w:author="Luis Gerardo Gonzalez Morales" w:date="2019-02-14T05:39:00Z"/>
                <w:rFonts w:ascii="Calibri" w:eastAsia="Times New Roman" w:hAnsi="Calibri" w:cs="Times New Roman"/>
                <w:color w:val="000000"/>
                <w:sz w:val="20"/>
                <w:szCs w:val="20"/>
                <w:lang w:val="en-US" w:eastAsia="en-US"/>
              </w:rPr>
            </w:pPr>
            <w:del w:id="1883" w:author="Luis Gerardo Gonzalez Morales" w:date="2019-02-14T05:39:00Z">
              <w:r w:rsidRPr="00C65317" w:rsidDel="008F4EBC">
                <w:rPr>
                  <w:rFonts w:ascii="Calibri" w:eastAsia="Times New Roman" w:hAnsi="Calibri" w:cs="Times New Roman"/>
                  <w:color w:val="000000"/>
                  <w:sz w:val="20"/>
                  <w:szCs w:val="20"/>
                  <w:lang w:val="en-US" w:eastAsia="en-US"/>
                </w:rPr>
                <w:delText>34</w:delText>
              </w:r>
            </w:del>
          </w:p>
        </w:tc>
      </w:tr>
      <w:tr w:rsidR="00C65317" w:rsidRPr="00C65317" w:rsidDel="008F4EBC" w14:paraId="12E6B22C" w14:textId="11DA182F" w:rsidTr="00B17A3D">
        <w:trPr>
          <w:trHeight w:val="280"/>
          <w:del w:id="1884"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13A5B15A" w14:textId="4B0C0BD1" w:rsidR="00C65317" w:rsidRPr="00C65317" w:rsidDel="008F4EBC" w:rsidRDefault="00C65317" w:rsidP="00C65317">
            <w:pPr>
              <w:spacing w:after="0" w:line="240" w:lineRule="auto"/>
              <w:rPr>
                <w:del w:id="1885" w:author="Luis Gerardo Gonzalez Morales" w:date="2019-02-14T05:39:00Z"/>
                <w:rFonts w:ascii="Calibri" w:eastAsia="Times New Roman" w:hAnsi="Calibri" w:cs="Times New Roman"/>
                <w:color w:val="000000"/>
                <w:sz w:val="20"/>
                <w:szCs w:val="20"/>
                <w:lang w:val="en-US" w:eastAsia="en-US"/>
              </w:rPr>
            </w:pPr>
            <w:del w:id="1886"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56917BF9" w14:textId="282E4118" w:rsidR="00C65317" w:rsidRPr="00C65317" w:rsidDel="008F4EBC" w:rsidRDefault="00C65317" w:rsidP="00C65317">
            <w:pPr>
              <w:spacing w:after="0" w:line="240" w:lineRule="auto"/>
              <w:rPr>
                <w:del w:id="1887" w:author="Luis Gerardo Gonzalez Morales" w:date="2019-02-14T05:39:00Z"/>
                <w:rFonts w:ascii="Calibri" w:eastAsia="Times New Roman" w:hAnsi="Calibri" w:cs="Times New Roman"/>
                <w:color w:val="000000"/>
                <w:sz w:val="20"/>
                <w:szCs w:val="20"/>
                <w:lang w:val="en-US" w:eastAsia="en-US"/>
              </w:rPr>
            </w:pPr>
            <w:del w:id="1888" w:author="Luis Gerardo Gonzalez Morales" w:date="2019-02-14T05:39:00Z">
              <w:r w:rsidRPr="00C65317" w:rsidDel="008F4EBC">
                <w:rPr>
                  <w:rFonts w:ascii="Calibri" w:eastAsia="Times New Roman" w:hAnsi="Calibri" w:cs="Times New Roman"/>
                  <w:color w:val="000000"/>
                  <w:sz w:val="20"/>
                  <w:szCs w:val="20"/>
                  <w:lang w:val="en-US" w:eastAsia="en-US"/>
                </w:rPr>
                <w:delText>Selective reporting of findings (omitting key findings)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264DD4BA" w14:textId="11840C57" w:rsidR="00C65317" w:rsidRPr="00C65317" w:rsidDel="008F4EBC" w:rsidRDefault="00C65317" w:rsidP="00C65317">
            <w:pPr>
              <w:spacing w:after="0" w:line="240" w:lineRule="auto"/>
              <w:jc w:val="right"/>
              <w:rPr>
                <w:del w:id="1889" w:author="Luis Gerardo Gonzalez Morales" w:date="2019-02-14T05:39:00Z"/>
                <w:rFonts w:ascii="Calibri" w:eastAsia="Times New Roman" w:hAnsi="Calibri" w:cs="Times New Roman"/>
                <w:color w:val="000000"/>
                <w:sz w:val="20"/>
                <w:szCs w:val="20"/>
                <w:lang w:val="en-US" w:eastAsia="en-US"/>
              </w:rPr>
            </w:pPr>
            <w:del w:id="1890" w:author="Luis Gerardo Gonzalez Morales" w:date="2019-02-14T05:39:00Z">
              <w:r w:rsidRPr="00C65317" w:rsidDel="008F4EBC">
                <w:rPr>
                  <w:rFonts w:ascii="Calibri" w:eastAsia="Times New Roman" w:hAnsi="Calibri" w:cs="Times New Roman"/>
                  <w:color w:val="000000"/>
                  <w:sz w:val="20"/>
                  <w:szCs w:val="20"/>
                  <w:lang w:val="en-US" w:eastAsia="en-US"/>
                </w:rPr>
                <w:delText>29</w:delText>
              </w:r>
            </w:del>
          </w:p>
        </w:tc>
      </w:tr>
      <w:tr w:rsidR="00C65317" w:rsidRPr="00C65317" w:rsidDel="008F4EBC" w14:paraId="3C4BFF12" w14:textId="7971E075" w:rsidTr="00B17A3D">
        <w:trPr>
          <w:trHeight w:val="280"/>
          <w:del w:id="1891"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374E0A37" w14:textId="76DE8DDA" w:rsidR="00C65317" w:rsidRPr="00C65317" w:rsidDel="008F4EBC" w:rsidRDefault="00C65317" w:rsidP="00C65317">
            <w:pPr>
              <w:spacing w:after="0" w:line="240" w:lineRule="auto"/>
              <w:rPr>
                <w:del w:id="1892" w:author="Luis Gerardo Gonzalez Morales" w:date="2019-02-14T05:39:00Z"/>
                <w:rFonts w:ascii="Calibri" w:eastAsia="Times New Roman" w:hAnsi="Calibri" w:cs="Times New Roman"/>
                <w:color w:val="000000"/>
                <w:sz w:val="20"/>
                <w:szCs w:val="20"/>
                <w:lang w:val="en-US" w:eastAsia="en-US"/>
              </w:rPr>
            </w:pPr>
            <w:del w:id="1893"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47EABDB7" w14:textId="13C35EA8" w:rsidR="00C65317" w:rsidRPr="00C65317" w:rsidDel="008F4EBC" w:rsidRDefault="00C65317" w:rsidP="00C65317">
            <w:pPr>
              <w:spacing w:after="0" w:line="240" w:lineRule="auto"/>
              <w:rPr>
                <w:del w:id="1894" w:author="Luis Gerardo Gonzalez Morales" w:date="2019-02-14T05:39:00Z"/>
                <w:rFonts w:ascii="Calibri" w:eastAsia="Times New Roman" w:hAnsi="Calibri" w:cs="Times New Roman"/>
                <w:color w:val="000000"/>
                <w:sz w:val="20"/>
                <w:szCs w:val="20"/>
                <w:lang w:val="en-US" w:eastAsia="en-US"/>
              </w:rPr>
            </w:pPr>
            <w:del w:id="1895" w:author="Luis Gerardo Gonzalez Morales" w:date="2019-02-14T05:39:00Z">
              <w:r w:rsidRPr="00C65317" w:rsidDel="008F4EBC">
                <w:rPr>
                  <w:rFonts w:ascii="Calibri" w:eastAsia="Times New Roman" w:hAnsi="Calibri" w:cs="Times New Roman"/>
                  <w:color w:val="000000"/>
                  <w:sz w:val="20"/>
                  <w:szCs w:val="20"/>
                  <w:lang w:val="en-US" w:eastAsia="en-US"/>
                </w:rPr>
                <w:delText>Suggesting false causality*****</w:delText>
              </w:r>
            </w:del>
          </w:p>
        </w:tc>
        <w:tc>
          <w:tcPr>
            <w:tcW w:w="720" w:type="dxa"/>
            <w:tcBorders>
              <w:top w:val="nil"/>
              <w:left w:val="nil"/>
              <w:bottom w:val="single" w:sz="4" w:space="0" w:color="auto"/>
              <w:right w:val="single" w:sz="4" w:space="0" w:color="auto"/>
            </w:tcBorders>
            <w:shd w:val="clear" w:color="auto" w:fill="auto"/>
            <w:noWrap/>
            <w:vAlign w:val="bottom"/>
            <w:hideMark/>
          </w:tcPr>
          <w:p w14:paraId="137CF83D" w14:textId="49130349" w:rsidR="00C65317" w:rsidRPr="00C65317" w:rsidDel="008F4EBC" w:rsidRDefault="00C65317" w:rsidP="00C65317">
            <w:pPr>
              <w:spacing w:after="0" w:line="240" w:lineRule="auto"/>
              <w:jc w:val="right"/>
              <w:rPr>
                <w:del w:id="1896" w:author="Luis Gerardo Gonzalez Morales" w:date="2019-02-14T05:39:00Z"/>
                <w:rFonts w:ascii="Calibri" w:eastAsia="Times New Roman" w:hAnsi="Calibri" w:cs="Times New Roman"/>
                <w:color w:val="000000"/>
                <w:sz w:val="20"/>
                <w:szCs w:val="20"/>
                <w:lang w:val="en-US" w:eastAsia="en-US"/>
              </w:rPr>
            </w:pPr>
            <w:del w:id="1897" w:author="Luis Gerardo Gonzalez Morales" w:date="2019-02-14T05:39:00Z">
              <w:r w:rsidRPr="00C65317" w:rsidDel="008F4EBC">
                <w:rPr>
                  <w:rFonts w:ascii="Calibri" w:eastAsia="Times New Roman" w:hAnsi="Calibri" w:cs="Times New Roman"/>
                  <w:color w:val="000000"/>
                  <w:sz w:val="20"/>
                  <w:szCs w:val="20"/>
                  <w:lang w:val="en-US" w:eastAsia="en-US"/>
                </w:rPr>
                <w:delText>27</w:delText>
              </w:r>
            </w:del>
          </w:p>
        </w:tc>
      </w:tr>
      <w:tr w:rsidR="00C65317" w:rsidRPr="00C65317" w:rsidDel="008F4EBC" w14:paraId="4B0AD5EF" w14:textId="1E7C0A2A" w:rsidTr="00B17A3D">
        <w:trPr>
          <w:trHeight w:val="280"/>
          <w:del w:id="1898"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A85373F" w14:textId="20BCD9A6" w:rsidR="00C65317" w:rsidRPr="00C65317" w:rsidDel="008F4EBC" w:rsidRDefault="00C65317" w:rsidP="00C65317">
            <w:pPr>
              <w:spacing w:after="0" w:line="240" w:lineRule="auto"/>
              <w:rPr>
                <w:del w:id="1899" w:author="Luis Gerardo Gonzalez Morales" w:date="2019-02-14T05:39:00Z"/>
                <w:rFonts w:ascii="Calibri" w:eastAsia="Times New Roman" w:hAnsi="Calibri" w:cs="Times New Roman"/>
                <w:color w:val="000000"/>
                <w:sz w:val="20"/>
                <w:szCs w:val="20"/>
                <w:lang w:val="en-US" w:eastAsia="en-US"/>
              </w:rPr>
            </w:pPr>
            <w:del w:id="1900"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73A54054" w14:textId="07F67393" w:rsidR="00C65317" w:rsidRPr="00C65317" w:rsidDel="008F4EBC" w:rsidRDefault="00C65317" w:rsidP="00C65317">
            <w:pPr>
              <w:spacing w:after="0" w:line="240" w:lineRule="auto"/>
              <w:rPr>
                <w:del w:id="1901" w:author="Luis Gerardo Gonzalez Morales" w:date="2019-02-14T05:39:00Z"/>
                <w:rFonts w:ascii="Calibri" w:eastAsia="Times New Roman" w:hAnsi="Calibri" w:cs="Times New Roman"/>
                <w:color w:val="000000"/>
                <w:sz w:val="20"/>
                <w:szCs w:val="20"/>
                <w:lang w:val="en-US" w:eastAsia="en-US"/>
              </w:rPr>
            </w:pPr>
            <w:del w:id="1902" w:author="Luis Gerardo Gonzalez Morales" w:date="2019-02-14T05:39:00Z">
              <w:r w:rsidRPr="00C65317" w:rsidDel="008F4EBC">
                <w:rPr>
                  <w:rFonts w:ascii="Calibri" w:eastAsia="Times New Roman" w:hAnsi="Calibri" w:cs="Times New Roman"/>
                  <w:color w:val="000000"/>
                  <w:sz w:val="20"/>
                  <w:szCs w:val="20"/>
                  <w:lang w:val="en-US" w:eastAsia="en-US"/>
                </w:rPr>
                <w:delText>Misleading graphs and data visualization****</w:delText>
              </w:r>
            </w:del>
          </w:p>
        </w:tc>
        <w:tc>
          <w:tcPr>
            <w:tcW w:w="720" w:type="dxa"/>
            <w:tcBorders>
              <w:top w:val="nil"/>
              <w:left w:val="nil"/>
              <w:bottom w:val="single" w:sz="4" w:space="0" w:color="auto"/>
              <w:right w:val="single" w:sz="4" w:space="0" w:color="auto"/>
            </w:tcBorders>
            <w:shd w:val="clear" w:color="auto" w:fill="auto"/>
            <w:noWrap/>
            <w:vAlign w:val="bottom"/>
            <w:hideMark/>
          </w:tcPr>
          <w:p w14:paraId="25A1CB8E" w14:textId="14BC7FB5" w:rsidR="00C65317" w:rsidRPr="00C65317" w:rsidDel="008F4EBC" w:rsidRDefault="00C65317" w:rsidP="00C65317">
            <w:pPr>
              <w:spacing w:after="0" w:line="240" w:lineRule="auto"/>
              <w:jc w:val="right"/>
              <w:rPr>
                <w:del w:id="1903" w:author="Luis Gerardo Gonzalez Morales" w:date="2019-02-14T05:39:00Z"/>
                <w:rFonts w:ascii="Calibri" w:eastAsia="Times New Roman" w:hAnsi="Calibri" w:cs="Times New Roman"/>
                <w:color w:val="000000"/>
                <w:sz w:val="20"/>
                <w:szCs w:val="20"/>
                <w:lang w:val="en-US" w:eastAsia="en-US"/>
              </w:rPr>
            </w:pPr>
            <w:del w:id="1904" w:author="Luis Gerardo Gonzalez Morales" w:date="2019-02-14T05:39:00Z">
              <w:r w:rsidRPr="00C65317" w:rsidDel="008F4EBC">
                <w:rPr>
                  <w:rFonts w:ascii="Calibri" w:eastAsia="Times New Roman" w:hAnsi="Calibri" w:cs="Times New Roman"/>
                  <w:color w:val="000000"/>
                  <w:sz w:val="20"/>
                  <w:szCs w:val="20"/>
                  <w:lang w:val="en-US" w:eastAsia="en-US"/>
                </w:rPr>
                <w:delText>19</w:delText>
              </w:r>
            </w:del>
          </w:p>
        </w:tc>
      </w:tr>
      <w:tr w:rsidR="00C65317" w:rsidRPr="00C65317" w:rsidDel="008F4EBC" w14:paraId="20AE7AE6" w14:textId="3399DA05" w:rsidTr="00B17A3D">
        <w:trPr>
          <w:trHeight w:val="280"/>
          <w:del w:id="1905"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79BE195F" w14:textId="179EA4B5" w:rsidR="00C65317" w:rsidRPr="00C65317" w:rsidDel="008F4EBC" w:rsidRDefault="00C65317" w:rsidP="00C65317">
            <w:pPr>
              <w:spacing w:after="0" w:line="240" w:lineRule="auto"/>
              <w:rPr>
                <w:del w:id="1906" w:author="Luis Gerardo Gonzalez Morales" w:date="2019-02-14T05:39:00Z"/>
                <w:rFonts w:ascii="Calibri" w:eastAsia="Times New Roman" w:hAnsi="Calibri" w:cs="Times New Roman"/>
                <w:color w:val="000000"/>
                <w:sz w:val="20"/>
                <w:szCs w:val="20"/>
                <w:lang w:val="en-US" w:eastAsia="en-US"/>
              </w:rPr>
            </w:pPr>
            <w:del w:id="1907"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0CE052C4" w14:textId="3C21771D" w:rsidR="00C65317" w:rsidRPr="00C65317" w:rsidDel="008F4EBC" w:rsidRDefault="00C65317" w:rsidP="00C65317">
            <w:pPr>
              <w:spacing w:after="0" w:line="240" w:lineRule="auto"/>
              <w:rPr>
                <w:del w:id="1908" w:author="Luis Gerardo Gonzalez Morales" w:date="2019-02-14T05:39:00Z"/>
                <w:rFonts w:ascii="Calibri" w:eastAsia="Times New Roman" w:hAnsi="Calibri" w:cs="Times New Roman"/>
                <w:color w:val="000000"/>
                <w:sz w:val="20"/>
                <w:szCs w:val="20"/>
                <w:lang w:val="en-US" w:eastAsia="en-US"/>
              </w:rPr>
            </w:pPr>
            <w:del w:id="1909" w:author="Luis Gerardo Gonzalez Morales" w:date="2019-02-14T05:39:00Z">
              <w:r w:rsidRPr="00C65317" w:rsidDel="008F4EBC">
                <w:rPr>
                  <w:rFonts w:ascii="Calibri" w:eastAsia="Times New Roman" w:hAnsi="Calibri" w:cs="Times New Roman"/>
                  <w:color w:val="000000"/>
                  <w:sz w:val="20"/>
                  <w:szCs w:val="20"/>
                  <w:lang w:val="en-US" w:eastAsia="en-US"/>
                </w:rPr>
                <w:delText>Leading questions*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14D3E96B" w14:textId="6AE378B0" w:rsidR="00C65317" w:rsidRPr="00C65317" w:rsidDel="008F4EBC" w:rsidRDefault="00C65317" w:rsidP="00C65317">
            <w:pPr>
              <w:spacing w:after="0" w:line="240" w:lineRule="auto"/>
              <w:jc w:val="right"/>
              <w:rPr>
                <w:del w:id="1910" w:author="Luis Gerardo Gonzalez Morales" w:date="2019-02-14T05:39:00Z"/>
                <w:rFonts w:ascii="Calibri" w:eastAsia="Times New Roman" w:hAnsi="Calibri" w:cs="Times New Roman"/>
                <w:color w:val="000000"/>
                <w:sz w:val="20"/>
                <w:szCs w:val="20"/>
                <w:lang w:val="en-US" w:eastAsia="en-US"/>
              </w:rPr>
            </w:pPr>
            <w:del w:id="1911" w:author="Luis Gerardo Gonzalez Morales" w:date="2019-02-14T05:39:00Z">
              <w:r w:rsidRPr="00C65317" w:rsidDel="008F4EBC">
                <w:rPr>
                  <w:rFonts w:ascii="Calibri" w:eastAsia="Times New Roman" w:hAnsi="Calibri" w:cs="Times New Roman"/>
                  <w:color w:val="000000"/>
                  <w:sz w:val="20"/>
                  <w:szCs w:val="20"/>
                  <w:lang w:val="en-US" w:eastAsia="en-US"/>
                </w:rPr>
                <w:delText>12</w:delText>
              </w:r>
            </w:del>
          </w:p>
        </w:tc>
      </w:tr>
      <w:tr w:rsidR="00C65317" w:rsidRPr="00C65317" w:rsidDel="008F4EBC" w14:paraId="7BBB7842" w14:textId="45187DF4" w:rsidTr="00B17A3D">
        <w:trPr>
          <w:trHeight w:val="280"/>
          <w:del w:id="1912"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60AD98E7" w14:textId="304DC2D1" w:rsidR="00C65317" w:rsidRPr="00C65317" w:rsidDel="008F4EBC" w:rsidRDefault="00C65317" w:rsidP="00C65317">
            <w:pPr>
              <w:spacing w:after="0" w:line="240" w:lineRule="auto"/>
              <w:rPr>
                <w:del w:id="1913" w:author="Luis Gerardo Gonzalez Morales" w:date="2019-02-14T05:39:00Z"/>
                <w:rFonts w:ascii="Calibri" w:eastAsia="Times New Roman" w:hAnsi="Calibri" w:cs="Times New Roman"/>
                <w:color w:val="000000"/>
                <w:sz w:val="20"/>
                <w:szCs w:val="20"/>
                <w:lang w:val="en-US" w:eastAsia="en-US"/>
              </w:rPr>
            </w:pPr>
            <w:del w:id="1914"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7ECFBD77" w14:textId="32378CF7" w:rsidR="00C65317" w:rsidRPr="00C65317" w:rsidDel="008F4EBC" w:rsidRDefault="00C65317" w:rsidP="00C65317">
            <w:pPr>
              <w:spacing w:after="0" w:line="240" w:lineRule="auto"/>
              <w:rPr>
                <w:del w:id="1915" w:author="Luis Gerardo Gonzalez Morales" w:date="2019-02-14T05:39:00Z"/>
                <w:rFonts w:ascii="Calibri" w:eastAsia="Times New Roman" w:hAnsi="Calibri" w:cs="Times New Roman"/>
                <w:color w:val="000000"/>
                <w:sz w:val="20"/>
                <w:szCs w:val="20"/>
                <w:lang w:val="en-US" w:eastAsia="en-US"/>
              </w:rPr>
            </w:pPr>
            <w:del w:id="1916" w:author="Luis Gerardo Gonzalez Morales" w:date="2019-02-14T05:39:00Z">
              <w:r w:rsidRPr="00C65317" w:rsidDel="008F4EBC">
                <w:rPr>
                  <w:rFonts w:ascii="Calibri" w:eastAsia="Times New Roman" w:hAnsi="Calibri" w:cs="Times New Roman"/>
                  <w:color w:val="000000"/>
                  <w:sz w:val="20"/>
                  <w:szCs w:val="20"/>
                  <w:lang w:val="en-US" w:eastAsia="en-US"/>
                </w:rPr>
                <w:delText>Other</w:delText>
              </w:r>
            </w:del>
          </w:p>
        </w:tc>
        <w:tc>
          <w:tcPr>
            <w:tcW w:w="720" w:type="dxa"/>
            <w:tcBorders>
              <w:top w:val="nil"/>
              <w:left w:val="nil"/>
              <w:bottom w:val="single" w:sz="4" w:space="0" w:color="auto"/>
              <w:right w:val="single" w:sz="4" w:space="0" w:color="auto"/>
            </w:tcBorders>
            <w:shd w:val="clear" w:color="auto" w:fill="auto"/>
            <w:noWrap/>
            <w:vAlign w:val="bottom"/>
            <w:hideMark/>
          </w:tcPr>
          <w:p w14:paraId="02A47F7C" w14:textId="1827ACAF" w:rsidR="00C65317" w:rsidRPr="00C65317" w:rsidDel="008F4EBC" w:rsidRDefault="00C65317" w:rsidP="00C65317">
            <w:pPr>
              <w:spacing w:after="0" w:line="240" w:lineRule="auto"/>
              <w:jc w:val="right"/>
              <w:rPr>
                <w:del w:id="1917" w:author="Luis Gerardo Gonzalez Morales" w:date="2019-02-14T05:39:00Z"/>
                <w:rFonts w:ascii="Calibri" w:eastAsia="Times New Roman" w:hAnsi="Calibri" w:cs="Times New Roman"/>
                <w:color w:val="000000"/>
                <w:sz w:val="20"/>
                <w:szCs w:val="20"/>
                <w:lang w:val="en-US" w:eastAsia="en-US"/>
              </w:rPr>
            </w:pPr>
            <w:del w:id="1918" w:author="Luis Gerardo Gonzalez Morales" w:date="2019-02-14T05:39:00Z">
              <w:r w:rsidRPr="00C65317" w:rsidDel="008F4EBC">
                <w:rPr>
                  <w:rFonts w:ascii="Calibri" w:eastAsia="Times New Roman" w:hAnsi="Calibri" w:cs="Times New Roman"/>
                  <w:color w:val="000000"/>
                  <w:sz w:val="20"/>
                  <w:szCs w:val="20"/>
                  <w:lang w:val="en-US" w:eastAsia="en-US"/>
                </w:rPr>
                <w:delText>5</w:delText>
              </w:r>
            </w:del>
          </w:p>
        </w:tc>
      </w:tr>
      <w:tr w:rsidR="00C65317" w:rsidRPr="00C65317" w:rsidDel="008F4EBC" w14:paraId="63E06C4C" w14:textId="74F10555" w:rsidTr="00B17A3D">
        <w:trPr>
          <w:trHeight w:val="280"/>
          <w:del w:id="1919"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62016F5E" w14:textId="57A4E550" w:rsidR="00C65317" w:rsidRPr="00C65317" w:rsidDel="008F4EBC" w:rsidRDefault="00C65317" w:rsidP="00C65317">
            <w:pPr>
              <w:spacing w:after="0" w:line="240" w:lineRule="auto"/>
              <w:rPr>
                <w:del w:id="1920" w:author="Luis Gerardo Gonzalez Morales" w:date="2019-02-14T05:39:00Z"/>
                <w:rFonts w:ascii="Calibri" w:eastAsia="Times New Roman" w:hAnsi="Calibri" w:cs="Times New Roman"/>
                <w:color w:val="000000"/>
                <w:sz w:val="20"/>
                <w:szCs w:val="20"/>
                <w:lang w:val="en-US" w:eastAsia="en-US"/>
              </w:rPr>
            </w:pPr>
            <w:del w:id="1921"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6C1A4F93" w14:textId="6BFE0893" w:rsidR="00C65317" w:rsidRPr="00C65317" w:rsidDel="008F4EBC" w:rsidRDefault="00C65317" w:rsidP="00C65317">
            <w:pPr>
              <w:spacing w:after="0" w:line="240" w:lineRule="auto"/>
              <w:rPr>
                <w:del w:id="1922" w:author="Luis Gerardo Gonzalez Morales" w:date="2019-02-14T05:39:00Z"/>
                <w:rFonts w:ascii="Calibri" w:eastAsia="Times New Roman" w:hAnsi="Calibri" w:cs="Times New Roman"/>
                <w:color w:val="000000"/>
                <w:sz w:val="20"/>
                <w:szCs w:val="20"/>
                <w:lang w:val="en-US" w:eastAsia="en-US"/>
              </w:rPr>
            </w:pPr>
            <w:del w:id="1923" w:author="Luis Gerardo Gonzalez Morales" w:date="2019-02-14T05:39:00Z">
              <w:r w:rsidRPr="00C65317" w:rsidDel="008F4EBC">
                <w:rPr>
                  <w:rFonts w:ascii="Calibri" w:eastAsia="Times New Roman" w:hAnsi="Calibri" w:cs="Times New Roman"/>
                  <w:color w:val="000000"/>
                  <w:sz w:val="20"/>
                  <w:szCs w:val="20"/>
                  <w:lang w:val="en-US" w:eastAsia="en-US"/>
                </w:rPr>
                <w:delText>None of the above</w:delText>
              </w:r>
            </w:del>
          </w:p>
        </w:tc>
        <w:tc>
          <w:tcPr>
            <w:tcW w:w="720" w:type="dxa"/>
            <w:tcBorders>
              <w:top w:val="nil"/>
              <w:left w:val="nil"/>
              <w:bottom w:val="single" w:sz="4" w:space="0" w:color="auto"/>
              <w:right w:val="single" w:sz="4" w:space="0" w:color="auto"/>
            </w:tcBorders>
            <w:shd w:val="clear" w:color="auto" w:fill="auto"/>
            <w:noWrap/>
            <w:vAlign w:val="bottom"/>
            <w:hideMark/>
          </w:tcPr>
          <w:p w14:paraId="486B9FDB" w14:textId="0B9BD96E" w:rsidR="00C65317" w:rsidRPr="00C65317" w:rsidDel="008F4EBC" w:rsidRDefault="00C65317" w:rsidP="00C65317">
            <w:pPr>
              <w:spacing w:after="0" w:line="240" w:lineRule="auto"/>
              <w:jc w:val="right"/>
              <w:rPr>
                <w:del w:id="1924" w:author="Luis Gerardo Gonzalez Morales" w:date="2019-02-14T05:39:00Z"/>
                <w:rFonts w:ascii="Calibri" w:eastAsia="Times New Roman" w:hAnsi="Calibri" w:cs="Times New Roman"/>
                <w:color w:val="000000"/>
                <w:sz w:val="20"/>
                <w:szCs w:val="20"/>
                <w:lang w:val="en-US" w:eastAsia="en-US"/>
              </w:rPr>
            </w:pPr>
            <w:del w:id="1925" w:author="Luis Gerardo Gonzalez Morales" w:date="2019-02-14T05:39:00Z">
              <w:r w:rsidRPr="00C65317" w:rsidDel="008F4EBC">
                <w:rPr>
                  <w:rFonts w:ascii="Calibri" w:eastAsia="Times New Roman" w:hAnsi="Calibri" w:cs="Times New Roman"/>
                  <w:color w:val="000000"/>
                  <w:sz w:val="20"/>
                  <w:szCs w:val="20"/>
                  <w:lang w:val="en-US" w:eastAsia="en-US"/>
                </w:rPr>
                <w:delText>3</w:delText>
              </w:r>
            </w:del>
          </w:p>
        </w:tc>
      </w:tr>
    </w:tbl>
    <w:p w14:paraId="5B011B2F" w14:textId="2E26F7F4" w:rsidR="00203B4B" w:rsidRPr="00514BA1" w:rsidDel="00D70F5E" w:rsidRDefault="00203B4B" w:rsidP="0007304A">
      <w:pPr>
        <w:rPr>
          <w:del w:id="1926" w:author="Luis Gerardo Gonzalez Morales" w:date="2019-02-14T05:51:00Z"/>
          <w:rFonts w:asciiTheme="majorBidi" w:hAnsiTheme="majorBidi" w:cstheme="majorBidi"/>
          <w:iCs/>
          <w:lang w:val="en-US"/>
          <w:rPrChange w:id="1927" w:author="Luis Gerardo Gonzalez Morales" w:date="2019-02-14T09:39:00Z">
            <w:rPr>
              <w:del w:id="1928" w:author="Luis Gerardo Gonzalez Morales" w:date="2019-02-14T05:51:00Z"/>
              <w:rFonts w:asciiTheme="majorBidi" w:hAnsiTheme="majorBidi" w:cstheme="majorBidi"/>
              <w:lang w:val="en-US"/>
            </w:rPr>
          </w:rPrChange>
        </w:rPr>
      </w:pPr>
    </w:p>
    <w:p w14:paraId="4F486718" w14:textId="10B50E88" w:rsidR="00203B4B" w:rsidRPr="00514BA1" w:rsidDel="00D70F5E" w:rsidRDefault="00203B4B" w:rsidP="0007304A">
      <w:pPr>
        <w:rPr>
          <w:del w:id="1929" w:author="Luis Gerardo Gonzalez Morales" w:date="2019-02-14T05:51:00Z"/>
          <w:rFonts w:asciiTheme="majorBidi" w:hAnsiTheme="majorBidi" w:cstheme="majorBidi"/>
          <w:iCs/>
          <w:lang w:val="en-US"/>
          <w:rPrChange w:id="1930" w:author="Luis Gerardo Gonzalez Morales" w:date="2019-02-14T09:39:00Z">
            <w:rPr>
              <w:del w:id="1931" w:author="Luis Gerardo Gonzalez Morales" w:date="2019-02-14T05:51:00Z"/>
              <w:rFonts w:asciiTheme="majorBidi" w:hAnsiTheme="majorBidi" w:cstheme="majorBidi"/>
              <w:i/>
              <w:lang w:val="en-US"/>
            </w:rPr>
          </w:rPrChange>
        </w:rPr>
      </w:pPr>
      <w:del w:id="1932" w:author="Luis Gerardo Gonzalez Morales" w:date="2019-02-14T05:51:00Z">
        <w:r w:rsidRPr="00514BA1" w:rsidDel="00D70F5E">
          <w:rPr>
            <w:rFonts w:asciiTheme="majorBidi" w:hAnsiTheme="majorBidi" w:cstheme="majorBidi"/>
            <w:iCs/>
            <w:lang w:val="en-US"/>
            <w:rPrChange w:id="1933" w:author="Luis Gerardo Gonzalez Morales" w:date="2019-02-14T09:39:00Z">
              <w:rPr>
                <w:rFonts w:asciiTheme="majorBidi" w:hAnsiTheme="majorBidi" w:cstheme="majorBidi"/>
                <w:i/>
                <w:lang w:val="en-US"/>
              </w:rPr>
            </w:rPrChange>
          </w:rPr>
          <w:delText>Question 4.3</w:delText>
        </w:r>
        <w:r w:rsidR="00182392" w:rsidRPr="00514BA1" w:rsidDel="00D70F5E">
          <w:rPr>
            <w:rFonts w:asciiTheme="majorBidi" w:hAnsiTheme="majorBidi" w:cstheme="majorBidi"/>
            <w:iCs/>
            <w:lang w:val="en-US"/>
            <w:rPrChange w:id="1934" w:author="Luis Gerardo Gonzalez Morales" w:date="2019-02-14T09:39:00Z">
              <w:rPr>
                <w:rFonts w:asciiTheme="majorBidi" w:hAnsiTheme="majorBidi" w:cstheme="majorBidi"/>
                <w:i/>
                <w:lang w:val="en-US"/>
              </w:rPr>
            </w:rPrChange>
          </w:rPr>
          <w:delText xml:space="preserve"> </w:delText>
        </w:r>
      </w:del>
    </w:p>
    <w:p w14:paraId="3A7017FC" w14:textId="20EE5E3D" w:rsidR="00182392" w:rsidRDefault="00182392" w:rsidP="0007304A">
      <w:pPr>
        <w:rPr>
          <w:rFonts w:asciiTheme="majorBidi" w:hAnsiTheme="majorBidi" w:cstheme="majorBidi"/>
          <w:lang w:val="en-US"/>
        </w:rPr>
      </w:pPr>
      <w:del w:id="1935" w:author="Luis Gerardo Gonzalez Morales" w:date="2019-02-14T09:39:00Z">
        <w:r w:rsidRPr="00514BA1" w:rsidDel="00514BA1">
          <w:rPr>
            <w:rFonts w:asciiTheme="majorBidi" w:hAnsiTheme="majorBidi" w:cstheme="majorBidi"/>
            <w:iCs/>
            <w:lang w:val="en-US"/>
            <w:rPrChange w:id="1936" w:author="Luis Gerardo Gonzalez Morales" w:date="2019-02-14T09:39:00Z">
              <w:rPr>
                <w:rFonts w:asciiTheme="majorBidi" w:hAnsiTheme="majorBidi" w:cstheme="majorBidi"/>
                <w:lang w:val="en-US"/>
              </w:rPr>
            </w:rPrChange>
          </w:rPr>
          <w:delText>Co</w:delText>
        </w:r>
      </w:del>
      <w:ins w:id="1937" w:author="Luis Gerardo Gonzalez Morales" w:date="2019-02-14T09:39:00Z">
        <w:r w:rsidR="00514BA1">
          <w:rPr>
            <w:rFonts w:asciiTheme="majorBidi" w:hAnsiTheme="majorBidi" w:cstheme="majorBidi"/>
            <w:iCs/>
            <w:lang w:val="en-US"/>
          </w:rPr>
          <w:t>In this context, co</w:t>
        </w:r>
      </w:ins>
      <w:r w:rsidRPr="00514BA1">
        <w:rPr>
          <w:rFonts w:asciiTheme="majorBidi" w:hAnsiTheme="majorBidi" w:cstheme="majorBidi"/>
          <w:iCs/>
          <w:lang w:val="en-US"/>
          <w:rPrChange w:id="1938" w:author="Luis Gerardo Gonzalez Morales" w:date="2019-02-14T09:39:00Z">
            <w:rPr>
              <w:rFonts w:asciiTheme="majorBidi" w:hAnsiTheme="majorBidi" w:cstheme="majorBidi"/>
              <w:lang w:val="en-US"/>
            </w:rPr>
          </w:rPrChange>
        </w:rPr>
        <w:t>untries</w:t>
      </w:r>
      <w:r>
        <w:rPr>
          <w:rFonts w:asciiTheme="majorBidi" w:hAnsiTheme="majorBidi" w:cstheme="majorBidi"/>
          <w:lang w:val="en-US"/>
        </w:rPr>
        <w:t xml:space="preserve"> are engaging in a wide array of activities to educate data users, in line with results found also in the 2003 and 2012 questionnaires. In addition to the activities noted in the answer choices, countries also pointed out other activities such as: quizzes for users, hackathons, self-learning videos and statistical Olympics for high school students. Generally, </w:t>
      </w:r>
      <w:r w:rsidR="00B4564C" w:rsidRPr="00B4564C">
        <w:rPr>
          <w:rFonts w:asciiTheme="majorBidi" w:hAnsiTheme="majorBidi" w:cstheme="majorBidi"/>
          <w:lang w:val="en-US"/>
        </w:rPr>
        <w:t>seminars, participation in external events, and/or appearance in mass media</w:t>
      </w:r>
      <w:r>
        <w:rPr>
          <w:rFonts w:asciiTheme="majorBidi" w:hAnsiTheme="majorBidi" w:cstheme="majorBidi"/>
          <w:lang w:val="en-US"/>
        </w:rPr>
        <w:t xml:space="preserve"> activities were held twice or more per year by </w:t>
      </w:r>
      <w:proofErr w:type="gramStart"/>
      <w:r>
        <w:rPr>
          <w:rFonts w:asciiTheme="majorBidi" w:hAnsiTheme="majorBidi" w:cstheme="majorBidi"/>
          <w:lang w:val="en-US"/>
        </w:rPr>
        <w:t>the majority of</w:t>
      </w:r>
      <w:proofErr w:type="gramEnd"/>
      <w:r>
        <w:rPr>
          <w:rFonts w:asciiTheme="majorBidi" w:hAnsiTheme="majorBidi" w:cstheme="majorBidi"/>
          <w:lang w:val="en-US"/>
        </w:rPr>
        <w:t xml:space="preserve"> respondents.</w:t>
      </w:r>
    </w:p>
    <w:p w14:paraId="68B80D75" w14:textId="737A193C" w:rsidR="00993994" w:rsidRPr="0060234F" w:rsidRDefault="0060234F" w:rsidP="0060234F">
      <w:pPr>
        <w:spacing w:after="0" w:line="240" w:lineRule="auto"/>
        <w:contextualSpacing/>
        <w:rPr>
          <w:rFonts w:asciiTheme="majorBidi" w:hAnsiTheme="majorBidi" w:cstheme="majorBidi"/>
          <w:i/>
          <w:iCs/>
          <w:noProof/>
          <w:lang w:val="en-US"/>
        </w:rPr>
      </w:pPr>
      <w:del w:id="1939" w:author="Luis Gerardo Gonzalez Morales" w:date="2019-02-14T05:51:00Z">
        <w:r w:rsidRPr="0060234F" w:rsidDel="00D70F5E">
          <w:rPr>
            <w:rFonts w:asciiTheme="majorBidi" w:hAnsiTheme="majorBidi" w:cstheme="majorBidi"/>
            <w:i/>
            <w:iCs/>
            <w:noProof/>
            <w:lang w:val="en-US"/>
          </w:rPr>
          <w:delText xml:space="preserve">Which activities did the NSO/NSS carry out to educate data users in the past five years, including the media?  </w:delText>
        </w:r>
      </w:del>
    </w:p>
    <w:p w14:paraId="3D42E205" w14:textId="77777777" w:rsidR="00A84D95" w:rsidRDefault="0060234F">
      <w:pPr>
        <w:keepNext/>
        <w:spacing w:after="0" w:line="240" w:lineRule="auto"/>
        <w:contextualSpacing/>
        <w:jc w:val="center"/>
        <w:rPr>
          <w:ins w:id="1940" w:author="Luis Gerardo Gonzalez Morales" w:date="2019-02-14T05:52:00Z"/>
        </w:rPr>
        <w:pPrChange w:id="1941" w:author="Luis Gerardo Gonzalez Morales" w:date="2019-02-14T05:52:00Z">
          <w:pPr>
            <w:spacing w:after="0" w:line="240" w:lineRule="auto"/>
            <w:contextualSpacing/>
          </w:pPr>
        </w:pPrChange>
      </w:pPr>
      <w:del w:id="1942" w:author="Luis Gerardo Gonzalez Morales" w:date="2019-02-14T05:51:00Z">
        <w:r w:rsidDel="00A84D95">
          <w:rPr>
            <w:noProof/>
          </w:rPr>
          <w:lastRenderedPageBreak/>
          <w:drawing>
            <wp:inline distT="0" distB="0" distL="0" distR="0" wp14:anchorId="75B384C4" wp14:editId="0B32C63E">
              <wp:extent cx="5731510" cy="3497580"/>
              <wp:effectExtent l="0" t="0" r="2540" b="7620"/>
              <wp:docPr id="1" name="Chart 1">
                <a:extLst xmlns:a="http://schemas.openxmlformats.org/drawingml/2006/main">
                  <a:ext uri="{FF2B5EF4-FFF2-40B4-BE49-F238E27FC236}">
                    <a16:creationId xmlns:a16="http://schemas.microsoft.com/office/drawing/2014/main" id="{6B2EF1D0-1849-4EA2-A99E-8F2142A9F0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del>
      <w:ins w:id="1943" w:author="Luis Gerardo Gonzalez Morales" w:date="2019-02-14T05:51:00Z">
        <w:r w:rsidR="00A84D95">
          <w:rPr>
            <w:b/>
            <w:bCs/>
            <w:noProof/>
          </w:rPr>
          <w:drawing>
            <wp:inline distT="0" distB="0" distL="0" distR="0" wp14:anchorId="35879C28" wp14:editId="46C5C0E4">
              <wp:extent cx="3657600" cy="4224528"/>
              <wp:effectExtent l="0" t="0" r="0" b="5080"/>
              <wp:docPr id="539" name="Graph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lot_37_Q04.3.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657600" cy="4224528"/>
                      </a:xfrm>
                      <a:prstGeom prst="rect">
                        <a:avLst/>
                      </a:prstGeom>
                    </pic:spPr>
                  </pic:pic>
                </a:graphicData>
              </a:graphic>
            </wp:inline>
          </w:drawing>
        </w:r>
      </w:ins>
    </w:p>
    <w:p w14:paraId="4B42B0A8" w14:textId="3FE0224F" w:rsidR="0060234F" w:rsidRDefault="00A84D95" w:rsidP="00A84D95">
      <w:pPr>
        <w:pStyle w:val="Caption"/>
        <w:jc w:val="center"/>
        <w:rPr>
          <w:ins w:id="1944" w:author="Luis Gerardo Gonzalez Morales" w:date="2019-02-14T05:55:00Z"/>
          <w:lang w:val="en-US"/>
        </w:rPr>
      </w:pPr>
      <w:ins w:id="1945" w:author="Luis Gerardo Gonzalez Morales" w:date="2019-02-14T05:52:00Z">
        <w:r>
          <w:t xml:space="preserve">Figure </w:t>
        </w:r>
        <w:r>
          <w:fldChar w:fldCharType="begin"/>
        </w:r>
        <w:r>
          <w:instrText xml:space="preserve"> SEQ Figure \* ARABIC </w:instrText>
        </w:r>
      </w:ins>
      <w:r>
        <w:fldChar w:fldCharType="separate"/>
      </w:r>
      <w:ins w:id="1946" w:author="Luis Gerardo Gonzalez Morales" w:date="2019-02-17T11:55:00Z">
        <w:r w:rsidR="009241EC">
          <w:rPr>
            <w:noProof/>
          </w:rPr>
          <w:t>27</w:t>
        </w:r>
      </w:ins>
      <w:ins w:id="1947" w:author="Luis Gerardo Gonzalez Morales" w:date="2019-02-14T05:52:00Z">
        <w:r>
          <w:fldChar w:fldCharType="end"/>
        </w:r>
        <w:r>
          <w:rPr>
            <w:lang w:val="en-US"/>
          </w:rPr>
          <w:t xml:space="preserve">. Activities carried out by the NSO/NSS to educate data users </w:t>
        </w:r>
        <w:r>
          <w:rPr>
            <w:lang w:val="en-US"/>
          </w:rPr>
          <w:br/>
          <w:t>in the past five years, including the media</w:t>
        </w:r>
      </w:ins>
    </w:p>
    <w:p w14:paraId="39E4EA63" w14:textId="77777777" w:rsidR="00A84D95" w:rsidRPr="002D7467" w:rsidRDefault="00A84D95">
      <w:pPr>
        <w:rPr>
          <w:ins w:id="1948" w:author="Luis Gerardo Gonzalez Morales" w:date="2019-02-14T05:53:00Z"/>
          <w:lang w:val="en-US"/>
        </w:rPr>
        <w:pPrChange w:id="1949" w:author="Luis Gerardo Gonzalez Morales" w:date="2019-02-14T05:55:00Z">
          <w:pPr>
            <w:pStyle w:val="Caption"/>
            <w:jc w:val="center"/>
          </w:pPr>
        </w:pPrChange>
      </w:pPr>
    </w:p>
    <w:p w14:paraId="50B52D7E" w14:textId="77777777" w:rsidR="00A84D95" w:rsidRDefault="00A84D95">
      <w:pPr>
        <w:keepNext/>
        <w:ind w:left="1170"/>
        <w:rPr>
          <w:ins w:id="1950" w:author="Luis Gerardo Gonzalez Morales" w:date="2019-02-14T05:55:00Z"/>
        </w:rPr>
        <w:pPrChange w:id="1951" w:author="Luis Gerardo Gonzalez Morales" w:date="2019-02-14T05:55:00Z">
          <w:pPr>
            <w:ind w:left="1170"/>
          </w:pPr>
        </w:pPrChange>
      </w:pPr>
      <w:ins w:id="1952" w:author="Luis Gerardo Gonzalez Morales" w:date="2019-02-14T05:53:00Z">
        <w:r>
          <w:rPr>
            <w:b/>
            <w:bCs/>
            <w:noProof/>
          </w:rPr>
          <w:drawing>
            <wp:inline distT="0" distB="0" distL="0" distR="0" wp14:anchorId="30AFB7E2" wp14:editId="6628E772">
              <wp:extent cx="3657600" cy="2340864"/>
              <wp:effectExtent l="0" t="0" r="0" b="2540"/>
              <wp:docPr id="540" name="Graph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lot_38_Q04.3a.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657600" cy="2340864"/>
                      </a:xfrm>
                      <a:prstGeom prst="rect">
                        <a:avLst/>
                      </a:prstGeom>
                    </pic:spPr>
                  </pic:pic>
                </a:graphicData>
              </a:graphic>
            </wp:inline>
          </w:drawing>
        </w:r>
      </w:ins>
    </w:p>
    <w:p w14:paraId="32F109BB" w14:textId="43992996" w:rsidR="00A84D95" w:rsidRPr="00A84D95" w:rsidRDefault="00A84D95">
      <w:pPr>
        <w:pStyle w:val="Caption"/>
        <w:jc w:val="center"/>
        <w:rPr>
          <w:lang w:val="en-US"/>
          <w:rPrChange w:id="1953" w:author="Luis Gerardo Gonzalez Morales" w:date="2019-02-14T05:53:00Z">
            <w:rPr>
              <w:rFonts w:asciiTheme="majorBidi" w:hAnsiTheme="majorBidi" w:cstheme="majorBidi"/>
              <w:lang w:val="en-US"/>
            </w:rPr>
          </w:rPrChange>
        </w:rPr>
        <w:pPrChange w:id="1954" w:author="Luis Gerardo Gonzalez Morales" w:date="2019-02-14T05:55:00Z">
          <w:pPr>
            <w:spacing w:after="0" w:line="240" w:lineRule="auto"/>
            <w:contextualSpacing/>
          </w:pPr>
        </w:pPrChange>
      </w:pPr>
      <w:ins w:id="1955" w:author="Luis Gerardo Gonzalez Morales" w:date="2019-02-14T05:55:00Z">
        <w:r>
          <w:t xml:space="preserve">Figure </w:t>
        </w:r>
        <w:r>
          <w:fldChar w:fldCharType="begin"/>
        </w:r>
        <w:r>
          <w:instrText xml:space="preserve"> SEQ Figure \* ARABIC </w:instrText>
        </w:r>
      </w:ins>
      <w:r>
        <w:fldChar w:fldCharType="separate"/>
      </w:r>
      <w:ins w:id="1956" w:author="Luis Gerardo Gonzalez Morales" w:date="2019-02-17T11:55:00Z">
        <w:r w:rsidR="009241EC">
          <w:rPr>
            <w:noProof/>
          </w:rPr>
          <w:t>28</w:t>
        </w:r>
      </w:ins>
      <w:ins w:id="1957" w:author="Luis Gerardo Gonzalez Morales" w:date="2019-02-14T05:55:00Z">
        <w:r>
          <w:fldChar w:fldCharType="end"/>
        </w:r>
        <w:r>
          <w:rPr>
            <w:lang w:val="en-US"/>
          </w:rPr>
          <w:t xml:space="preserve">. Number of times "seminars, participation in external events, and/or </w:t>
        </w:r>
        <w:r>
          <w:rPr>
            <w:lang w:val="en-US"/>
          </w:rPr>
          <w:br/>
          <w:t>appearances in mass media" took place to educate users in the past five years</w:t>
        </w:r>
      </w:ins>
    </w:p>
    <w:p w14:paraId="61CEFD8B" w14:textId="5AE42782" w:rsidR="00414421" w:rsidRPr="00182392" w:rsidRDefault="00414421" w:rsidP="0060234F">
      <w:pPr>
        <w:spacing w:after="0" w:line="240" w:lineRule="auto"/>
        <w:contextualSpacing/>
        <w:rPr>
          <w:rFonts w:asciiTheme="majorBidi" w:hAnsiTheme="majorBidi" w:cstheme="majorBidi"/>
          <w:lang w:val="en-US"/>
        </w:rPr>
      </w:pPr>
    </w:p>
    <w:p w14:paraId="5C4AFDF6" w14:textId="6FCD3BFB" w:rsidR="005E1AA2" w:rsidRPr="005E1AA2" w:rsidDel="00A84D95" w:rsidRDefault="005E1AA2" w:rsidP="005E1AA2">
      <w:pPr>
        <w:rPr>
          <w:del w:id="1958" w:author="Luis Gerardo Gonzalez Morales" w:date="2019-02-14T05:59:00Z"/>
          <w:rFonts w:asciiTheme="majorBidi" w:hAnsiTheme="majorBidi" w:cstheme="majorBidi"/>
          <w:i/>
          <w:lang w:val="en-US"/>
        </w:rPr>
      </w:pPr>
      <w:del w:id="1959" w:author="Luis Gerardo Gonzalez Morales" w:date="2019-02-14T05:59:00Z">
        <w:r w:rsidRPr="005E1AA2" w:rsidDel="00A84D95">
          <w:rPr>
            <w:rFonts w:asciiTheme="majorBidi" w:hAnsiTheme="majorBidi" w:cstheme="majorBidi"/>
            <w:i/>
            <w:lang w:val="en-US"/>
          </w:rPr>
          <w:delText>Challenges in the implementation of Principle 4</w:delText>
        </w:r>
      </w:del>
    </w:p>
    <w:p w14:paraId="25F52B4F" w14:textId="274C1D06" w:rsidR="002F53E8" w:rsidRDefault="005E1AA2" w:rsidP="005E1AA2">
      <w:pPr>
        <w:rPr>
          <w:rFonts w:asciiTheme="majorBidi" w:hAnsiTheme="majorBidi" w:cstheme="majorBidi"/>
          <w:lang w:val="en-US"/>
        </w:rPr>
      </w:pPr>
      <w:bookmarkStart w:id="1960" w:name="_Hlk1053622"/>
      <w:r w:rsidRPr="005E1AA2">
        <w:rPr>
          <w:rFonts w:asciiTheme="majorBidi" w:hAnsiTheme="majorBidi" w:cstheme="majorBidi"/>
          <w:lang w:val="en-US"/>
        </w:rPr>
        <w:t xml:space="preserve">In general, </w:t>
      </w:r>
      <w:del w:id="1961" w:author="Luis Gerardo Gonzalez Morales" w:date="2019-02-14T05:59:00Z">
        <w:r w:rsidRPr="005E1AA2" w:rsidDel="00A84D95">
          <w:rPr>
            <w:rFonts w:asciiTheme="majorBidi" w:hAnsiTheme="majorBidi" w:cstheme="majorBidi"/>
            <w:lang w:val="en-US"/>
          </w:rPr>
          <w:delText xml:space="preserve">for Principle 4, </w:delText>
        </w:r>
      </w:del>
      <w:ins w:id="1962" w:author="Luis Gerardo Gonzalez Morales" w:date="2019-02-14T05:59:00Z">
        <w:r w:rsidR="00A84D95">
          <w:rPr>
            <w:rFonts w:asciiTheme="majorBidi" w:hAnsiTheme="majorBidi" w:cstheme="majorBidi"/>
            <w:lang w:val="en-US"/>
          </w:rPr>
          <w:t xml:space="preserve">the </w:t>
        </w:r>
      </w:ins>
      <w:r w:rsidRPr="005E1AA2">
        <w:rPr>
          <w:rFonts w:asciiTheme="majorBidi" w:hAnsiTheme="majorBidi" w:cstheme="majorBidi"/>
          <w:lang w:val="en-US"/>
        </w:rPr>
        <w:t>main challenge</w:t>
      </w:r>
      <w:del w:id="1963" w:author="Luis Gerardo Gonzalez Morales" w:date="2019-02-14T06:00:00Z">
        <w:r w:rsidRPr="005E1AA2" w:rsidDel="00A84D95">
          <w:rPr>
            <w:rFonts w:asciiTheme="majorBidi" w:hAnsiTheme="majorBidi" w:cstheme="majorBidi"/>
            <w:lang w:val="en-US"/>
          </w:rPr>
          <w:delText>s</w:delText>
        </w:r>
      </w:del>
      <w:r w:rsidRPr="005E1AA2">
        <w:rPr>
          <w:rFonts w:asciiTheme="majorBidi" w:hAnsiTheme="majorBidi" w:cstheme="majorBidi"/>
          <w:lang w:val="en-US"/>
        </w:rPr>
        <w:t xml:space="preserve"> identified by respondents </w:t>
      </w:r>
      <w:ins w:id="1964" w:author="Luis Gerardo Gonzalez Morales" w:date="2019-02-14T06:00:00Z">
        <w:r w:rsidR="00A84D95">
          <w:rPr>
            <w:rFonts w:asciiTheme="majorBidi" w:hAnsiTheme="majorBidi" w:cstheme="majorBidi"/>
            <w:lang w:val="en-US"/>
          </w:rPr>
          <w:t xml:space="preserve">for the implementation of Principle 4 </w:t>
        </w:r>
      </w:ins>
      <w:del w:id="1965" w:author="Luis Gerardo Gonzalez Morales" w:date="2019-02-14T06:00:00Z">
        <w:r w:rsidRPr="005E1AA2" w:rsidDel="00A84D95">
          <w:rPr>
            <w:rFonts w:asciiTheme="majorBidi" w:hAnsiTheme="majorBidi" w:cstheme="majorBidi"/>
            <w:lang w:val="en-US"/>
          </w:rPr>
          <w:delText>(question 4.5) included</w:delText>
        </w:r>
      </w:del>
      <w:ins w:id="1966" w:author="Luis Gerardo Gonzalez Morales" w:date="2019-02-14T06:00:00Z">
        <w:r w:rsidR="00A84D95">
          <w:rPr>
            <w:rFonts w:asciiTheme="majorBidi" w:hAnsiTheme="majorBidi" w:cstheme="majorBidi"/>
            <w:lang w:val="en-US"/>
          </w:rPr>
          <w:t>focused on the need to improve</w:t>
        </w:r>
      </w:ins>
      <w:del w:id="1967" w:author="Luis Gerardo Gonzalez Morales" w:date="2019-02-14T06:00:00Z">
        <w:r w:rsidRPr="005E1AA2" w:rsidDel="00A84D95">
          <w:rPr>
            <w:rFonts w:asciiTheme="majorBidi" w:hAnsiTheme="majorBidi" w:cstheme="majorBidi"/>
            <w:lang w:val="en-US"/>
          </w:rPr>
          <w:delText xml:space="preserve">: </w:delText>
        </w:r>
      </w:del>
      <w:ins w:id="1968" w:author="Luis Gerardo Gonzalez Morales" w:date="2019-02-14T06:00:00Z">
        <w:r w:rsidR="00A84D95">
          <w:rPr>
            <w:rFonts w:asciiTheme="majorBidi" w:hAnsiTheme="majorBidi" w:cstheme="majorBidi"/>
            <w:lang w:val="en-US"/>
          </w:rPr>
          <w:t xml:space="preserve"> </w:t>
        </w:r>
      </w:ins>
      <w:r w:rsidRPr="005E1AA2">
        <w:rPr>
          <w:rFonts w:asciiTheme="majorBidi" w:hAnsiTheme="majorBidi" w:cstheme="majorBidi"/>
          <w:lang w:val="en-US"/>
        </w:rPr>
        <w:t>s</w:t>
      </w:r>
      <w:r w:rsidR="002F53E8" w:rsidRPr="005E1AA2">
        <w:rPr>
          <w:rFonts w:asciiTheme="majorBidi" w:hAnsiTheme="majorBidi" w:cstheme="majorBidi"/>
          <w:lang w:val="en-US"/>
        </w:rPr>
        <w:t>tatistical literacy and awareness</w:t>
      </w:r>
      <w:ins w:id="1969" w:author="Luis Gerardo Gonzalez Morales" w:date="2019-02-14T06:01:00Z">
        <w:r w:rsidR="00A84D95">
          <w:rPr>
            <w:rFonts w:asciiTheme="majorBidi" w:hAnsiTheme="majorBidi" w:cstheme="majorBidi"/>
            <w:lang w:val="en-US"/>
          </w:rPr>
          <w:t xml:space="preserve">, an issue that has been recently addressed in many international statistical </w:t>
        </w:r>
        <w:r w:rsidR="00717968">
          <w:rPr>
            <w:rFonts w:asciiTheme="majorBidi" w:hAnsiTheme="majorBidi" w:cstheme="majorBidi"/>
            <w:lang w:val="en-US"/>
          </w:rPr>
          <w:t>fora and has become a priority for many national statistical offices</w:t>
        </w:r>
      </w:ins>
      <w:del w:id="1970" w:author="Luis Gerardo Gonzalez Morales" w:date="2019-02-14T06:00:00Z">
        <w:r w:rsidRPr="005E1AA2" w:rsidDel="00A84D95">
          <w:rPr>
            <w:rFonts w:asciiTheme="majorBidi" w:hAnsiTheme="majorBidi" w:cstheme="majorBidi"/>
            <w:lang w:val="en-US"/>
          </w:rPr>
          <w:delText>; and one country noted it is at the beginning of implementation since the statistical law was just created</w:delText>
        </w:r>
      </w:del>
      <w:r w:rsidR="002F53E8" w:rsidRPr="005E1AA2">
        <w:rPr>
          <w:rFonts w:asciiTheme="majorBidi" w:hAnsiTheme="majorBidi" w:cstheme="majorBidi"/>
          <w:lang w:val="en-US"/>
        </w:rPr>
        <w:t>.</w:t>
      </w:r>
    </w:p>
    <w:bookmarkEnd w:id="1960"/>
    <w:p w14:paraId="4539B77B" w14:textId="26CE57A4" w:rsidR="00717968" w:rsidRPr="000A1104" w:rsidRDefault="00717968" w:rsidP="00717968">
      <w:pPr>
        <w:keepNext/>
        <w:keepLines/>
        <w:rPr>
          <w:ins w:id="1971" w:author="Luis Gerardo Gonzalez Morales" w:date="2019-02-14T06:02:00Z"/>
          <w:rFonts w:asciiTheme="majorBidi" w:hAnsiTheme="majorBidi" w:cstheme="majorBidi"/>
          <w:b/>
          <w:sz w:val="20"/>
          <w:szCs w:val="20"/>
          <w:lang w:val="en-US"/>
        </w:rPr>
      </w:pPr>
      <w:ins w:id="1972" w:author="Luis Gerardo Gonzalez Morales" w:date="2019-02-14T06:02: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5</w:t>
        </w:r>
        <w:r w:rsidRPr="000A1104">
          <w:rPr>
            <w:rFonts w:asciiTheme="majorBidi" w:hAnsiTheme="majorBidi" w:cstheme="majorBidi"/>
            <w:b/>
            <w:sz w:val="20"/>
            <w:szCs w:val="20"/>
            <w:lang w:val="en-US"/>
          </w:rPr>
          <w:t xml:space="preserve">: </w:t>
        </w:r>
        <w:r w:rsidRPr="00717968">
          <w:rPr>
            <w:rFonts w:asciiTheme="majorBidi" w:hAnsiTheme="majorBidi" w:cstheme="majorBidi"/>
            <w:b/>
            <w:sz w:val="20"/>
            <w:szCs w:val="20"/>
            <w:lang w:val="en-US"/>
          </w:rPr>
          <w:t>Sources for Official Statistics</w:t>
        </w:r>
      </w:ins>
    </w:p>
    <w:p w14:paraId="5240C46C" w14:textId="60500345" w:rsidR="00717968" w:rsidRDefault="00717968" w:rsidP="00717968">
      <w:pPr>
        <w:keepNext/>
        <w:keepLines/>
        <w:ind w:left="720" w:right="1106"/>
        <w:rPr>
          <w:ins w:id="1973" w:author="Luis Gerardo Gonzalez Morales" w:date="2019-02-14T06:02:00Z"/>
          <w:rFonts w:asciiTheme="majorBidi" w:hAnsiTheme="majorBidi" w:cstheme="majorBidi"/>
          <w:sz w:val="16"/>
          <w:szCs w:val="16"/>
          <w:lang w:val="en-US"/>
        </w:rPr>
      </w:pPr>
      <w:ins w:id="1974" w:author="Luis Gerardo Gonzalez Morales" w:date="2019-02-14T06:02: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r w:rsidRPr="00E30737">
          <w:rPr>
            <w:rFonts w:asciiTheme="majorBidi" w:hAnsiTheme="majorBidi" w:cstheme="majorBidi"/>
            <w:sz w:val="16"/>
            <w:szCs w:val="16"/>
            <w:lang w:val="en-US"/>
          </w:rPr>
          <w:t xml:space="preserve">Data for statistical purposes may be drawn from all types of sources, be they statistical surveys or administrative records. Statistical agencies are to choose the </w:t>
        </w:r>
        <w:r>
          <w:rPr>
            <w:rFonts w:asciiTheme="majorBidi" w:hAnsiTheme="majorBidi" w:cstheme="majorBidi"/>
            <w:sz w:val="16"/>
            <w:szCs w:val="16"/>
            <w:lang w:val="en-US"/>
          </w:rPr>
          <w:t xml:space="preserve">source </w:t>
        </w:r>
        <w:bookmarkStart w:id="1975" w:name="_Hlk1019223"/>
        <w:proofErr w:type="gramStart"/>
        <w:r>
          <w:rPr>
            <w:rFonts w:asciiTheme="majorBidi" w:hAnsiTheme="majorBidi" w:cstheme="majorBidi"/>
            <w:sz w:val="16"/>
            <w:szCs w:val="16"/>
            <w:lang w:val="en-US"/>
          </w:rPr>
          <w:t xml:space="preserve">with </w:t>
        </w:r>
        <w:r w:rsidRPr="00E30737">
          <w:rPr>
            <w:rFonts w:asciiTheme="majorBidi" w:hAnsiTheme="majorBidi" w:cstheme="majorBidi"/>
            <w:sz w:val="16"/>
            <w:szCs w:val="16"/>
            <w:lang w:val="en-US"/>
          </w:rPr>
          <w:t>regard to</w:t>
        </w:r>
        <w:proofErr w:type="gramEnd"/>
        <w:r w:rsidRPr="00E30737">
          <w:rPr>
            <w:rFonts w:asciiTheme="majorBidi" w:hAnsiTheme="majorBidi" w:cstheme="majorBidi"/>
            <w:sz w:val="16"/>
            <w:szCs w:val="16"/>
            <w:lang w:val="en-US"/>
          </w:rPr>
          <w:t xml:space="preserve"> quality, timeliness, costs and the burden on respondents</w:t>
        </w:r>
        <w:bookmarkEnd w:id="1975"/>
        <w:r w:rsidRPr="00884D21">
          <w:rPr>
            <w:rFonts w:asciiTheme="majorBidi" w:hAnsiTheme="majorBidi" w:cstheme="majorBidi"/>
            <w:sz w:val="16"/>
            <w:szCs w:val="16"/>
            <w:lang w:val="en-US"/>
          </w:rPr>
          <w:t>”</w:t>
        </w:r>
      </w:ins>
    </w:p>
    <w:p w14:paraId="3F99714A" w14:textId="6B5937EF" w:rsidR="00884D21" w:rsidDel="00A34392" w:rsidRDefault="00884D21" w:rsidP="00717968">
      <w:pPr>
        <w:rPr>
          <w:del w:id="1976" w:author="Luis Gerardo Gonzalez Morales" w:date="2019-02-14T06:02:00Z"/>
          <w:rFonts w:asciiTheme="majorBidi" w:hAnsiTheme="majorBidi" w:cstheme="majorBidi"/>
          <w:b/>
          <w:lang w:val="en-US"/>
        </w:rPr>
      </w:pPr>
      <w:del w:id="1977" w:author="Luis Gerardo Gonzalez Morales" w:date="2019-02-14T06:02:00Z">
        <w:r w:rsidRPr="00E30737" w:rsidDel="00717968">
          <w:rPr>
            <w:rFonts w:asciiTheme="majorBidi" w:hAnsiTheme="majorBidi" w:cstheme="majorBidi"/>
            <w:b/>
            <w:lang w:val="en-US"/>
          </w:rPr>
          <w:delText>Principle 5</w:delText>
        </w:r>
        <w:r w:rsidR="00E30737" w:rsidRPr="00E30737" w:rsidDel="00717968">
          <w:rPr>
            <w:rFonts w:asciiTheme="majorBidi" w:hAnsiTheme="majorBidi" w:cstheme="majorBidi"/>
            <w:b/>
            <w:lang w:val="en-US"/>
          </w:rPr>
          <w:delText xml:space="preserve">: </w:delText>
        </w:r>
        <w:bookmarkStart w:id="1978" w:name="_Hlk1016566"/>
        <w:r w:rsidR="00E30737" w:rsidRPr="00E30737" w:rsidDel="00717968">
          <w:rPr>
            <w:rFonts w:asciiTheme="majorBidi" w:hAnsiTheme="majorBidi" w:cstheme="majorBidi"/>
            <w:b/>
            <w:lang w:val="en-US"/>
          </w:rPr>
          <w:delText>Sources for Official Statistics</w:delText>
        </w:r>
        <w:bookmarkEnd w:id="1978"/>
        <w:r w:rsidR="00E30737" w:rsidDel="00717968">
          <w:rPr>
            <w:rStyle w:val="FootnoteReference"/>
            <w:rFonts w:asciiTheme="majorBidi" w:hAnsiTheme="majorBidi" w:cstheme="majorBidi"/>
            <w:b/>
            <w:lang w:val="en-US"/>
          </w:rPr>
          <w:footnoteReference w:id="14"/>
        </w:r>
      </w:del>
    </w:p>
    <w:p w14:paraId="7C9BF1F4" w14:textId="5070FE91" w:rsidR="00884D21" w:rsidRPr="00E30737" w:rsidDel="00717968" w:rsidRDefault="00884D21" w:rsidP="00884D21">
      <w:pPr>
        <w:rPr>
          <w:del w:id="1982" w:author="Luis Gerardo Gonzalez Morales" w:date="2019-02-14T06:02:00Z"/>
          <w:rFonts w:asciiTheme="majorBidi" w:hAnsiTheme="majorBidi" w:cstheme="majorBidi"/>
          <w:i/>
          <w:lang w:val="en-US"/>
        </w:rPr>
      </w:pPr>
      <w:del w:id="1983" w:author="Luis Gerardo Gonzalez Morales" w:date="2019-02-14T06:02:00Z">
        <w:r w:rsidRPr="00E30737" w:rsidDel="00717968">
          <w:rPr>
            <w:rFonts w:asciiTheme="majorBidi" w:hAnsiTheme="majorBidi" w:cstheme="majorBidi"/>
            <w:i/>
            <w:lang w:val="en-US"/>
          </w:rPr>
          <w:delText>Question 5.1</w:delText>
        </w:r>
      </w:del>
    </w:p>
    <w:p w14:paraId="059E2830" w14:textId="1E62600F" w:rsidR="00884D21" w:rsidDel="00717968" w:rsidRDefault="00884D21">
      <w:pPr>
        <w:rPr>
          <w:del w:id="1984" w:author="Luis Gerardo Gonzalez Morales" w:date="2019-02-14T06:11:00Z"/>
          <w:rFonts w:asciiTheme="majorBidi" w:hAnsiTheme="majorBidi" w:cstheme="majorBidi"/>
          <w:lang w:val="en-US"/>
        </w:rPr>
      </w:pPr>
      <w:r>
        <w:rPr>
          <w:rFonts w:asciiTheme="majorBidi" w:hAnsiTheme="majorBidi" w:cstheme="majorBidi"/>
          <w:lang w:val="en-US"/>
        </w:rPr>
        <w:t>Practically every national statistical office use</w:t>
      </w:r>
      <w:ins w:id="1985" w:author="Luis Gerardo Gonzalez Morales" w:date="2019-02-14T06:03:00Z">
        <w:r w:rsidR="00717968">
          <w:rPr>
            <w:rFonts w:asciiTheme="majorBidi" w:hAnsiTheme="majorBidi" w:cstheme="majorBidi"/>
            <w:lang w:val="en-US"/>
          </w:rPr>
          <w:t>s</w:t>
        </w:r>
      </w:ins>
      <w:r>
        <w:rPr>
          <w:rFonts w:asciiTheme="majorBidi" w:hAnsiTheme="majorBidi" w:cstheme="majorBidi"/>
          <w:lang w:val="en-US"/>
        </w:rPr>
        <w:t xml:space="preserve"> sample surveys (99 </w:t>
      </w:r>
      <w:del w:id="1986" w:author="Luis Gerardo Gonzalez Morales" w:date="2019-02-13T20:59:00Z">
        <w:r w:rsidDel="00D83CAF">
          <w:rPr>
            <w:rFonts w:asciiTheme="majorBidi" w:hAnsiTheme="majorBidi" w:cstheme="majorBidi"/>
            <w:lang w:val="en-US"/>
          </w:rPr>
          <w:delText>per cent</w:delText>
        </w:r>
      </w:del>
      <w:ins w:id="1987" w:author="Luis Gerardo Gonzalez Morales" w:date="2019-02-13T20:59:00Z">
        <w:r w:rsidR="00D83CAF">
          <w:rPr>
            <w:rFonts w:asciiTheme="majorBidi" w:hAnsiTheme="majorBidi" w:cstheme="majorBidi"/>
            <w:lang w:val="en-US"/>
          </w:rPr>
          <w:t>percent</w:t>
        </w:r>
      </w:ins>
      <w:del w:id="1988" w:author="Luis Gerardo Gonzalez Morales" w:date="2019-02-14T06:04:00Z">
        <w:r w:rsidDel="00717968">
          <w:rPr>
            <w:rFonts w:asciiTheme="majorBidi" w:hAnsiTheme="majorBidi" w:cstheme="majorBidi"/>
            <w:lang w:val="en-US"/>
          </w:rPr>
          <w:delText xml:space="preserve"> of the respondents</w:delText>
        </w:r>
      </w:del>
      <w:r>
        <w:rPr>
          <w:rFonts w:asciiTheme="majorBidi" w:hAnsiTheme="majorBidi" w:cstheme="majorBidi"/>
          <w:lang w:val="en-US"/>
        </w:rPr>
        <w:t xml:space="preserve">) and/or administrative </w:t>
      </w:r>
      <w:del w:id="1989" w:author="Luis Gerardo Gonzalez Morales" w:date="2019-02-14T06:05:00Z">
        <w:r w:rsidDel="00717968">
          <w:rPr>
            <w:rFonts w:asciiTheme="majorBidi" w:hAnsiTheme="majorBidi" w:cstheme="majorBidi"/>
            <w:lang w:val="en-US"/>
          </w:rPr>
          <w:delText xml:space="preserve">data </w:delText>
        </w:r>
      </w:del>
      <w:ins w:id="1990" w:author="Luis Gerardo Gonzalez Morales" w:date="2019-02-14T06:05:00Z">
        <w:r w:rsidR="00717968">
          <w:rPr>
            <w:rFonts w:asciiTheme="majorBidi" w:hAnsiTheme="majorBidi" w:cstheme="majorBidi"/>
            <w:lang w:val="en-US"/>
          </w:rPr>
          <w:t xml:space="preserve">records </w:t>
        </w:r>
      </w:ins>
      <w:r>
        <w:rPr>
          <w:rFonts w:asciiTheme="majorBidi" w:hAnsiTheme="majorBidi" w:cstheme="majorBidi"/>
          <w:lang w:val="en-US"/>
        </w:rPr>
        <w:t xml:space="preserve">(98 </w:t>
      </w:r>
      <w:del w:id="1991" w:author="Luis Gerardo Gonzalez Morales" w:date="2019-02-13T20:59:00Z">
        <w:r w:rsidDel="00D83CAF">
          <w:rPr>
            <w:rFonts w:asciiTheme="majorBidi" w:hAnsiTheme="majorBidi" w:cstheme="majorBidi"/>
            <w:lang w:val="en-US"/>
          </w:rPr>
          <w:delText>per cent</w:delText>
        </w:r>
      </w:del>
      <w:ins w:id="1992"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ins w:id="1993" w:author="Luis Gerardo Gonzalez Morales" w:date="2019-02-14T06:05:00Z">
        <w:r w:rsidR="00717968">
          <w:rPr>
            <w:rFonts w:asciiTheme="majorBidi" w:hAnsiTheme="majorBidi" w:cstheme="majorBidi"/>
            <w:lang w:val="en-US"/>
          </w:rPr>
          <w:t xml:space="preserve">as data sources </w:t>
        </w:r>
      </w:ins>
      <w:del w:id="1994" w:author="Luis Gerardo Gonzalez Morales" w:date="2019-02-14T06:04:00Z">
        <w:r w:rsidDel="00717968">
          <w:rPr>
            <w:rFonts w:asciiTheme="majorBidi" w:hAnsiTheme="majorBidi" w:cstheme="majorBidi"/>
            <w:lang w:val="en-US"/>
          </w:rPr>
          <w:delText>as one of their sources of data</w:delText>
        </w:r>
      </w:del>
      <w:ins w:id="1995" w:author="Luis Gerardo Gonzalez Morales" w:date="2019-02-14T06:04:00Z">
        <w:r w:rsidR="00717968">
          <w:rPr>
            <w:rFonts w:asciiTheme="majorBidi" w:hAnsiTheme="majorBidi" w:cstheme="majorBidi"/>
            <w:lang w:val="en-US"/>
          </w:rPr>
          <w:t xml:space="preserve">for the compilation of official </w:t>
        </w:r>
      </w:ins>
      <w:ins w:id="1996" w:author="Luis Gerardo Gonzalez Morales" w:date="2019-02-14T06:05:00Z">
        <w:r w:rsidR="00717968">
          <w:rPr>
            <w:rFonts w:asciiTheme="majorBidi" w:hAnsiTheme="majorBidi" w:cstheme="majorBidi"/>
            <w:lang w:val="en-US"/>
          </w:rPr>
          <w:t>statistics</w:t>
        </w:r>
      </w:ins>
      <w:r>
        <w:rPr>
          <w:rFonts w:asciiTheme="majorBidi" w:hAnsiTheme="majorBidi" w:cstheme="majorBidi"/>
          <w:lang w:val="en-US"/>
        </w:rPr>
        <w:t xml:space="preserve">. </w:t>
      </w:r>
      <w:ins w:id="1997" w:author="Luis Gerardo Gonzalez Morales" w:date="2019-02-14T09:40:00Z">
        <w:r w:rsidR="00514BA1">
          <w:rPr>
            <w:rFonts w:asciiTheme="majorBidi" w:hAnsiTheme="majorBidi" w:cstheme="majorBidi"/>
            <w:lang w:val="en-US"/>
          </w:rPr>
          <w:t>Not surprisingly, c</w:t>
        </w:r>
      </w:ins>
      <w:ins w:id="1998" w:author="Luis Gerardo Gonzalez Morales" w:date="2019-02-14T06:05:00Z">
        <w:r w:rsidR="00717968">
          <w:rPr>
            <w:rFonts w:asciiTheme="majorBidi" w:hAnsiTheme="majorBidi" w:cstheme="majorBidi"/>
            <w:lang w:val="en-US"/>
          </w:rPr>
          <w:t>ensus data is also</w:t>
        </w:r>
      </w:ins>
      <w:ins w:id="1999" w:author="Luis Gerardo Gonzalez Morales" w:date="2019-02-14T06:06:00Z">
        <w:r w:rsidR="00717968">
          <w:rPr>
            <w:rFonts w:asciiTheme="majorBidi" w:hAnsiTheme="majorBidi" w:cstheme="majorBidi"/>
            <w:lang w:val="en-US"/>
          </w:rPr>
          <w:t xml:space="preserve"> cited as</w:t>
        </w:r>
      </w:ins>
      <w:ins w:id="2000" w:author="Luis Gerardo Gonzalez Morales" w:date="2019-02-14T06:05:00Z">
        <w:r w:rsidR="00717968">
          <w:rPr>
            <w:rFonts w:asciiTheme="majorBidi" w:hAnsiTheme="majorBidi" w:cstheme="majorBidi"/>
            <w:lang w:val="en-US"/>
          </w:rPr>
          <w:t xml:space="preserve"> </w:t>
        </w:r>
      </w:ins>
      <w:ins w:id="2001" w:author="Luis Gerardo Gonzalez Morales" w:date="2019-02-14T06:06:00Z">
        <w:r w:rsidR="00717968">
          <w:rPr>
            <w:rFonts w:asciiTheme="majorBidi" w:hAnsiTheme="majorBidi" w:cstheme="majorBidi"/>
            <w:lang w:val="en-US"/>
          </w:rPr>
          <w:t>one of the most common sources of data (94 percent) used by NSOs.</w:t>
        </w:r>
      </w:ins>
      <w:ins w:id="2002" w:author="Luis Gerardo Gonzalez Morales" w:date="2019-02-14T06:07:00Z">
        <w:r w:rsidR="00717968">
          <w:rPr>
            <w:rFonts w:asciiTheme="majorBidi" w:hAnsiTheme="majorBidi" w:cstheme="majorBidi"/>
            <w:lang w:val="en-US"/>
          </w:rPr>
          <w:t xml:space="preserve">  </w:t>
        </w:r>
      </w:ins>
      <w:ins w:id="2003" w:author="Luis Gerardo Gonzalez Morales" w:date="2019-02-14T06:10:00Z">
        <w:r w:rsidR="00717968">
          <w:rPr>
            <w:rFonts w:asciiTheme="majorBidi" w:hAnsiTheme="majorBidi" w:cstheme="majorBidi"/>
            <w:lang w:val="en-US"/>
          </w:rPr>
          <w:t xml:space="preserve">However, non-traditional sources of data for the compilation of official statistics are increasingly employed by NSOs and NSS. For instance, 37 percent of respondents indicated that they use currently web scrapped data, while 31 and 29 percent use privately-owned datasets and satellite imagery for the compilation of official statistics, respectively. </w:t>
        </w:r>
      </w:ins>
      <w:r>
        <w:rPr>
          <w:rFonts w:asciiTheme="majorBidi" w:hAnsiTheme="majorBidi" w:cstheme="majorBidi"/>
          <w:lang w:val="en-US"/>
        </w:rPr>
        <w:t xml:space="preserve">On the other hand, only </w:t>
      </w:r>
      <w:del w:id="2004" w:author="Luis Gerardo Gonzalez Morales" w:date="2019-02-14T06:07:00Z">
        <w:r w:rsidDel="00717968">
          <w:rPr>
            <w:rFonts w:asciiTheme="majorBidi" w:hAnsiTheme="majorBidi" w:cstheme="majorBidi"/>
            <w:lang w:val="en-US"/>
          </w:rPr>
          <w:delText xml:space="preserve">seven </w:delText>
        </w:r>
      </w:del>
      <w:ins w:id="2005" w:author="Luis Gerardo Gonzalez Morales" w:date="2019-02-14T06:07:00Z">
        <w:r w:rsidR="00717968">
          <w:rPr>
            <w:rFonts w:asciiTheme="majorBidi" w:hAnsiTheme="majorBidi" w:cstheme="majorBidi"/>
            <w:lang w:val="en-US"/>
          </w:rPr>
          <w:t xml:space="preserve">6 </w:t>
        </w:r>
      </w:ins>
      <w:del w:id="2006" w:author="Luis Gerardo Gonzalez Morales" w:date="2019-02-13T20:59:00Z">
        <w:r w:rsidDel="00D83CAF">
          <w:rPr>
            <w:rFonts w:asciiTheme="majorBidi" w:hAnsiTheme="majorBidi" w:cstheme="majorBidi"/>
            <w:lang w:val="en-US"/>
          </w:rPr>
          <w:delText>per cent</w:delText>
        </w:r>
      </w:del>
      <w:ins w:id="2007"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ins w:id="2008" w:author="Luis Gerardo Gonzalez Morales" w:date="2019-02-14T06:07:00Z">
        <w:r w:rsidR="00717968">
          <w:rPr>
            <w:rFonts w:asciiTheme="majorBidi" w:hAnsiTheme="majorBidi" w:cstheme="majorBidi"/>
            <w:lang w:val="en-US"/>
          </w:rPr>
          <w:t xml:space="preserve">of respondents to the questionnaire report the </w:t>
        </w:r>
      </w:ins>
      <w:del w:id="2009" w:author="Luis Gerardo Gonzalez Morales" w:date="2019-02-14T06:07:00Z">
        <w:r w:rsidDel="00717968">
          <w:rPr>
            <w:rFonts w:asciiTheme="majorBidi" w:hAnsiTheme="majorBidi" w:cstheme="majorBidi"/>
            <w:lang w:val="en-US"/>
          </w:rPr>
          <w:delText xml:space="preserve">uses </w:delText>
        </w:r>
      </w:del>
      <w:ins w:id="2010" w:author="Luis Gerardo Gonzalez Morales" w:date="2019-02-14T06:07:00Z">
        <w:r w:rsidR="00717968">
          <w:rPr>
            <w:rFonts w:asciiTheme="majorBidi" w:hAnsiTheme="majorBidi" w:cstheme="majorBidi"/>
            <w:lang w:val="en-US"/>
          </w:rPr>
          <w:t xml:space="preserve">use of </w:t>
        </w:r>
      </w:ins>
      <w:r>
        <w:rPr>
          <w:rFonts w:asciiTheme="majorBidi" w:hAnsiTheme="majorBidi" w:cstheme="majorBidi"/>
          <w:lang w:val="en-US"/>
        </w:rPr>
        <w:t xml:space="preserve">citizen-generated data from civil society organizations. </w:t>
      </w:r>
      <w:del w:id="2011" w:author="Luis Gerardo Gonzalez Morales" w:date="2019-02-14T06:10:00Z">
        <w:r w:rsidDel="00717968">
          <w:rPr>
            <w:rFonts w:asciiTheme="majorBidi" w:hAnsiTheme="majorBidi" w:cstheme="majorBidi"/>
            <w:lang w:val="en-US"/>
          </w:rPr>
          <w:delText xml:space="preserve">Other </w:delText>
        </w:r>
      </w:del>
      <w:del w:id="2012" w:author="Luis Gerardo Gonzalez Morales" w:date="2019-02-14T06:09:00Z">
        <w:r w:rsidDel="00717968">
          <w:rPr>
            <w:rFonts w:asciiTheme="majorBidi" w:hAnsiTheme="majorBidi" w:cstheme="majorBidi"/>
            <w:lang w:val="en-US"/>
          </w:rPr>
          <w:delText xml:space="preserve">sources </w:delText>
        </w:r>
      </w:del>
      <w:del w:id="2013" w:author="Luis Gerardo Gonzalez Morales" w:date="2019-02-14T06:07:00Z">
        <w:r w:rsidDel="00717968">
          <w:rPr>
            <w:rFonts w:asciiTheme="majorBidi" w:hAnsiTheme="majorBidi" w:cstheme="majorBidi"/>
            <w:lang w:val="en-US"/>
          </w:rPr>
          <w:delText xml:space="preserve">of data indicated: censuses (94 </w:delText>
        </w:r>
      </w:del>
      <w:del w:id="2014" w:author="Luis Gerardo Gonzalez Morales" w:date="2019-02-13T20:59:00Z">
        <w:r w:rsidDel="00D83CAF">
          <w:rPr>
            <w:rFonts w:asciiTheme="majorBidi" w:hAnsiTheme="majorBidi" w:cstheme="majorBidi"/>
            <w:lang w:val="en-US"/>
          </w:rPr>
          <w:delText>per cent</w:delText>
        </w:r>
      </w:del>
      <w:del w:id="2015" w:author="Luis Gerardo Gonzalez Morales" w:date="2019-02-14T06:07:00Z">
        <w:r w:rsidDel="00717968">
          <w:rPr>
            <w:rFonts w:asciiTheme="majorBidi" w:hAnsiTheme="majorBidi" w:cstheme="majorBidi"/>
            <w:lang w:val="en-US"/>
          </w:rPr>
          <w:delText xml:space="preserve"> of respondents); </w:delText>
        </w:r>
      </w:del>
      <w:del w:id="2016" w:author="Luis Gerardo Gonzalez Morales" w:date="2019-02-14T06:10:00Z">
        <w:r w:rsidDel="00717968">
          <w:rPr>
            <w:rFonts w:asciiTheme="majorBidi" w:hAnsiTheme="majorBidi" w:cstheme="majorBidi"/>
            <w:lang w:val="en-US"/>
          </w:rPr>
          <w:delText>web scrapped data</w:delText>
        </w:r>
      </w:del>
      <w:del w:id="2017" w:author="Luis Gerardo Gonzalez Morales" w:date="2019-02-14T06:09:00Z">
        <w:r w:rsidDel="00717968">
          <w:rPr>
            <w:rFonts w:asciiTheme="majorBidi" w:hAnsiTheme="majorBidi" w:cstheme="majorBidi"/>
            <w:lang w:val="en-US"/>
          </w:rPr>
          <w:delText xml:space="preserve"> (37 </w:delText>
        </w:r>
      </w:del>
      <w:del w:id="2018" w:author="Luis Gerardo Gonzalez Morales" w:date="2019-02-13T20:59:00Z">
        <w:r w:rsidDel="00D83CAF">
          <w:rPr>
            <w:rFonts w:asciiTheme="majorBidi" w:hAnsiTheme="majorBidi" w:cstheme="majorBidi"/>
            <w:lang w:val="en-US"/>
          </w:rPr>
          <w:delText>per cent</w:delText>
        </w:r>
      </w:del>
      <w:del w:id="2019" w:author="Luis Gerardo Gonzalez Morales" w:date="2019-02-14T06:09:00Z">
        <w:r w:rsidDel="00717968">
          <w:rPr>
            <w:rFonts w:asciiTheme="majorBidi" w:hAnsiTheme="majorBidi" w:cstheme="majorBidi"/>
            <w:lang w:val="en-US"/>
          </w:rPr>
          <w:delText xml:space="preserve">); </w:delText>
        </w:r>
      </w:del>
      <w:del w:id="2020" w:author="Luis Gerardo Gonzalez Morales" w:date="2019-02-14T06:10:00Z">
        <w:r w:rsidDel="00717968">
          <w:rPr>
            <w:rFonts w:asciiTheme="majorBidi" w:hAnsiTheme="majorBidi" w:cstheme="majorBidi"/>
            <w:lang w:val="en-US"/>
          </w:rPr>
          <w:delText xml:space="preserve">privately-owned datasets </w:delText>
        </w:r>
      </w:del>
      <w:del w:id="2021" w:author="Luis Gerardo Gonzalez Morales" w:date="2019-02-14T06:09:00Z">
        <w:r w:rsidDel="00717968">
          <w:rPr>
            <w:rFonts w:asciiTheme="majorBidi" w:hAnsiTheme="majorBidi" w:cstheme="majorBidi"/>
            <w:lang w:val="en-US"/>
          </w:rPr>
          <w:delText xml:space="preserve">(31 </w:delText>
        </w:r>
      </w:del>
      <w:del w:id="2022" w:author="Luis Gerardo Gonzalez Morales" w:date="2019-02-13T20:59:00Z">
        <w:r w:rsidDel="00D83CAF">
          <w:rPr>
            <w:rFonts w:asciiTheme="majorBidi" w:hAnsiTheme="majorBidi" w:cstheme="majorBidi"/>
            <w:lang w:val="en-US"/>
          </w:rPr>
          <w:delText>per cent</w:delText>
        </w:r>
      </w:del>
      <w:del w:id="2023" w:author="Luis Gerardo Gonzalez Morales" w:date="2019-02-14T06:09:00Z">
        <w:r w:rsidDel="00717968">
          <w:rPr>
            <w:rFonts w:asciiTheme="majorBidi" w:hAnsiTheme="majorBidi" w:cstheme="majorBidi"/>
            <w:lang w:val="en-US"/>
          </w:rPr>
          <w:delText>); and</w:delText>
        </w:r>
      </w:del>
      <w:del w:id="2024" w:author="Luis Gerardo Gonzalez Morales" w:date="2019-02-14T06:10:00Z">
        <w:r w:rsidDel="00717968">
          <w:rPr>
            <w:rFonts w:asciiTheme="majorBidi" w:hAnsiTheme="majorBidi" w:cstheme="majorBidi"/>
            <w:lang w:val="en-US"/>
          </w:rPr>
          <w:delText xml:space="preserve"> satellite imagery</w:delText>
        </w:r>
      </w:del>
      <w:del w:id="2025" w:author="Luis Gerardo Gonzalez Morales" w:date="2019-02-14T06:09:00Z">
        <w:r w:rsidDel="00717968">
          <w:rPr>
            <w:rFonts w:asciiTheme="majorBidi" w:hAnsiTheme="majorBidi" w:cstheme="majorBidi"/>
            <w:lang w:val="en-US"/>
          </w:rPr>
          <w:delText xml:space="preserve"> (29 </w:delText>
        </w:r>
      </w:del>
      <w:del w:id="2026" w:author="Luis Gerardo Gonzalez Morales" w:date="2019-02-13T20:59:00Z">
        <w:r w:rsidDel="00D83CAF">
          <w:rPr>
            <w:rFonts w:asciiTheme="majorBidi" w:hAnsiTheme="majorBidi" w:cstheme="majorBidi"/>
            <w:lang w:val="en-US"/>
          </w:rPr>
          <w:delText>per cent</w:delText>
        </w:r>
      </w:del>
      <w:del w:id="2027" w:author="Luis Gerardo Gonzalez Morales" w:date="2019-02-14T06:09:00Z">
        <w:r w:rsidDel="00717968">
          <w:rPr>
            <w:rFonts w:asciiTheme="majorBidi" w:hAnsiTheme="majorBidi" w:cstheme="majorBidi"/>
            <w:lang w:val="en-US"/>
          </w:rPr>
          <w:delText>)</w:delText>
        </w:r>
      </w:del>
      <w:del w:id="2028" w:author="Luis Gerardo Gonzalez Morales" w:date="2019-02-14T06:10:00Z">
        <w:r w:rsidDel="00717968">
          <w:rPr>
            <w:rFonts w:asciiTheme="majorBidi" w:hAnsiTheme="majorBidi" w:cstheme="majorBidi"/>
            <w:lang w:val="en-US"/>
          </w:rPr>
          <w:delText>.</w:delText>
        </w:r>
      </w:del>
    </w:p>
    <w:p w14:paraId="2B8F1115" w14:textId="36ABB01C" w:rsidR="0041474A" w:rsidDel="00717968" w:rsidRDefault="006F2A16" w:rsidP="006F2A16">
      <w:pPr>
        <w:spacing w:after="0" w:line="240" w:lineRule="auto"/>
        <w:contextualSpacing/>
        <w:rPr>
          <w:del w:id="2029" w:author="Luis Gerardo Gonzalez Morales" w:date="2019-02-14T06:03:00Z"/>
          <w:rFonts w:asciiTheme="majorBidi" w:hAnsiTheme="majorBidi" w:cstheme="majorBidi"/>
          <w:i/>
          <w:lang w:val="en-US"/>
        </w:rPr>
      </w:pPr>
      <w:del w:id="2030" w:author="Luis Gerardo Gonzalez Morales" w:date="2019-02-14T06:03:00Z">
        <w:r w:rsidRPr="006F2A16" w:rsidDel="00717968">
          <w:rPr>
            <w:rFonts w:asciiTheme="majorBidi" w:hAnsiTheme="majorBidi" w:cstheme="majorBidi"/>
            <w:i/>
            <w:lang w:val="en-US"/>
          </w:rPr>
          <w:delText xml:space="preserve">Which sources of data is the NSO currently using? (Note: Based on 93 respondents for individual options)      </w:delText>
        </w:r>
      </w:del>
    </w:p>
    <w:p w14:paraId="12CD708E" w14:textId="1A7E1F7A" w:rsidR="006F2A16" w:rsidRDefault="006F2A16">
      <w:pPr>
        <w:rPr>
          <w:rFonts w:asciiTheme="majorBidi" w:hAnsiTheme="majorBidi" w:cstheme="majorBidi"/>
          <w:i/>
          <w:lang w:val="en-US"/>
        </w:rPr>
        <w:pPrChange w:id="2031" w:author="Luis Gerardo Gonzalez Morales" w:date="2019-02-14T06:11:00Z">
          <w:pPr>
            <w:spacing w:after="0" w:line="240" w:lineRule="auto"/>
            <w:contextualSpacing/>
          </w:pPr>
        </w:pPrChange>
      </w:pPr>
      <w:del w:id="2032" w:author="Luis Gerardo Gonzalez Morales" w:date="2019-02-14T06:02:00Z">
        <w:r w:rsidDel="00717968">
          <w:rPr>
            <w:rFonts w:asciiTheme="majorBidi" w:hAnsiTheme="majorBidi" w:cstheme="majorBidi"/>
            <w:i/>
            <w:noProof/>
            <w:lang w:val="en-US"/>
          </w:rPr>
          <w:drawing>
            <wp:inline distT="0" distB="0" distL="0" distR="0" wp14:anchorId="098DD9FD" wp14:editId="738A47B6">
              <wp:extent cx="5556200" cy="44481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8700" cy="4450177"/>
                      </a:xfrm>
                      <a:prstGeom prst="rect">
                        <a:avLst/>
                      </a:prstGeom>
                      <a:noFill/>
                    </pic:spPr>
                  </pic:pic>
                </a:graphicData>
              </a:graphic>
            </wp:inline>
          </w:drawing>
        </w:r>
      </w:del>
    </w:p>
    <w:p w14:paraId="1C3D7E39" w14:textId="77777777" w:rsidR="00717968" w:rsidRDefault="00717968">
      <w:pPr>
        <w:keepNext/>
        <w:jc w:val="center"/>
        <w:rPr>
          <w:ins w:id="2033" w:author="Luis Gerardo Gonzalez Morales" w:date="2019-02-14T06:04:00Z"/>
        </w:rPr>
        <w:pPrChange w:id="2034" w:author="Luis Gerardo Gonzalez Morales" w:date="2019-02-14T06:04:00Z">
          <w:pPr>
            <w:jc w:val="center"/>
          </w:pPr>
        </w:pPrChange>
      </w:pPr>
      <w:ins w:id="2035" w:author="Luis Gerardo Gonzalez Morales" w:date="2019-02-14T06:03:00Z">
        <w:r>
          <w:rPr>
            <w:b/>
            <w:bCs/>
            <w:noProof/>
          </w:rPr>
          <w:drawing>
            <wp:inline distT="0" distB="0" distL="0" distR="0" wp14:anchorId="5C007E7E" wp14:editId="4B682112">
              <wp:extent cx="3657600" cy="3776472"/>
              <wp:effectExtent l="0" t="0" r="0" b="0"/>
              <wp:docPr id="541" name="Graph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lot_39_Q05.1.svg"/>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657600" cy="3776472"/>
                      </a:xfrm>
                      <a:prstGeom prst="rect">
                        <a:avLst/>
                      </a:prstGeom>
                    </pic:spPr>
                  </pic:pic>
                </a:graphicData>
              </a:graphic>
            </wp:inline>
          </w:drawing>
        </w:r>
      </w:ins>
    </w:p>
    <w:p w14:paraId="6DAD9D55" w14:textId="543AF96A" w:rsidR="006F2A16" w:rsidRDefault="00717968">
      <w:pPr>
        <w:pStyle w:val="Caption"/>
        <w:jc w:val="center"/>
        <w:rPr>
          <w:rFonts w:asciiTheme="majorBidi" w:hAnsiTheme="majorBidi" w:cstheme="majorBidi"/>
          <w:i/>
          <w:lang w:val="en-US"/>
        </w:rPr>
        <w:pPrChange w:id="2036" w:author="Luis Gerardo Gonzalez Morales" w:date="2019-02-14T06:04:00Z">
          <w:pPr/>
        </w:pPrChange>
      </w:pPr>
      <w:ins w:id="2037" w:author="Luis Gerardo Gonzalez Morales" w:date="2019-02-14T06:04:00Z">
        <w:r>
          <w:t xml:space="preserve">Figure </w:t>
        </w:r>
        <w:r>
          <w:fldChar w:fldCharType="begin"/>
        </w:r>
        <w:r>
          <w:instrText xml:space="preserve"> SEQ Figure \* ARABIC </w:instrText>
        </w:r>
      </w:ins>
      <w:r>
        <w:fldChar w:fldCharType="separate"/>
      </w:r>
      <w:ins w:id="2038" w:author="Luis Gerardo Gonzalez Morales" w:date="2019-02-17T11:55:00Z">
        <w:r w:rsidR="009241EC">
          <w:rPr>
            <w:noProof/>
          </w:rPr>
          <w:t>29</w:t>
        </w:r>
      </w:ins>
      <w:ins w:id="2039" w:author="Luis Gerardo Gonzalez Morales" w:date="2019-02-14T06:04:00Z">
        <w:r>
          <w:fldChar w:fldCharType="end"/>
        </w:r>
        <w:r>
          <w:rPr>
            <w:lang w:val="en-US"/>
          </w:rPr>
          <w:t>. Sources of data currently used by the NSO</w:t>
        </w:r>
      </w:ins>
    </w:p>
    <w:p w14:paraId="585D0147" w14:textId="221FADEA" w:rsidR="00884D21" w:rsidDel="00A34392" w:rsidRDefault="00884D21" w:rsidP="00884D21">
      <w:pPr>
        <w:rPr>
          <w:del w:id="2040" w:author="Luis Gerardo Gonzalez Morales" w:date="2019-02-14T06:11:00Z"/>
          <w:rFonts w:asciiTheme="majorBidi" w:hAnsiTheme="majorBidi" w:cstheme="majorBidi"/>
          <w:iCs/>
          <w:lang w:val="en-US"/>
        </w:rPr>
      </w:pPr>
      <w:del w:id="2041" w:author="Luis Gerardo Gonzalez Morales" w:date="2019-02-14T06:11:00Z">
        <w:r w:rsidRPr="00717968" w:rsidDel="00717968">
          <w:rPr>
            <w:rFonts w:asciiTheme="majorBidi" w:hAnsiTheme="majorBidi" w:cstheme="majorBidi"/>
            <w:iCs/>
            <w:lang w:val="en-US"/>
            <w:rPrChange w:id="2042" w:author="Luis Gerardo Gonzalez Morales" w:date="2019-02-14T06:11:00Z">
              <w:rPr>
                <w:rFonts w:asciiTheme="majorBidi" w:hAnsiTheme="majorBidi" w:cstheme="majorBidi"/>
                <w:i/>
                <w:lang w:val="en-US"/>
              </w:rPr>
            </w:rPrChange>
          </w:rPr>
          <w:delText>Question 5.1b</w:delText>
        </w:r>
      </w:del>
    </w:p>
    <w:p w14:paraId="345FBFF4" w14:textId="729744E9" w:rsidR="00A34392" w:rsidRDefault="00A34392" w:rsidP="00884D21">
      <w:pPr>
        <w:rPr>
          <w:ins w:id="2043" w:author="Luis Gerardo Gonzalez Morales" w:date="2019-02-14T06:14:00Z"/>
          <w:rFonts w:asciiTheme="majorBidi" w:hAnsiTheme="majorBidi" w:cstheme="majorBidi"/>
          <w:iCs/>
          <w:lang w:val="en-US"/>
        </w:rPr>
      </w:pPr>
    </w:p>
    <w:p w14:paraId="303B8586" w14:textId="29B40420" w:rsidR="00A34392" w:rsidRDefault="00514BA1" w:rsidP="00884D21">
      <w:pPr>
        <w:rPr>
          <w:ins w:id="2044" w:author="Luis Gerardo Gonzalez Morales" w:date="2019-02-14T06:14:00Z"/>
          <w:rFonts w:asciiTheme="majorBidi" w:hAnsiTheme="majorBidi" w:cstheme="majorBidi"/>
          <w:iCs/>
          <w:lang w:val="en-US"/>
        </w:rPr>
      </w:pPr>
      <w:ins w:id="2045" w:author="Luis Gerardo Gonzalez Morales" w:date="2019-02-14T09:40:00Z">
        <w:r>
          <w:rPr>
            <w:rFonts w:asciiTheme="majorBidi" w:hAnsiTheme="majorBidi" w:cstheme="majorBidi"/>
            <w:iCs/>
            <w:lang w:val="en-US"/>
          </w:rPr>
          <w:t xml:space="preserve">In recent years, there has been </w:t>
        </w:r>
      </w:ins>
      <w:ins w:id="2046" w:author="Luis Gerardo Gonzalez Morales" w:date="2019-02-14T09:41:00Z">
        <w:r>
          <w:rPr>
            <w:rFonts w:asciiTheme="majorBidi" w:hAnsiTheme="majorBidi" w:cstheme="majorBidi"/>
            <w:iCs/>
            <w:lang w:val="en-US"/>
          </w:rPr>
          <w:t xml:space="preserve">renewed interest in the use of administrative sources of data to improve timeliness, </w:t>
        </w:r>
      </w:ins>
      <w:ins w:id="2047" w:author="Luis Gerardo Gonzalez Morales" w:date="2019-02-14T09:42:00Z">
        <w:r>
          <w:rPr>
            <w:rFonts w:asciiTheme="majorBidi" w:hAnsiTheme="majorBidi" w:cstheme="majorBidi"/>
            <w:iCs/>
            <w:lang w:val="en-US"/>
          </w:rPr>
          <w:t>manage</w:t>
        </w:r>
      </w:ins>
      <w:ins w:id="2048" w:author="Luis Gerardo Gonzalez Morales" w:date="2019-02-14T09:41:00Z">
        <w:r>
          <w:rPr>
            <w:rFonts w:asciiTheme="majorBidi" w:hAnsiTheme="majorBidi" w:cstheme="majorBidi"/>
            <w:iCs/>
            <w:lang w:val="en-US"/>
          </w:rPr>
          <w:t xml:space="preserve"> costs and </w:t>
        </w:r>
      </w:ins>
      <w:ins w:id="2049" w:author="Luis Gerardo Gonzalez Morales" w:date="2019-02-14T09:42:00Z">
        <w:r>
          <w:rPr>
            <w:rFonts w:asciiTheme="majorBidi" w:hAnsiTheme="majorBidi" w:cstheme="majorBidi"/>
            <w:iCs/>
            <w:lang w:val="en-US"/>
          </w:rPr>
          <w:t>reduce</w:t>
        </w:r>
      </w:ins>
      <w:ins w:id="2050" w:author="Luis Gerardo Gonzalez Morales" w:date="2019-02-14T09:41:00Z">
        <w:r>
          <w:rPr>
            <w:rFonts w:asciiTheme="majorBidi" w:hAnsiTheme="majorBidi" w:cstheme="majorBidi"/>
            <w:iCs/>
            <w:lang w:val="en-US"/>
          </w:rPr>
          <w:t xml:space="preserve"> </w:t>
        </w:r>
      </w:ins>
      <w:ins w:id="2051" w:author="Luis Gerardo Gonzalez Morales" w:date="2019-02-14T09:42:00Z">
        <w:r>
          <w:rPr>
            <w:rFonts w:asciiTheme="majorBidi" w:hAnsiTheme="majorBidi" w:cstheme="majorBidi"/>
            <w:iCs/>
            <w:lang w:val="en-US"/>
          </w:rPr>
          <w:t>burden on data providers.</w:t>
        </w:r>
      </w:ins>
      <w:ins w:id="2052" w:author="Luis Gerardo Gonzalez Morales" w:date="2019-02-14T09:41:00Z">
        <w:r>
          <w:rPr>
            <w:rFonts w:asciiTheme="majorBidi" w:hAnsiTheme="majorBidi" w:cstheme="majorBidi"/>
            <w:iCs/>
            <w:lang w:val="en-US"/>
          </w:rPr>
          <w:t xml:space="preserve"> </w:t>
        </w:r>
      </w:ins>
      <w:ins w:id="2053" w:author="Luis Gerardo Gonzalez Morales" w:date="2019-02-14T09:43:00Z">
        <w:r>
          <w:rPr>
            <w:rFonts w:asciiTheme="majorBidi" w:hAnsiTheme="majorBidi" w:cstheme="majorBidi"/>
            <w:iCs/>
            <w:lang w:val="en-US"/>
          </w:rPr>
          <w:t>In this connection, it is worth noting that the</w:t>
        </w:r>
      </w:ins>
      <w:ins w:id="2054" w:author="Luis Gerardo Gonzalez Morales" w:date="2019-02-14T06:14:00Z">
        <w:r w:rsidR="00A34392">
          <w:rPr>
            <w:rFonts w:asciiTheme="majorBidi" w:hAnsiTheme="majorBidi" w:cstheme="majorBidi"/>
            <w:iCs/>
            <w:lang w:val="en-US"/>
          </w:rPr>
          <w:t xml:space="preserve"> use of </w:t>
        </w:r>
        <w:r w:rsidR="00A34392" w:rsidRPr="00514BA1">
          <w:rPr>
            <w:rFonts w:asciiTheme="majorBidi" w:hAnsiTheme="majorBidi" w:cstheme="majorBidi"/>
            <w:b/>
            <w:bCs/>
            <w:iCs/>
            <w:lang w:val="en-US"/>
            <w:rPrChange w:id="2055" w:author="Luis Gerardo Gonzalez Morales" w:date="2019-02-14T09:43:00Z">
              <w:rPr>
                <w:rFonts w:asciiTheme="majorBidi" w:hAnsiTheme="majorBidi" w:cstheme="majorBidi"/>
                <w:iCs/>
                <w:lang w:val="en-US"/>
              </w:rPr>
            </w:rPrChange>
          </w:rPr>
          <w:t>administrative rec</w:t>
        </w:r>
      </w:ins>
      <w:ins w:id="2056" w:author="Luis Gerardo Gonzalez Morales" w:date="2019-02-14T06:15:00Z">
        <w:r w:rsidR="00A34392" w:rsidRPr="00514BA1">
          <w:rPr>
            <w:rFonts w:asciiTheme="majorBidi" w:hAnsiTheme="majorBidi" w:cstheme="majorBidi"/>
            <w:b/>
            <w:bCs/>
            <w:iCs/>
            <w:lang w:val="en-US"/>
            <w:rPrChange w:id="2057" w:author="Luis Gerardo Gonzalez Morales" w:date="2019-02-14T09:43:00Z">
              <w:rPr>
                <w:rFonts w:asciiTheme="majorBidi" w:hAnsiTheme="majorBidi" w:cstheme="majorBidi"/>
                <w:iCs/>
                <w:lang w:val="en-US"/>
              </w:rPr>
            </w:rPrChange>
          </w:rPr>
          <w:t>ords as a direct source of data</w:t>
        </w:r>
        <w:r w:rsidR="00A34392">
          <w:rPr>
            <w:rFonts w:asciiTheme="majorBidi" w:hAnsiTheme="majorBidi" w:cstheme="majorBidi"/>
            <w:iCs/>
            <w:lang w:val="en-US"/>
          </w:rPr>
          <w:t xml:space="preserve"> (without linking or drawing of inferences) is reported by 9 in every 10 countries. However, </w:t>
        </w:r>
      </w:ins>
      <w:ins w:id="2058" w:author="Luis Gerardo Gonzalez Morales" w:date="2019-02-14T06:16:00Z">
        <w:r w:rsidR="00A34392">
          <w:rPr>
            <w:rFonts w:asciiTheme="majorBidi" w:hAnsiTheme="majorBidi" w:cstheme="majorBidi"/>
            <w:iCs/>
            <w:lang w:val="en-US"/>
          </w:rPr>
          <w:t xml:space="preserve">around 8 in every 10 countries </w:t>
        </w:r>
      </w:ins>
      <w:ins w:id="2059" w:author="Luis Gerardo Gonzalez Morales" w:date="2019-02-14T06:15:00Z">
        <w:r w:rsidR="00A34392">
          <w:rPr>
            <w:rFonts w:asciiTheme="majorBidi" w:hAnsiTheme="majorBidi" w:cstheme="majorBidi"/>
            <w:iCs/>
            <w:lang w:val="en-US"/>
          </w:rPr>
          <w:t xml:space="preserve">also use </w:t>
        </w:r>
        <w:r w:rsidR="00A34392" w:rsidRPr="00514BA1">
          <w:rPr>
            <w:rFonts w:asciiTheme="majorBidi" w:hAnsiTheme="majorBidi" w:cstheme="majorBidi"/>
            <w:b/>
            <w:bCs/>
            <w:iCs/>
            <w:lang w:val="en-US"/>
            <w:rPrChange w:id="2060" w:author="Luis Gerardo Gonzalez Morales" w:date="2019-02-14T09:43:00Z">
              <w:rPr>
                <w:rFonts w:asciiTheme="majorBidi" w:hAnsiTheme="majorBidi" w:cstheme="majorBidi"/>
                <w:iCs/>
                <w:lang w:val="en-US"/>
              </w:rPr>
            </w:rPrChange>
          </w:rPr>
          <w:t>administrative data for correcting input errors, imp</w:t>
        </w:r>
      </w:ins>
      <w:ins w:id="2061" w:author="Luis Gerardo Gonzalez Morales" w:date="2019-02-14T06:16:00Z">
        <w:r w:rsidR="00A34392" w:rsidRPr="00514BA1">
          <w:rPr>
            <w:rFonts w:asciiTheme="majorBidi" w:hAnsiTheme="majorBidi" w:cstheme="majorBidi"/>
            <w:b/>
            <w:bCs/>
            <w:iCs/>
            <w:lang w:val="en-US"/>
            <w:rPrChange w:id="2062" w:author="Luis Gerardo Gonzalez Morales" w:date="2019-02-14T09:43:00Z">
              <w:rPr>
                <w:rFonts w:asciiTheme="majorBidi" w:hAnsiTheme="majorBidi" w:cstheme="majorBidi"/>
                <w:iCs/>
                <w:lang w:val="en-US"/>
              </w:rPr>
            </w:rPrChange>
          </w:rPr>
          <w:t>uting</w:t>
        </w:r>
      </w:ins>
      <w:ins w:id="2063" w:author="Luis Gerardo Gonzalez Morales" w:date="2019-02-14T06:18:00Z">
        <w:r w:rsidR="00A34392" w:rsidRPr="00514BA1">
          <w:rPr>
            <w:rFonts w:asciiTheme="majorBidi" w:hAnsiTheme="majorBidi" w:cstheme="majorBidi"/>
            <w:b/>
            <w:bCs/>
            <w:iCs/>
            <w:lang w:val="en-US"/>
            <w:rPrChange w:id="2064" w:author="Luis Gerardo Gonzalez Morales" w:date="2019-02-14T09:43:00Z">
              <w:rPr>
                <w:rFonts w:asciiTheme="majorBidi" w:hAnsiTheme="majorBidi" w:cstheme="majorBidi"/>
                <w:iCs/>
                <w:lang w:val="en-US"/>
              </w:rPr>
            </w:rPrChange>
          </w:rPr>
          <w:t xml:space="preserve"> values</w:t>
        </w:r>
      </w:ins>
      <w:ins w:id="2065" w:author="Luis Gerardo Gonzalez Morales" w:date="2019-02-14T06:16:00Z">
        <w:r w:rsidR="00A34392" w:rsidRPr="00514BA1">
          <w:rPr>
            <w:rFonts w:asciiTheme="majorBidi" w:hAnsiTheme="majorBidi" w:cstheme="majorBidi"/>
            <w:b/>
            <w:bCs/>
            <w:iCs/>
            <w:lang w:val="en-US"/>
            <w:rPrChange w:id="2066" w:author="Luis Gerardo Gonzalez Morales" w:date="2019-02-14T09:43:00Z">
              <w:rPr>
                <w:rFonts w:asciiTheme="majorBidi" w:hAnsiTheme="majorBidi" w:cstheme="majorBidi"/>
                <w:iCs/>
                <w:lang w:val="en-US"/>
              </w:rPr>
            </w:rPrChange>
          </w:rPr>
          <w:t xml:space="preserve">, </w:t>
        </w:r>
      </w:ins>
      <w:ins w:id="2067" w:author="Luis Gerardo Gonzalez Morales" w:date="2019-02-14T06:18:00Z">
        <w:r w:rsidR="00A34392" w:rsidRPr="00514BA1">
          <w:rPr>
            <w:rFonts w:asciiTheme="majorBidi" w:hAnsiTheme="majorBidi" w:cstheme="majorBidi"/>
            <w:b/>
            <w:bCs/>
            <w:iCs/>
            <w:lang w:val="en-US"/>
            <w:rPrChange w:id="2068" w:author="Luis Gerardo Gonzalez Morales" w:date="2019-02-14T09:43:00Z">
              <w:rPr>
                <w:rFonts w:asciiTheme="majorBidi" w:hAnsiTheme="majorBidi" w:cstheme="majorBidi"/>
                <w:iCs/>
                <w:lang w:val="en-US"/>
              </w:rPr>
            </w:rPrChange>
          </w:rPr>
          <w:t xml:space="preserve">and </w:t>
        </w:r>
      </w:ins>
      <w:ins w:id="2069" w:author="Luis Gerardo Gonzalez Morales" w:date="2019-02-14T06:16:00Z">
        <w:r w:rsidR="00A34392" w:rsidRPr="00514BA1">
          <w:rPr>
            <w:rFonts w:asciiTheme="majorBidi" w:hAnsiTheme="majorBidi" w:cstheme="majorBidi"/>
            <w:b/>
            <w:bCs/>
            <w:iCs/>
            <w:lang w:val="en-US"/>
            <w:rPrChange w:id="2070" w:author="Luis Gerardo Gonzalez Morales" w:date="2019-02-14T09:43:00Z">
              <w:rPr>
                <w:rFonts w:asciiTheme="majorBidi" w:hAnsiTheme="majorBidi" w:cstheme="majorBidi"/>
                <w:iCs/>
                <w:lang w:val="en-US"/>
              </w:rPr>
            </w:rPrChange>
          </w:rPr>
          <w:t>calibrating sample weights</w:t>
        </w:r>
      </w:ins>
      <w:ins w:id="2071" w:author="Luis Gerardo Gonzalez Morales" w:date="2019-02-14T06:17:00Z">
        <w:r w:rsidR="00A34392">
          <w:rPr>
            <w:rFonts w:asciiTheme="majorBidi" w:hAnsiTheme="majorBidi" w:cstheme="majorBidi"/>
            <w:iCs/>
            <w:lang w:val="en-US"/>
          </w:rPr>
          <w:t xml:space="preserve"> in census and sample survey data</w:t>
        </w:r>
      </w:ins>
      <w:ins w:id="2072" w:author="Luis Gerardo Gonzalez Morales" w:date="2019-02-14T06:16:00Z">
        <w:r w:rsidR="00A34392">
          <w:rPr>
            <w:rFonts w:asciiTheme="majorBidi" w:hAnsiTheme="majorBidi" w:cstheme="majorBidi"/>
            <w:iCs/>
            <w:lang w:val="en-US"/>
          </w:rPr>
          <w:t xml:space="preserve">, and as a means for estimation by combining multiple records to derive variables. </w:t>
        </w:r>
      </w:ins>
      <w:ins w:id="2073" w:author="Luis Gerardo Gonzalez Morales" w:date="2019-02-14T06:17:00Z">
        <w:r w:rsidR="00A34392">
          <w:rPr>
            <w:rFonts w:asciiTheme="majorBidi" w:hAnsiTheme="majorBidi" w:cstheme="majorBidi"/>
            <w:iCs/>
            <w:lang w:val="en-US"/>
          </w:rPr>
          <w:t xml:space="preserve">The use of </w:t>
        </w:r>
        <w:r w:rsidR="00A34392" w:rsidRPr="00514BA1">
          <w:rPr>
            <w:rFonts w:asciiTheme="majorBidi" w:hAnsiTheme="majorBidi" w:cstheme="majorBidi"/>
            <w:b/>
            <w:bCs/>
            <w:iCs/>
            <w:lang w:val="en-US"/>
            <w:rPrChange w:id="2074" w:author="Luis Gerardo Gonzalez Morales" w:date="2019-02-14T09:44:00Z">
              <w:rPr>
                <w:rFonts w:asciiTheme="majorBidi" w:hAnsiTheme="majorBidi" w:cstheme="majorBidi"/>
                <w:iCs/>
                <w:lang w:val="en-US"/>
              </w:rPr>
            </w:rPrChange>
          </w:rPr>
          <w:t xml:space="preserve">administrative data </w:t>
        </w:r>
        <w:proofErr w:type="gramStart"/>
        <w:r w:rsidR="00A34392" w:rsidRPr="00514BA1">
          <w:rPr>
            <w:rFonts w:asciiTheme="majorBidi" w:hAnsiTheme="majorBidi" w:cstheme="majorBidi"/>
            <w:b/>
            <w:bCs/>
            <w:iCs/>
            <w:lang w:val="en-US"/>
            <w:rPrChange w:id="2075" w:author="Luis Gerardo Gonzalez Morales" w:date="2019-02-14T09:44:00Z">
              <w:rPr>
                <w:rFonts w:asciiTheme="majorBidi" w:hAnsiTheme="majorBidi" w:cstheme="majorBidi"/>
                <w:iCs/>
                <w:lang w:val="en-US"/>
              </w:rPr>
            </w:rPrChange>
          </w:rPr>
          <w:t>as a means to</w:t>
        </w:r>
        <w:proofErr w:type="gramEnd"/>
        <w:r w:rsidR="00A34392" w:rsidRPr="00514BA1">
          <w:rPr>
            <w:rFonts w:asciiTheme="majorBidi" w:hAnsiTheme="majorBidi" w:cstheme="majorBidi"/>
            <w:b/>
            <w:bCs/>
            <w:iCs/>
            <w:lang w:val="en-US"/>
            <w:rPrChange w:id="2076" w:author="Luis Gerardo Gonzalez Morales" w:date="2019-02-14T09:44:00Z">
              <w:rPr>
                <w:rFonts w:asciiTheme="majorBidi" w:hAnsiTheme="majorBidi" w:cstheme="majorBidi"/>
                <w:iCs/>
                <w:lang w:val="en-US"/>
              </w:rPr>
            </w:rPrChange>
          </w:rPr>
          <w:t xml:space="preserve"> develop sampling frames </w:t>
        </w:r>
      </w:ins>
      <w:ins w:id="2077" w:author="Luis Gerardo Gonzalez Morales" w:date="2019-02-14T06:18:00Z">
        <w:r w:rsidR="00A34392" w:rsidRPr="00514BA1">
          <w:rPr>
            <w:rFonts w:asciiTheme="majorBidi" w:hAnsiTheme="majorBidi" w:cstheme="majorBidi"/>
            <w:b/>
            <w:bCs/>
            <w:iCs/>
            <w:lang w:val="en-US"/>
            <w:rPrChange w:id="2078" w:author="Luis Gerardo Gonzalez Morales" w:date="2019-02-14T09:44:00Z">
              <w:rPr>
                <w:rFonts w:asciiTheme="majorBidi" w:hAnsiTheme="majorBidi" w:cstheme="majorBidi"/>
                <w:iCs/>
                <w:lang w:val="en-US"/>
              </w:rPr>
            </w:rPrChange>
          </w:rPr>
          <w:t xml:space="preserve">and to </w:t>
        </w:r>
      </w:ins>
      <w:ins w:id="2079" w:author="Luis Gerardo Gonzalez Morales" w:date="2019-02-14T06:19:00Z">
        <w:r w:rsidR="00A34392" w:rsidRPr="00514BA1">
          <w:rPr>
            <w:rFonts w:asciiTheme="majorBidi" w:hAnsiTheme="majorBidi" w:cstheme="majorBidi"/>
            <w:b/>
            <w:bCs/>
            <w:iCs/>
            <w:lang w:val="en-US"/>
            <w:rPrChange w:id="2080" w:author="Luis Gerardo Gonzalez Morales" w:date="2019-02-14T09:44:00Z">
              <w:rPr>
                <w:rFonts w:asciiTheme="majorBidi" w:hAnsiTheme="majorBidi" w:cstheme="majorBidi"/>
                <w:iCs/>
                <w:lang w:val="en-US"/>
              </w:rPr>
            </w:rPrChange>
          </w:rPr>
          <w:t>add information to what is collected in survey or census interviews</w:t>
        </w:r>
        <w:r w:rsidR="00A34392">
          <w:rPr>
            <w:rFonts w:asciiTheme="majorBidi" w:hAnsiTheme="majorBidi" w:cstheme="majorBidi"/>
            <w:iCs/>
            <w:lang w:val="en-US"/>
          </w:rPr>
          <w:t xml:space="preserve"> </w:t>
        </w:r>
      </w:ins>
      <w:ins w:id="2081" w:author="Luis Gerardo Gonzalez Morales" w:date="2019-02-14T06:17:00Z">
        <w:r w:rsidR="00A34392">
          <w:rPr>
            <w:rFonts w:asciiTheme="majorBidi" w:hAnsiTheme="majorBidi" w:cstheme="majorBidi"/>
            <w:iCs/>
            <w:lang w:val="en-US"/>
          </w:rPr>
          <w:t>is somewhat less frequent (70 percent)</w:t>
        </w:r>
      </w:ins>
      <w:ins w:id="2082" w:author="Luis Gerardo Gonzalez Morales" w:date="2019-02-14T06:19:00Z">
        <w:r w:rsidR="00A34392">
          <w:rPr>
            <w:rFonts w:asciiTheme="majorBidi" w:hAnsiTheme="majorBidi" w:cstheme="majorBidi"/>
            <w:iCs/>
            <w:lang w:val="en-US"/>
          </w:rPr>
          <w:t xml:space="preserve">. Almost one half of respondents also indicate that administrative data is used </w:t>
        </w:r>
        <w:proofErr w:type="gramStart"/>
        <w:r w:rsidR="00A34392">
          <w:rPr>
            <w:rFonts w:asciiTheme="majorBidi" w:hAnsiTheme="majorBidi" w:cstheme="majorBidi"/>
            <w:iCs/>
            <w:lang w:val="en-US"/>
          </w:rPr>
          <w:t>as a means to</w:t>
        </w:r>
        <w:proofErr w:type="gramEnd"/>
        <w:r w:rsidR="00A34392">
          <w:rPr>
            <w:rFonts w:asciiTheme="majorBidi" w:hAnsiTheme="majorBidi" w:cstheme="majorBidi"/>
            <w:iCs/>
            <w:lang w:val="en-US"/>
          </w:rPr>
          <w:t xml:space="preserve"> assess non-response rates in surveys</w:t>
        </w:r>
      </w:ins>
      <w:ins w:id="2083" w:author="Luis Gerardo Gonzalez Morales" w:date="2019-02-14T06:20:00Z">
        <w:r w:rsidR="00A34392">
          <w:rPr>
            <w:rFonts w:asciiTheme="majorBidi" w:hAnsiTheme="majorBidi" w:cstheme="majorBidi"/>
            <w:iCs/>
            <w:lang w:val="en-US"/>
          </w:rPr>
          <w:t xml:space="preserve">, which is an important quality indicator. </w:t>
        </w:r>
      </w:ins>
    </w:p>
    <w:p w14:paraId="0306DB63" w14:textId="01068BF6" w:rsidR="00884D21" w:rsidDel="00A34392" w:rsidRDefault="00884D21" w:rsidP="00884D21">
      <w:pPr>
        <w:rPr>
          <w:del w:id="2084" w:author="Luis Gerardo Gonzalez Morales" w:date="2019-02-14T06:20:00Z"/>
          <w:rFonts w:asciiTheme="majorBidi" w:hAnsiTheme="majorBidi" w:cstheme="majorBidi"/>
          <w:lang w:val="en-US"/>
        </w:rPr>
      </w:pPr>
      <w:del w:id="2085" w:author="Luis Gerardo Gonzalez Morales" w:date="2019-02-14T06:11:00Z">
        <w:r w:rsidRPr="00717968" w:rsidDel="00717968">
          <w:rPr>
            <w:rFonts w:asciiTheme="majorBidi" w:hAnsiTheme="majorBidi" w:cstheme="majorBidi"/>
            <w:iCs/>
            <w:lang w:val="en-US"/>
            <w:rPrChange w:id="2086" w:author="Luis Gerardo Gonzalez Morales" w:date="2019-02-14T06:11:00Z">
              <w:rPr>
                <w:rFonts w:asciiTheme="majorBidi" w:hAnsiTheme="majorBidi" w:cstheme="majorBidi"/>
                <w:lang w:val="en-US"/>
              </w:rPr>
            </w:rPrChange>
          </w:rPr>
          <w:lastRenderedPageBreak/>
          <w:delText xml:space="preserve">From </w:delText>
        </w:r>
      </w:del>
      <w:del w:id="2087" w:author="Luis Gerardo Gonzalez Morales" w:date="2019-02-14T06:20:00Z">
        <w:r w:rsidDel="00A34392">
          <w:rPr>
            <w:rFonts w:asciiTheme="majorBidi" w:hAnsiTheme="majorBidi" w:cstheme="majorBidi"/>
            <w:lang w:val="en-US"/>
          </w:rPr>
          <w:delText xml:space="preserve">the countries that use administrative data as one of their sources, virtually all (98 </w:delText>
        </w:r>
      </w:del>
      <w:del w:id="2088" w:author="Luis Gerardo Gonzalez Morales" w:date="2019-02-13T20:59:00Z">
        <w:r w:rsidDel="00D83CAF">
          <w:rPr>
            <w:rFonts w:asciiTheme="majorBidi" w:hAnsiTheme="majorBidi" w:cstheme="majorBidi"/>
            <w:lang w:val="en-US"/>
          </w:rPr>
          <w:delText>per cent</w:delText>
        </w:r>
      </w:del>
      <w:del w:id="2089" w:author="Luis Gerardo Gonzalez Morales" w:date="2019-02-14T06:20:00Z">
        <w:r w:rsidDel="00A34392">
          <w:rPr>
            <w:rFonts w:asciiTheme="majorBidi" w:hAnsiTheme="majorBidi" w:cstheme="majorBidi"/>
            <w:lang w:val="en-US"/>
          </w:rPr>
          <w:delText xml:space="preserve">) take action for adapting the records to statistical purposes. Eighty-seven </w:delText>
        </w:r>
      </w:del>
      <w:del w:id="2090" w:author="Luis Gerardo Gonzalez Morales" w:date="2019-02-13T20:59:00Z">
        <w:r w:rsidDel="00D83CAF">
          <w:rPr>
            <w:rFonts w:asciiTheme="majorBidi" w:hAnsiTheme="majorBidi" w:cstheme="majorBidi"/>
            <w:lang w:val="en-US"/>
          </w:rPr>
          <w:delText>per cent</w:delText>
        </w:r>
      </w:del>
      <w:del w:id="2091" w:author="Luis Gerardo Gonzalez Morales" w:date="2019-02-14T06:20:00Z">
        <w:r w:rsidDel="00A34392">
          <w:rPr>
            <w:rFonts w:asciiTheme="majorBidi" w:hAnsiTheme="majorBidi" w:cstheme="majorBidi"/>
            <w:lang w:val="en-US"/>
          </w:rPr>
          <w:delText xml:space="preserve"> of them cooperate with the custodians at the stage of design or modernization of information systems</w:delText>
        </w:r>
        <w:r w:rsidR="00C25CF4" w:rsidDel="00A34392">
          <w:rPr>
            <w:rFonts w:asciiTheme="majorBidi" w:hAnsiTheme="majorBidi" w:cstheme="majorBidi"/>
            <w:lang w:val="en-US"/>
          </w:rPr>
          <w:delText>;</w:delText>
        </w:r>
        <w:r w:rsidDel="00A34392">
          <w:rPr>
            <w:rFonts w:asciiTheme="majorBidi" w:hAnsiTheme="majorBidi" w:cstheme="majorBidi"/>
            <w:lang w:val="en-US"/>
          </w:rPr>
          <w:delText xml:space="preserve"> 81 </w:delText>
        </w:r>
      </w:del>
      <w:del w:id="2092" w:author="Luis Gerardo Gonzalez Morales" w:date="2019-02-13T20:59:00Z">
        <w:r w:rsidDel="00D83CAF">
          <w:rPr>
            <w:rFonts w:asciiTheme="majorBidi" w:hAnsiTheme="majorBidi" w:cstheme="majorBidi"/>
            <w:lang w:val="en-US"/>
          </w:rPr>
          <w:delText>per cent</w:delText>
        </w:r>
      </w:del>
      <w:del w:id="2093" w:author="Luis Gerardo Gonzalez Morales" w:date="2019-02-14T06:20:00Z">
        <w:r w:rsidDel="00A34392">
          <w:rPr>
            <w:rFonts w:asciiTheme="majorBidi" w:hAnsiTheme="majorBidi" w:cstheme="majorBidi"/>
            <w:lang w:val="en-US"/>
          </w:rPr>
          <w:delText xml:space="preserve"> provide advice to the custodians</w:delText>
        </w:r>
        <w:r w:rsidR="00C25CF4" w:rsidDel="00A34392">
          <w:rPr>
            <w:rFonts w:asciiTheme="majorBidi" w:hAnsiTheme="majorBidi" w:cstheme="majorBidi"/>
            <w:lang w:val="en-US"/>
          </w:rPr>
          <w:delText>;</w:delText>
        </w:r>
        <w:r w:rsidDel="00A34392">
          <w:rPr>
            <w:rFonts w:asciiTheme="majorBidi" w:hAnsiTheme="majorBidi" w:cstheme="majorBidi"/>
            <w:lang w:val="en-US"/>
          </w:rPr>
          <w:delText xml:space="preserve"> and 74 </w:delText>
        </w:r>
      </w:del>
      <w:del w:id="2094" w:author="Luis Gerardo Gonzalez Morales" w:date="2019-02-13T20:59:00Z">
        <w:r w:rsidDel="00D83CAF">
          <w:rPr>
            <w:rFonts w:asciiTheme="majorBidi" w:hAnsiTheme="majorBidi" w:cstheme="majorBidi"/>
            <w:lang w:val="en-US"/>
          </w:rPr>
          <w:delText>per cent</w:delText>
        </w:r>
      </w:del>
      <w:del w:id="2095" w:author="Luis Gerardo Gonzalez Morales" w:date="2019-02-14T06:20:00Z">
        <w:r w:rsidDel="00A34392">
          <w:rPr>
            <w:rFonts w:asciiTheme="majorBidi" w:hAnsiTheme="majorBidi" w:cstheme="majorBidi"/>
            <w:lang w:val="en-US"/>
          </w:rPr>
          <w:delText xml:space="preserve"> give feedback to the data source when errors are detected.</w:delText>
        </w:r>
      </w:del>
    </w:p>
    <w:tbl>
      <w:tblPr>
        <w:tblStyle w:val="TableGrid"/>
        <w:tblW w:w="8640" w:type="dxa"/>
        <w:tblLook w:val="04A0" w:firstRow="1" w:lastRow="0" w:firstColumn="1" w:lastColumn="0" w:noHBand="0" w:noVBand="1"/>
      </w:tblPr>
      <w:tblGrid>
        <w:gridCol w:w="882"/>
        <w:gridCol w:w="5604"/>
        <w:gridCol w:w="775"/>
        <w:gridCol w:w="1379"/>
      </w:tblGrid>
      <w:tr w:rsidR="00C25CF4" w:rsidRPr="00E41A12" w:rsidDel="00A34392" w14:paraId="7A9FB1EE" w14:textId="1146D05E" w:rsidTr="00A34392">
        <w:trPr>
          <w:trHeight w:val="300"/>
          <w:del w:id="2096" w:author="Luis Gerardo Gonzalez Morales" w:date="2019-02-14T06:12:00Z"/>
        </w:trPr>
        <w:tc>
          <w:tcPr>
            <w:tcW w:w="882" w:type="dxa"/>
            <w:hideMark/>
          </w:tcPr>
          <w:p w14:paraId="391B093B" w14:textId="3CC3F8FE" w:rsidR="00C25CF4" w:rsidRPr="0040020D" w:rsidDel="00A34392" w:rsidRDefault="00C25CF4" w:rsidP="00884D21">
            <w:pPr>
              <w:rPr>
                <w:del w:id="2097" w:author="Luis Gerardo Gonzalez Morales" w:date="2019-02-14T06:12:00Z"/>
                <w:rFonts w:ascii="Calibri" w:eastAsia="Times New Roman" w:hAnsi="Calibri" w:cs="Times New Roman"/>
                <w:color w:val="000000"/>
                <w:sz w:val="20"/>
                <w:szCs w:val="20"/>
                <w:lang w:val="en-US" w:eastAsia="en-US"/>
              </w:rPr>
            </w:pPr>
            <w:del w:id="2098" w:author="Luis Gerardo Gonzalez Morales" w:date="2019-02-14T06:12:00Z">
              <w:r w:rsidRPr="0040020D" w:rsidDel="00A34392">
                <w:rPr>
                  <w:rFonts w:ascii="Calibri" w:eastAsia="Times New Roman" w:hAnsi="Calibri" w:cs="Times New Roman"/>
                  <w:color w:val="000000"/>
                  <w:sz w:val="20"/>
                  <w:szCs w:val="20"/>
                  <w:lang w:val="en-US" w:eastAsia="en-US"/>
                </w:rPr>
                <w:delText>5.1</w:delText>
              </w:r>
            </w:del>
          </w:p>
        </w:tc>
        <w:tc>
          <w:tcPr>
            <w:tcW w:w="5604" w:type="dxa"/>
            <w:hideMark/>
          </w:tcPr>
          <w:p w14:paraId="5D3DF2FA" w14:textId="453408C8" w:rsidR="00C25CF4" w:rsidRPr="0040020D" w:rsidDel="00A34392" w:rsidRDefault="00C25CF4" w:rsidP="00884D21">
            <w:pPr>
              <w:rPr>
                <w:del w:id="2099" w:author="Luis Gerardo Gonzalez Morales" w:date="2019-02-14T06:12:00Z"/>
                <w:rFonts w:ascii="Calibri" w:eastAsia="Times New Roman" w:hAnsi="Calibri" w:cs="Times New Roman"/>
                <w:color w:val="000000"/>
                <w:sz w:val="20"/>
                <w:szCs w:val="20"/>
                <w:lang w:val="en-US" w:eastAsia="en-US"/>
              </w:rPr>
            </w:pPr>
            <w:del w:id="2100" w:author="Luis Gerardo Gonzalez Morales" w:date="2019-02-14T06:12:00Z">
              <w:r w:rsidRPr="0040020D" w:rsidDel="00A34392">
                <w:rPr>
                  <w:rFonts w:ascii="Calibri" w:eastAsia="Times New Roman" w:hAnsi="Calibri" w:cs="Times New Roman"/>
                  <w:color w:val="000000"/>
                  <w:sz w:val="20"/>
                  <w:szCs w:val="20"/>
                  <w:lang w:val="en-US" w:eastAsia="en-US"/>
                </w:rPr>
                <w:delText xml:space="preserve">Which sources of data is the NSO currently using?  (multiple) </w:delText>
              </w:r>
            </w:del>
          </w:p>
        </w:tc>
        <w:tc>
          <w:tcPr>
            <w:tcW w:w="775" w:type="dxa"/>
            <w:noWrap/>
            <w:hideMark/>
          </w:tcPr>
          <w:p w14:paraId="2C9F49CC" w14:textId="7841B8B2" w:rsidR="00C25CF4" w:rsidRPr="0040020D" w:rsidDel="00A34392" w:rsidRDefault="00C25CF4" w:rsidP="00884D21">
            <w:pPr>
              <w:rPr>
                <w:del w:id="2101" w:author="Luis Gerardo Gonzalez Morales" w:date="2019-02-14T06:12:00Z"/>
                <w:rFonts w:ascii="Calibri" w:eastAsia="Times New Roman" w:hAnsi="Calibri" w:cs="Times New Roman"/>
                <w:color w:val="000000"/>
                <w:sz w:val="20"/>
                <w:szCs w:val="20"/>
                <w:lang w:val="en-US" w:eastAsia="en-US"/>
              </w:rPr>
            </w:pPr>
            <w:del w:id="2102"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1379" w:type="dxa"/>
            <w:noWrap/>
            <w:hideMark/>
          </w:tcPr>
          <w:p w14:paraId="01CEEE7C" w14:textId="0C576EEA" w:rsidR="00C25CF4" w:rsidRPr="0040020D" w:rsidDel="00A34392" w:rsidRDefault="00C25CF4" w:rsidP="00884D21">
            <w:pPr>
              <w:rPr>
                <w:del w:id="2103" w:author="Luis Gerardo Gonzalez Morales" w:date="2019-02-14T06:12:00Z"/>
                <w:rFonts w:ascii="Calibri" w:eastAsia="Times New Roman" w:hAnsi="Calibri" w:cs="Times New Roman"/>
                <w:color w:val="000000"/>
                <w:sz w:val="20"/>
                <w:szCs w:val="20"/>
                <w:lang w:val="en-US" w:eastAsia="en-US"/>
              </w:rPr>
            </w:pPr>
          </w:p>
        </w:tc>
      </w:tr>
      <w:tr w:rsidR="00C25CF4" w:rsidRPr="00E41A12" w:rsidDel="00A34392" w14:paraId="67BC872E" w14:textId="69572B9B" w:rsidTr="00A34392">
        <w:trPr>
          <w:trHeight w:val="900"/>
          <w:del w:id="2104" w:author="Luis Gerardo Gonzalez Morales" w:date="2019-02-14T06:12:00Z"/>
        </w:trPr>
        <w:tc>
          <w:tcPr>
            <w:tcW w:w="882" w:type="dxa"/>
            <w:hideMark/>
          </w:tcPr>
          <w:p w14:paraId="5B7A0214" w14:textId="64B452F4" w:rsidR="00C25CF4" w:rsidRPr="0040020D" w:rsidDel="00A34392" w:rsidRDefault="00C25CF4" w:rsidP="00884D21">
            <w:pPr>
              <w:rPr>
                <w:del w:id="2105" w:author="Luis Gerardo Gonzalez Morales" w:date="2019-02-14T06:12:00Z"/>
                <w:rFonts w:ascii="Calibri" w:eastAsia="Times New Roman" w:hAnsi="Calibri" w:cs="Times New Roman"/>
                <w:color w:val="000000"/>
                <w:sz w:val="20"/>
                <w:szCs w:val="20"/>
                <w:lang w:val="en-US" w:eastAsia="en-US"/>
              </w:rPr>
            </w:pPr>
            <w:del w:id="2106" w:author="Luis Gerardo Gonzalez Morales" w:date="2019-02-14T06:12:00Z">
              <w:r w:rsidRPr="0040020D" w:rsidDel="00A34392">
                <w:rPr>
                  <w:rFonts w:ascii="Calibri" w:eastAsia="Times New Roman" w:hAnsi="Calibri" w:cs="Times New Roman"/>
                  <w:color w:val="000000"/>
                  <w:sz w:val="20"/>
                  <w:szCs w:val="20"/>
                  <w:lang w:val="en-US" w:eastAsia="en-US"/>
                </w:rPr>
                <w:delText>5.1b</w:delText>
              </w:r>
            </w:del>
          </w:p>
        </w:tc>
        <w:tc>
          <w:tcPr>
            <w:tcW w:w="5604" w:type="dxa"/>
            <w:hideMark/>
          </w:tcPr>
          <w:p w14:paraId="72AEAB87" w14:textId="357F3B3B" w:rsidR="00C25CF4" w:rsidRPr="0040020D" w:rsidDel="00A34392" w:rsidRDefault="00C25CF4" w:rsidP="00884D21">
            <w:pPr>
              <w:rPr>
                <w:del w:id="2107" w:author="Luis Gerardo Gonzalez Morales" w:date="2019-02-14T06:12:00Z"/>
                <w:rFonts w:ascii="Calibri" w:eastAsia="Times New Roman" w:hAnsi="Calibri" w:cs="Times New Roman"/>
                <w:color w:val="000000"/>
                <w:sz w:val="20"/>
                <w:szCs w:val="20"/>
                <w:lang w:val="en-US" w:eastAsia="en-US"/>
              </w:rPr>
            </w:pPr>
            <w:del w:id="2108" w:author="Luis Gerardo Gonzalez Morales" w:date="2019-02-14T06:12:00Z">
              <w:r w:rsidRPr="0040020D" w:rsidDel="00A34392">
                <w:rPr>
                  <w:rFonts w:ascii="Calibri" w:eastAsia="Times New Roman" w:hAnsi="Calibri" w:cs="Times New Roman"/>
                  <w:color w:val="000000"/>
                  <w:sz w:val="20"/>
                  <w:szCs w:val="20"/>
                  <w:lang w:val="en-US" w:eastAsia="en-US"/>
                </w:rPr>
                <w:delText>(if "administrative data" was selected) What actions are being taken for adapting the records to statistical purposes from the source?  (multiple)</w:delText>
              </w:r>
            </w:del>
          </w:p>
        </w:tc>
        <w:tc>
          <w:tcPr>
            <w:tcW w:w="775" w:type="dxa"/>
            <w:hideMark/>
          </w:tcPr>
          <w:p w14:paraId="31F75A52" w14:textId="6D1019AD" w:rsidR="00C25CF4" w:rsidRPr="0040020D" w:rsidDel="00A34392" w:rsidRDefault="00C25CF4" w:rsidP="00884D21">
            <w:pPr>
              <w:rPr>
                <w:del w:id="2109" w:author="Luis Gerardo Gonzalez Morales" w:date="2019-02-14T06:12:00Z"/>
                <w:rFonts w:ascii="Calibri" w:eastAsia="Times New Roman" w:hAnsi="Calibri" w:cs="Times New Roman"/>
                <w:color w:val="000000"/>
                <w:sz w:val="20"/>
                <w:szCs w:val="20"/>
                <w:lang w:val="en-US" w:eastAsia="en-US"/>
              </w:rPr>
            </w:pPr>
            <w:del w:id="2110" w:author="Luis Gerardo Gonzalez Morales" w:date="2019-02-14T06:12:00Z">
              <w:r w:rsidRPr="0040020D" w:rsidDel="00A34392">
                <w:rPr>
                  <w:rFonts w:ascii="Calibri" w:eastAsia="Times New Roman" w:hAnsi="Calibri" w:cs="Times New Roman"/>
                  <w:color w:val="000000"/>
                  <w:sz w:val="20"/>
                  <w:szCs w:val="20"/>
                  <w:lang w:val="en-US" w:eastAsia="en-US"/>
                </w:rPr>
                <w:delText>Count</w:delText>
              </w:r>
            </w:del>
          </w:p>
        </w:tc>
        <w:tc>
          <w:tcPr>
            <w:tcW w:w="1379" w:type="dxa"/>
            <w:hideMark/>
          </w:tcPr>
          <w:p w14:paraId="2CF2553B" w14:textId="1DB5FA7C" w:rsidR="00C25CF4" w:rsidRPr="0040020D" w:rsidDel="00A34392" w:rsidRDefault="00C25CF4" w:rsidP="00884D21">
            <w:pPr>
              <w:rPr>
                <w:del w:id="2111" w:author="Luis Gerardo Gonzalez Morales" w:date="2019-02-14T06:12:00Z"/>
                <w:rFonts w:ascii="Calibri" w:eastAsia="Times New Roman" w:hAnsi="Calibri" w:cs="Times New Roman"/>
                <w:color w:val="000000"/>
                <w:sz w:val="20"/>
                <w:szCs w:val="20"/>
                <w:lang w:val="en-US" w:eastAsia="en-US"/>
              </w:rPr>
            </w:pPr>
            <w:del w:id="2112" w:author="Luis Gerardo Gonzalez Morales" w:date="2019-02-14T06:12:00Z">
              <w:r w:rsidRPr="0040020D" w:rsidDel="00A34392">
                <w:rPr>
                  <w:rFonts w:ascii="Calibri" w:eastAsia="Times New Roman" w:hAnsi="Calibri" w:cs="Times New Roman"/>
                  <w:color w:val="000000"/>
                  <w:sz w:val="20"/>
                  <w:szCs w:val="20"/>
                  <w:lang w:val="en-US" w:eastAsia="en-US"/>
                </w:rPr>
                <w:delText>% based on 91</w:delText>
              </w:r>
            </w:del>
          </w:p>
        </w:tc>
      </w:tr>
      <w:tr w:rsidR="00C25CF4" w:rsidRPr="00E41A12" w:rsidDel="00A34392" w14:paraId="22751A39" w14:textId="62A181BA" w:rsidTr="00A34392">
        <w:trPr>
          <w:trHeight w:val="600"/>
          <w:del w:id="2113" w:author="Luis Gerardo Gonzalez Morales" w:date="2019-02-14T06:12:00Z"/>
        </w:trPr>
        <w:tc>
          <w:tcPr>
            <w:tcW w:w="882" w:type="dxa"/>
            <w:hideMark/>
          </w:tcPr>
          <w:p w14:paraId="469AEC3E" w14:textId="5030BADD" w:rsidR="00C25CF4" w:rsidRPr="0040020D" w:rsidDel="00A34392" w:rsidRDefault="00C25CF4" w:rsidP="00884D21">
            <w:pPr>
              <w:rPr>
                <w:del w:id="2114" w:author="Luis Gerardo Gonzalez Morales" w:date="2019-02-14T06:12:00Z"/>
                <w:rFonts w:ascii="Calibri" w:eastAsia="Times New Roman" w:hAnsi="Calibri" w:cs="Times New Roman"/>
                <w:color w:val="000000"/>
                <w:sz w:val="20"/>
                <w:szCs w:val="20"/>
                <w:lang w:val="en-US" w:eastAsia="en-US"/>
              </w:rPr>
            </w:pPr>
            <w:del w:id="2115"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4065DC04" w14:textId="787D9D27" w:rsidR="00C25CF4" w:rsidRPr="0040020D" w:rsidDel="00A34392" w:rsidRDefault="00C25CF4" w:rsidP="00884D21">
            <w:pPr>
              <w:rPr>
                <w:del w:id="2116" w:author="Luis Gerardo Gonzalez Morales" w:date="2019-02-14T06:12:00Z"/>
                <w:rFonts w:ascii="Calibri" w:eastAsia="Times New Roman" w:hAnsi="Calibri" w:cs="Times New Roman"/>
                <w:color w:val="000000"/>
                <w:sz w:val="20"/>
                <w:szCs w:val="20"/>
                <w:lang w:val="en-US" w:eastAsia="en-US"/>
              </w:rPr>
            </w:pPr>
            <w:del w:id="2117" w:author="Luis Gerardo Gonzalez Morales" w:date="2019-02-14T06:12:00Z">
              <w:r w:rsidRPr="0040020D" w:rsidDel="00A34392">
                <w:rPr>
                  <w:rFonts w:ascii="Calibri" w:eastAsia="Times New Roman" w:hAnsi="Calibri" w:cs="Times New Roman"/>
                  <w:color w:val="000000"/>
                  <w:sz w:val="20"/>
                  <w:szCs w:val="20"/>
                  <w:lang w:val="en-US" w:eastAsia="en-US"/>
                </w:rPr>
                <w:delText>Cooperation with custodians of administrative data at the stage of design/modernization of information systems</w:delText>
              </w:r>
            </w:del>
          </w:p>
        </w:tc>
        <w:tc>
          <w:tcPr>
            <w:tcW w:w="775" w:type="dxa"/>
            <w:hideMark/>
          </w:tcPr>
          <w:p w14:paraId="1EB668F6" w14:textId="0602DE74" w:rsidR="00C25CF4" w:rsidRPr="0040020D" w:rsidDel="00A34392" w:rsidRDefault="00C25CF4" w:rsidP="00884D21">
            <w:pPr>
              <w:rPr>
                <w:del w:id="2118" w:author="Luis Gerardo Gonzalez Morales" w:date="2019-02-14T06:12:00Z"/>
                <w:rFonts w:ascii="Calibri" w:eastAsia="Times New Roman" w:hAnsi="Calibri" w:cs="Times New Roman"/>
                <w:color w:val="000000"/>
                <w:sz w:val="20"/>
                <w:szCs w:val="20"/>
                <w:lang w:val="en-US" w:eastAsia="en-US"/>
              </w:rPr>
            </w:pPr>
            <w:del w:id="2119" w:author="Luis Gerardo Gonzalez Morales" w:date="2019-02-14T06:12:00Z">
              <w:r w:rsidRPr="0040020D" w:rsidDel="00A34392">
                <w:rPr>
                  <w:rFonts w:ascii="Calibri" w:eastAsia="Times New Roman" w:hAnsi="Calibri" w:cs="Times New Roman"/>
                  <w:color w:val="000000"/>
                  <w:sz w:val="20"/>
                  <w:szCs w:val="20"/>
                  <w:lang w:val="en-US" w:eastAsia="en-US"/>
                </w:rPr>
                <w:delText>79</w:delText>
              </w:r>
            </w:del>
          </w:p>
        </w:tc>
        <w:tc>
          <w:tcPr>
            <w:tcW w:w="1379" w:type="dxa"/>
            <w:hideMark/>
          </w:tcPr>
          <w:p w14:paraId="38D019A8" w14:textId="371CB03A" w:rsidR="00C25CF4" w:rsidRPr="0040020D" w:rsidDel="00A34392" w:rsidRDefault="00C25CF4" w:rsidP="00884D21">
            <w:pPr>
              <w:rPr>
                <w:del w:id="2120" w:author="Luis Gerardo Gonzalez Morales" w:date="2019-02-14T06:12:00Z"/>
                <w:rFonts w:ascii="Calibri" w:eastAsia="Times New Roman" w:hAnsi="Calibri" w:cs="Times New Roman"/>
                <w:color w:val="000000"/>
                <w:sz w:val="20"/>
                <w:szCs w:val="20"/>
                <w:lang w:val="en-US" w:eastAsia="en-US"/>
              </w:rPr>
            </w:pPr>
            <w:del w:id="2121" w:author="Luis Gerardo Gonzalez Morales" w:date="2019-02-14T06:12:00Z">
              <w:r w:rsidRPr="0040020D" w:rsidDel="00A34392">
                <w:rPr>
                  <w:rFonts w:ascii="Calibri" w:eastAsia="Times New Roman" w:hAnsi="Calibri" w:cs="Times New Roman"/>
                  <w:color w:val="000000"/>
                  <w:sz w:val="20"/>
                  <w:szCs w:val="20"/>
                  <w:lang w:val="en-US" w:eastAsia="en-US"/>
                </w:rPr>
                <w:delText>86.8</w:delText>
              </w:r>
            </w:del>
          </w:p>
        </w:tc>
      </w:tr>
      <w:tr w:rsidR="00C25CF4" w:rsidRPr="00E41A12" w:rsidDel="00A34392" w14:paraId="634DFB3F" w14:textId="372910F2" w:rsidTr="00A34392">
        <w:trPr>
          <w:trHeight w:val="600"/>
          <w:del w:id="2122" w:author="Luis Gerardo Gonzalez Morales" w:date="2019-02-14T06:12:00Z"/>
        </w:trPr>
        <w:tc>
          <w:tcPr>
            <w:tcW w:w="882" w:type="dxa"/>
            <w:hideMark/>
          </w:tcPr>
          <w:p w14:paraId="017BCE88" w14:textId="68FAA28C" w:rsidR="00C25CF4" w:rsidRPr="0040020D" w:rsidDel="00A34392" w:rsidRDefault="00C25CF4" w:rsidP="00884D21">
            <w:pPr>
              <w:rPr>
                <w:del w:id="2123" w:author="Luis Gerardo Gonzalez Morales" w:date="2019-02-14T06:12:00Z"/>
                <w:rFonts w:ascii="Calibri" w:eastAsia="Times New Roman" w:hAnsi="Calibri" w:cs="Times New Roman"/>
                <w:color w:val="000000"/>
                <w:sz w:val="20"/>
                <w:szCs w:val="20"/>
                <w:lang w:val="en-US" w:eastAsia="en-US"/>
              </w:rPr>
            </w:pPr>
            <w:del w:id="2124"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05AEF85F" w14:textId="51862C9A" w:rsidR="00C25CF4" w:rsidRPr="0040020D" w:rsidDel="00A34392" w:rsidRDefault="00C25CF4" w:rsidP="00884D21">
            <w:pPr>
              <w:rPr>
                <w:del w:id="2125" w:author="Luis Gerardo Gonzalez Morales" w:date="2019-02-14T06:12:00Z"/>
                <w:rFonts w:ascii="Calibri" w:eastAsia="Times New Roman" w:hAnsi="Calibri" w:cs="Times New Roman"/>
                <w:color w:val="000000"/>
                <w:sz w:val="20"/>
                <w:szCs w:val="20"/>
                <w:lang w:val="en-US" w:eastAsia="en-US"/>
              </w:rPr>
            </w:pPr>
            <w:del w:id="2126" w:author="Luis Gerardo Gonzalez Morales" w:date="2019-02-14T06:12:00Z">
              <w:r w:rsidRPr="0040020D" w:rsidDel="00A34392">
                <w:rPr>
                  <w:rFonts w:ascii="Calibri" w:eastAsia="Times New Roman" w:hAnsi="Calibri" w:cs="Times New Roman"/>
                  <w:color w:val="000000"/>
                  <w:sz w:val="20"/>
                  <w:szCs w:val="20"/>
                  <w:lang w:val="en-US" w:eastAsia="en-US"/>
                </w:rPr>
                <w:delText>Providing advice to the custodians of administrative data for amending the composition of data and classification</w:delText>
              </w:r>
            </w:del>
          </w:p>
        </w:tc>
        <w:tc>
          <w:tcPr>
            <w:tcW w:w="775" w:type="dxa"/>
            <w:hideMark/>
          </w:tcPr>
          <w:p w14:paraId="247B1A7F" w14:textId="2369F493" w:rsidR="00C25CF4" w:rsidRPr="0040020D" w:rsidDel="00A34392" w:rsidRDefault="00C25CF4" w:rsidP="00884D21">
            <w:pPr>
              <w:rPr>
                <w:del w:id="2127" w:author="Luis Gerardo Gonzalez Morales" w:date="2019-02-14T06:12:00Z"/>
                <w:rFonts w:ascii="Calibri" w:eastAsia="Times New Roman" w:hAnsi="Calibri" w:cs="Times New Roman"/>
                <w:color w:val="000000"/>
                <w:sz w:val="20"/>
                <w:szCs w:val="20"/>
                <w:lang w:val="en-US" w:eastAsia="en-US"/>
              </w:rPr>
            </w:pPr>
            <w:del w:id="2128" w:author="Luis Gerardo Gonzalez Morales" w:date="2019-02-14T06:12:00Z">
              <w:r w:rsidRPr="0040020D" w:rsidDel="00A34392">
                <w:rPr>
                  <w:rFonts w:ascii="Calibri" w:eastAsia="Times New Roman" w:hAnsi="Calibri" w:cs="Times New Roman"/>
                  <w:color w:val="000000"/>
                  <w:sz w:val="20"/>
                  <w:szCs w:val="20"/>
                  <w:lang w:val="en-US" w:eastAsia="en-US"/>
                </w:rPr>
                <w:delText>74</w:delText>
              </w:r>
            </w:del>
          </w:p>
        </w:tc>
        <w:tc>
          <w:tcPr>
            <w:tcW w:w="1379" w:type="dxa"/>
            <w:hideMark/>
          </w:tcPr>
          <w:p w14:paraId="1DBFD4A8" w14:textId="32D88312" w:rsidR="00C25CF4" w:rsidRPr="0040020D" w:rsidDel="00A34392" w:rsidRDefault="00C25CF4" w:rsidP="00884D21">
            <w:pPr>
              <w:rPr>
                <w:del w:id="2129" w:author="Luis Gerardo Gonzalez Morales" w:date="2019-02-14T06:12:00Z"/>
                <w:rFonts w:ascii="Calibri" w:eastAsia="Times New Roman" w:hAnsi="Calibri" w:cs="Times New Roman"/>
                <w:color w:val="000000"/>
                <w:sz w:val="20"/>
                <w:szCs w:val="20"/>
                <w:lang w:val="en-US" w:eastAsia="en-US"/>
              </w:rPr>
            </w:pPr>
            <w:del w:id="2130" w:author="Luis Gerardo Gonzalez Morales" w:date="2019-02-14T06:12:00Z">
              <w:r w:rsidRPr="0040020D" w:rsidDel="00A34392">
                <w:rPr>
                  <w:rFonts w:ascii="Calibri" w:eastAsia="Times New Roman" w:hAnsi="Calibri" w:cs="Times New Roman"/>
                  <w:color w:val="000000"/>
                  <w:sz w:val="20"/>
                  <w:szCs w:val="20"/>
                  <w:lang w:val="en-US" w:eastAsia="en-US"/>
                </w:rPr>
                <w:delText>81.3</w:delText>
              </w:r>
            </w:del>
          </w:p>
        </w:tc>
      </w:tr>
      <w:tr w:rsidR="00C25CF4" w:rsidRPr="00E41A12" w:rsidDel="00A34392" w14:paraId="5F6B5C22" w14:textId="3F16A6D2" w:rsidTr="00A34392">
        <w:trPr>
          <w:trHeight w:val="600"/>
          <w:del w:id="2131" w:author="Luis Gerardo Gonzalez Morales" w:date="2019-02-14T06:12:00Z"/>
        </w:trPr>
        <w:tc>
          <w:tcPr>
            <w:tcW w:w="882" w:type="dxa"/>
            <w:hideMark/>
          </w:tcPr>
          <w:p w14:paraId="41AC89A6" w14:textId="3D7BF1BA" w:rsidR="00C25CF4" w:rsidRPr="0040020D" w:rsidDel="00A34392" w:rsidRDefault="00C25CF4" w:rsidP="00884D21">
            <w:pPr>
              <w:rPr>
                <w:del w:id="2132" w:author="Luis Gerardo Gonzalez Morales" w:date="2019-02-14T06:12:00Z"/>
                <w:rFonts w:ascii="Calibri" w:eastAsia="Times New Roman" w:hAnsi="Calibri" w:cs="Times New Roman"/>
                <w:color w:val="000000"/>
                <w:sz w:val="20"/>
                <w:szCs w:val="20"/>
                <w:lang w:val="en-US" w:eastAsia="en-US"/>
              </w:rPr>
            </w:pPr>
            <w:del w:id="2133"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13297ABA" w14:textId="56F52FEE" w:rsidR="00C25CF4" w:rsidRPr="0040020D" w:rsidDel="00A34392" w:rsidRDefault="00C25CF4" w:rsidP="00884D21">
            <w:pPr>
              <w:rPr>
                <w:del w:id="2134" w:author="Luis Gerardo Gonzalez Morales" w:date="2019-02-14T06:12:00Z"/>
                <w:rFonts w:ascii="Calibri" w:eastAsia="Times New Roman" w:hAnsi="Calibri" w:cs="Times New Roman"/>
                <w:color w:val="000000"/>
                <w:sz w:val="20"/>
                <w:szCs w:val="20"/>
                <w:lang w:val="en-US" w:eastAsia="en-US"/>
              </w:rPr>
            </w:pPr>
            <w:del w:id="2135" w:author="Luis Gerardo Gonzalez Morales" w:date="2019-02-14T06:12:00Z">
              <w:r w:rsidRPr="0040020D" w:rsidDel="00A34392">
                <w:rPr>
                  <w:rFonts w:ascii="Calibri" w:eastAsia="Times New Roman" w:hAnsi="Calibri" w:cs="Times New Roman"/>
                  <w:color w:val="000000"/>
                  <w:sz w:val="20"/>
                  <w:szCs w:val="20"/>
                  <w:lang w:val="en-US" w:eastAsia="en-US"/>
                </w:rPr>
                <w:delText>Feedback with custodians of administrative data when errors are found</w:delText>
              </w:r>
            </w:del>
          </w:p>
        </w:tc>
        <w:tc>
          <w:tcPr>
            <w:tcW w:w="775" w:type="dxa"/>
            <w:hideMark/>
          </w:tcPr>
          <w:p w14:paraId="3955E7BF" w14:textId="173CA29E" w:rsidR="00C25CF4" w:rsidRPr="0040020D" w:rsidDel="00A34392" w:rsidRDefault="00C25CF4" w:rsidP="00884D21">
            <w:pPr>
              <w:rPr>
                <w:del w:id="2136" w:author="Luis Gerardo Gonzalez Morales" w:date="2019-02-14T06:12:00Z"/>
                <w:rFonts w:ascii="Calibri" w:eastAsia="Times New Roman" w:hAnsi="Calibri" w:cs="Times New Roman"/>
                <w:color w:val="000000"/>
                <w:sz w:val="20"/>
                <w:szCs w:val="20"/>
                <w:lang w:val="en-US" w:eastAsia="en-US"/>
              </w:rPr>
            </w:pPr>
            <w:del w:id="2137" w:author="Luis Gerardo Gonzalez Morales" w:date="2019-02-14T06:12:00Z">
              <w:r w:rsidRPr="0040020D" w:rsidDel="00A34392">
                <w:rPr>
                  <w:rFonts w:ascii="Calibri" w:eastAsia="Times New Roman" w:hAnsi="Calibri" w:cs="Times New Roman"/>
                  <w:color w:val="000000"/>
                  <w:sz w:val="20"/>
                  <w:szCs w:val="20"/>
                  <w:lang w:val="en-US" w:eastAsia="en-US"/>
                </w:rPr>
                <w:delText>67</w:delText>
              </w:r>
            </w:del>
          </w:p>
        </w:tc>
        <w:tc>
          <w:tcPr>
            <w:tcW w:w="1379" w:type="dxa"/>
            <w:hideMark/>
          </w:tcPr>
          <w:p w14:paraId="663A235C" w14:textId="0C37431F" w:rsidR="00C25CF4" w:rsidRPr="0040020D" w:rsidDel="00A34392" w:rsidRDefault="00C25CF4" w:rsidP="00884D21">
            <w:pPr>
              <w:rPr>
                <w:del w:id="2138" w:author="Luis Gerardo Gonzalez Morales" w:date="2019-02-14T06:12:00Z"/>
                <w:rFonts w:ascii="Calibri" w:eastAsia="Times New Roman" w:hAnsi="Calibri" w:cs="Times New Roman"/>
                <w:color w:val="000000"/>
                <w:sz w:val="20"/>
                <w:szCs w:val="20"/>
                <w:lang w:val="en-US" w:eastAsia="en-US"/>
              </w:rPr>
            </w:pPr>
            <w:del w:id="2139" w:author="Luis Gerardo Gonzalez Morales" w:date="2019-02-14T06:12:00Z">
              <w:r w:rsidRPr="0040020D" w:rsidDel="00A34392">
                <w:rPr>
                  <w:rFonts w:ascii="Calibri" w:eastAsia="Times New Roman" w:hAnsi="Calibri" w:cs="Times New Roman"/>
                  <w:color w:val="000000"/>
                  <w:sz w:val="20"/>
                  <w:szCs w:val="20"/>
                  <w:lang w:val="en-US" w:eastAsia="en-US"/>
                </w:rPr>
                <w:delText>73.6</w:delText>
              </w:r>
            </w:del>
          </w:p>
        </w:tc>
      </w:tr>
      <w:tr w:rsidR="00C25CF4" w:rsidRPr="00E41A12" w:rsidDel="00A34392" w14:paraId="72C45669" w14:textId="765F6F52" w:rsidTr="00A34392">
        <w:trPr>
          <w:trHeight w:val="300"/>
          <w:del w:id="2140" w:author="Luis Gerardo Gonzalez Morales" w:date="2019-02-14T06:12:00Z"/>
        </w:trPr>
        <w:tc>
          <w:tcPr>
            <w:tcW w:w="882" w:type="dxa"/>
            <w:hideMark/>
          </w:tcPr>
          <w:p w14:paraId="34BA6AC8" w14:textId="630AA6B8" w:rsidR="00C25CF4" w:rsidRPr="0040020D" w:rsidDel="00A34392" w:rsidRDefault="00C25CF4" w:rsidP="00884D21">
            <w:pPr>
              <w:rPr>
                <w:del w:id="2141" w:author="Luis Gerardo Gonzalez Morales" w:date="2019-02-14T06:12:00Z"/>
                <w:rFonts w:ascii="Calibri" w:eastAsia="Times New Roman" w:hAnsi="Calibri" w:cs="Times New Roman"/>
                <w:color w:val="000000"/>
                <w:sz w:val="20"/>
                <w:szCs w:val="20"/>
                <w:lang w:val="en-US" w:eastAsia="en-US"/>
              </w:rPr>
            </w:pPr>
            <w:del w:id="2142"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6E9F39BE" w14:textId="77380A29" w:rsidR="00C25CF4" w:rsidRPr="0040020D" w:rsidDel="00A34392" w:rsidRDefault="00C25CF4" w:rsidP="00884D21">
            <w:pPr>
              <w:rPr>
                <w:del w:id="2143" w:author="Luis Gerardo Gonzalez Morales" w:date="2019-02-14T06:12:00Z"/>
                <w:rFonts w:ascii="Calibri" w:eastAsia="Times New Roman" w:hAnsi="Calibri" w:cs="Times New Roman"/>
                <w:color w:val="000000"/>
                <w:sz w:val="20"/>
                <w:szCs w:val="20"/>
                <w:lang w:val="en-US" w:eastAsia="en-US"/>
              </w:rPr>
            </w:pPr>
            <w:del w:id="2144" w:author="Luis Gerardo Gonzalez Morales" w:date="2019-02-14T06:12:00Z">
              <w:r w:rsidRPr="0040020D" w:rsidDel="00A34392">
                <w:rPr>
                  <w:rFonts w:ascii="Calibri" w:eastAsia="Times New Roman" w:hAnsi="Calibri" w:cs="Times New Roman"/>
                  <w:color w:val="000000"/>
                  <w:sz w:val="20"/>
                  <w:szCs w:val="20"/>
                  <w:lang w:val="en-US" w:eastAsia="en-US"/>
                </w:rPr>
                <w:delText>Training personnel of the custodians of administrative data</w:delText>
              </w:r>
            </w:del>
          </w:p>
        </w:tc>
        <w:tc>
          <w:tcPr>
            <w:tcW w:w="775" w:type="dxa"/>
            <w:hideMark/>
          </w:tcPr>
          <w:p w14:paraId="6D772BFA" w14:textId="3BEAB617" w:rsidR="00C25CF4" w:rsidRPr="0040020D" w:rsidDel="00A34392" w:rsidRDefault="00C25CF4" w:rsidP="00884D21">
            <w:pPr>
              <w:rPr>
                <w:del w:id="2145" w:author="Luis Gerardo Gonzalez Morales" w:date="2019-02-14T06:12:00Z"/>
                <w:rFonts w:ascii="Calibri" w:eastAsia="Times New Roman" w:hAnsi="Calibri" w:cs="Times New Roman"/>
                <w:color w:val="000000"/>
                <w:sz w:val="20"/>
                <w:szCs w:val="20"/>
                <w:lang w:val="en-US" w:eastAsia="en-US"/>
              </w:rPr>
            </w:pPr>
            <w:del w:id="2146" w:author="Luis Gerardo Gonzalez Morales" w:date="2019-02-14T06:12:00Z">
              <w:r w:rsidRPr="0040020D" w:rsidDel="00A34392">
                <w:rPr>
                  <w:rFonts w:ascii="Calibri" w:eastAsia="Times New Roman" w:hAnsi="Calibri" w:cs="Times New Roman"/>
                  <w:color w:val="000000"/>
                  <w:sz w:val="20"/>
                  <w:szCs w:val="20"/>
                  <w:lang w:val="en-US" w:eastAsia="en-US"/>
                </w:rPr>
                <w:delText>42</w:delText>
              </w:r>
            </w:del>
          </w:p>
        </w:tc>
        <w:tc>
          <w:tcPr>
            <w:tcW w:w="1379" w:type="dxa"/>
            <w:hideMark/>
          </w:tcPr>
          <w:p w14:paraId="789121A3" w14:textId="3658591D" w:rsidR="00C25CF4" w:rsidRPr="0040020D" w:rsidDel="00A34392" w:rsidRDefault="00C25CF4" w:rsidP="00884D21">
            <w:pPr>
              <w:rPr>
                <w:del w:id="2147" w:author="Luis Gerardo Gonzalez Morales" w:date="2019-02-14T06:12:00Z"/>
                <w:rFonts w:ascii="Calibri" w:eastAsia="Times New Roman" w:hAnsi="Calibri" w:cs="Times New Roman"/>
                <w:color w:val="000000"/>
                <w:sz w:val="20"/>
                <w:szCs w:val="20"/>
                <w:lang w:val="en-US" w:eastAsia="en-US"/>
              </w:rPr>
            </w:pPr>
            <w:del w:id="2148" w:author="Luis Gerardo Gonzalez Morales" w:date="2019-02-14T06:12:00Z">
              <w:r w:rsidRPr="0040020D" w:rsidDel="00A34392">
                <w:rPr>
                  <w:rFonts w:ascii="Calibri" w:eastAsia="Times New Roman" w:hAnsi="Calibri" w:cs="Times New Roman"/>
                  <w:color w:val="000000"/>
                  <w:sz w:val="20"/>
                  <w:szCs w:val="20"/>
                  <w:lang w:val="en-US" w:eastAsia="en-US"/>
                </w:rPr>
                <w:delText>46.2</w:delText>
              </w:r>
            </w:del>
          </w:p>
        </w:tc>
      </w:tr>
      <w:tr w:rsidR="00C25CF4" w:rsidRPr="00E41A12" w:rsidDel="00A34392" w14:paraId="1E9E84EB" w14:textId="3989341E" w:rsidTr="00A34392">
        <w:trPr>
          <w:trHeight w:val="300"/>
          <w:del w:id="2149" w:author="Luis Gerardo Gonzalez Morales" w:date="2019-02-14T06:12:00Z"/>
        </w:trPr>
        <w:tc>
          <w:tcPr>
            <w:tcW w:w="882" w:type="dxa"/>
            <w:hideMark/>
          </w:tcPr>
          <w:p w14:paraId="7133DF12" w14:textId="463E890F" w:rsidR="00C25CF4" w:rsidRPr="0040020D" w:rsidDel="00A34392" w:rsidRDefault="00C25CF4" w:rsidP="00884D21">
            <w:pPr>
              <w:rPr>
                <w:del w:id="2150" w:author="Luis Gerardo Gonzalez Morales" w:date="2019-02-14T06:12:00Z"/>
                <w:rFonts w:ascii="Calibri" w:eastAsia="Times New Roman" w:hAnsi="Calibri" w:cs="Times New Roman"/>
                <w:color w:val="000000"/>
                <w:sz w:val="20"/>
                <w:szCs w:val="20"/>
                <w:lang w:val="en-US" w:eastAsia="en-US"/>
              </w:rPr>
            </w:pPr>
            <w:del w:id="2151"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6E01A927" w14:textId="681CF06B" w:rsidR="00C25CF4" w:rsidRPr="0040020D" w:rsidDel="00A34392" w:rsidRDefault="00C25CF4" w:rsidP="00884D21">
            <w:pPr>
              <w:rPr>
                <w:del w:id="2152" w:author="Luis Gerardo Gonzalez Morales" w:date="2019-02-14T06:12:00Z"/>
                <w:rFonts w:ascii="Calibri" w:eastAsia="Times New Roman" w:hAnsi="Calibri" w:cs="Times New Roman"/>
                <w:color w:val="000000"/>
                <w:sz w:val="20"/>
                <w:szCs w:val="20"/>
                <w:lang w:val="en-US" w:eastAsia="en-US"/>
              </w:rPr>
            </w:pPr>
            <w:del w:id="2153" w:author="Luis Gerardo Gonzalez Morales" w:date="2019-02-14T06:12:00Z">
              <w:r w:rsidRPr="0040020D" w:rsidDel="00A34392">
                <w:rPr>
                  <w:rFonts w:ascii="Calibri" w:eastAsia="Times New Roman" w:hAnsi="Calibri" w:cs="Times New Roman"/>
                  <w:color w:val="000000"/>
                  <w:sz w:val="20"/>
                  <w:szCs w:val="20"/>
                  <w:lang w:val="en-US" w:eastAsia="en-US"/>
                </w:rPr>
                <w:delText>Other</w:delText>
              </w:r>
            </w:del>
          </w:p>
        </w:tc>
        <w:tc>
          <w:tcPr>
            <w:tcW w:w="775" w:type="dxa"/>
            <w:hideMark/>
          </w:tcPr>
          <w:p w14:paraId="50C3217F" w14:textId="39402F42" w:rsidR="00C25CF4" w:rsidRPr="0040020D" w:rsidDel="00A34392" w:rsidRDefault="00C25CF4" w:rsidP="00884D21">
            <w:pPr>
              <w:rPr>
                <w:del w:id="2154" w:author="Luis Gerardo Gonzalez Morales" w:date="2019-02-14T06:12:00Z"/>
                <w:rFonts w:ascii="Calibri" w:eastAsia="Times New Roman" w:hAnsi="Calibri" w:cs="Times New Roman"/>
                <w:color w:val="000000"/>
                <w:sz w:val="20"/>
                <w:szCs w:val="20"/>
                <w:lang w:val="en-US" w:eastAsia="en-US"/>
              </w:rPr>
            </w:pPr>
            <w:del w:id="2155" w:author="Luis Gerardo Gonzalez Morales" w:date="2019-02-14T06:12:00Z">
              <w:r w:rsidRPr="0040020D" w:rsidDel="00A34392">
                <w:rPr>
                  <w:rFonts w:ascii="Calibri" w:eastAsia="Times New Roman" w:hAnsi="Calibri" w:cs="Times New Roman"/>
                  <w:color w:val="000000"/>
                  <w:sz w:val="20"/>
                  <w:szCs w:val="20"/>
                  <w:lang w:val="en-US" w:eastAsia="en-US"/>
                </w:rPr>
                <w:delText>3</w:delText>
              </w:r>
            </w:del>
          </w:p>
        </w:tc>
        <w:tc>
          <w:tcPr>
            <w:tcW w:w="1379" w:type="dxa"/>
            <w:hideMark/>
          </w:tcPr>
          <w:p w14:paraId="4A00E002" w14:textId="6E61D083" w:rsidR="00C25CF4" w:rsidRPr="0040020D" w:rsidDel="00A34392" w:rsidRDefault="00C25CF4" w:rsidP="00884D21">
            <w:pPr>
              <w:rPr>
                <w:del w:id="2156" w:author="Luis Gerardo Gonzalez Morales" w:date="2019-02-14T06:12:00Z"/>
                <w:rFonts w:ascii="Calibri" w:eastAsia="Times New Roman" w:hAnsi="Calibri" w:cs="Times New Roman"/>
                <w:color w:val="000000"/>
                <w:sz w:val="20"/>
                <w:szCs w:val="20"/>
                <w:lang w:val="en-US" w:eastAsia="en-US"/>
              </w:rPr>
            </w:pPr>
            <w:del w:id="2157" w:author="Luis Gerardo Gonzalez Morales" w:date="2019-02-14T06:12:00Z">
              <w:r w:rsidRPr="0040020D" w:rsidDel="00A34392">
                <w:rPr>
                  <w:rFonts w:ascii="Calibri" w:eastAsia="Times New Roman" w:hAnsi="Calibri" w:cs="Times New Roman"/>
                  <w:color w:val="000000"/>
                  <w:sz w:val="20"/>
                  <w:szCs w:val="20"/>
                  <w:lang w:val="en-US" w:eastAsia="en-US"/>
                </w:rPr>
                <w:delText>3.3</w:delText>
              </w:r>
            </w:del>
          </w:p>
        </w:tc>
      </w:tr>
      <w:tr w:rsidR="00C25CF4" w:rsidRPr="00E41A12" w:rsidDel="00A34392" w14:paraId="58307902" w14:textId="168DEAC7" w:rsidTr="00A34392">
        <w:trPr>
          <w:trHeight w:val="300"/>
          <w:del w:id="2158" w:author="Luis Gerardo Gonzalez Morales" w:date="2019-02-14T06:12:00Z"/>
        </w:trPr>
        <w:tc>
          <w:tcPr>
            <w:tcW w:w="882" w:type="dxa"/>
            <w:hideMark/>
          </w:tcPr>
          <w:p w14:paraId="425DFD31" w14:textId="5FA1268F" w:rsidR="00C25CF4" w:rsidRPr="0040020D" w:rsidDel="00A34392" w:rsidRDefault="00C25CF4" w:rsidP="00884D21">
            <w:pPr>
              <w:rPr>
                <w:del w:id="2159" w:author="Luis Gerardo Gonzalez Morales" w:date="2019-02-14T06:12:00Z"/>
                <w:rFonts w:ascii="Calibri" w:eastAsia="Times New Roman" w:hAnsi="Calibri" w:cs="Times New Roman"/>
                <w:color w:val="000000"/>
                <w:sz w:val="20"/>
                <w:szCs w:val="20"/>
                <w:lang w:val="en-US" w:eastAsia="en-US"/>
              </w:rPr>
            </w:pPr>
            <w:del w:id="2160"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2AC72821" w14:textId="4451169D" w:rsidR="00C25CF4" w:rsidRPr="0040020D" w:rsidDel="00A34392" w:rsidRDefault="00C25CF4" w:rsidP="00884D21">
            <w:pPr>
              <w:rPr>
                <w:del w:id="2161" w:author="Luis Gerardo Gonzalez Morales" w:date="2019-02-14T06:12:00Z"/>
                <w:rFonts w:ascii="Calibri" w:eastAsia="Times New Roman" w:hAnsi="Calibri" w:cs="Times New Roman"/>
                <w:color w:val="000000"/>
                <w:sz w:val="20"/>
                <w:szCs w:val="20"/>
                <w:lang w:val="en-US" w:eastAsia="en-US"/>
              </w:rPr>
            </w:pPr>
            <w:del w:id="2162" w:author="Luis Gerardo Gonzalez Morales" w:date="2019-02-14T06:12:00Z">
              <w:r w:rsidRPr="0040020D" w:rsidDel="00A34392">
                <w:rPr>
                  <w:rFonts w:ascii="Calibri" w:eastAsia="Times New Roman" w:hAnsi="Calibri" w:cs="Times New Roman"/>
                  <w:color w:val="000000"/>
                  <w:sz w:val="20"/>
                  <w:szCs w:val="20"/>
                  <w:lang w:val="en-US" w:eastAsia="en-US"/>
                </w:rPr>
                <w:delText>None of the above</w:delText>
              </w:r>
            </w:del>
          </w:p>
        </w:tc>
        <w:tc>
          <w:tcPr>
            <w:tcW w:w="775" w:type="dxa"/>
            <w:hideMark/>
          </w:tcPr>
          <w:p w14:paraId="355B3FF9" w14:textId="75DD56A1" w:rsidR="00C25CF4" w:rsidRPr="0040020D" w:rsidDel="00A34392" w:rsidRDefault="00C25CF4" w:rsidP="00884D21">
            <w:pPr>
              <w:rPr>
                <w:del w:id="2163" w:author="Luis Gerardo Gonzalez Morales" w:date="2019-02-14T06:12:00Z"/>
                <w:rFonts w:ascii="Calibri" w:eastAsia="Times New Roman" w:hAnsi="Calibri" w:cs="Times New Roman"/>
                <w:color w:val="000000"/>
                <w:sz w:val="20"/>
                <w:szCs w:val="20"/>
                <w:lang w:val="en-US" w:eastAsia="en-US"/>
              </w:rPr>
            </w:pPr>
            <w:del w:id="2164" w:author="Luis Gerardo Gonzalez Morales" w:date="2019-02-14T06:12:00Z">
              <w:r w:rsidRPr="0040020D" w:rsidDel="00A34392">
                <w:rPr>
                  <w:rFonts w:ascii="Calibri" w:eastAsia="Times New Roman" w:hAnsi="Calibri" w:cs="Times New Roman"/>
                  <w:color w:val="000000"/>
                  <w:sz w:val="20"/>
                  <w:szCs w:val="20"/>
                  <w:lang w:val="en-US" w:eastAsia="en-US"/>
                </w:rPr>
                <w:delText>2</w:delText>
              </w:r>
            </w:del>
          </w:p>
        </w:tc>
        <w:tc>
          <w:tcPr>
            <w:tcW w:w="1379" w:type="dxa"/>
            <w:hideMark/>
          </w:tcPr>
          <w:p w14:paraId="2FB5454D" w14:textId="47515746" w:rsidR="00C25CF4" w:rsidRPr="0040020D" w:rsidDel="00A34392" w:rsidRDefault="00C25CF4" w:rsidP="00884D21">
            <w:pPr>
              <w:rPr>
                <w:del w:id="2165" w:author="Luis Gerardo Gonzalez Morales" w:date="2019-02-14T06:12:00Z"/>
                <w:rFonts w:ascii="Calibri" w:eastAsia="Times New Roman" w:hAnsi="Calibri" w:cs="Times New Roman"/>
                <w:color w:val="000000"/>
                <w:sz w:val="20"/>
                <w:szCs w:val="20"/>
                <w:lang w:val="en-US" w:eastAsia="en-US"/>
              </w:rPr>
            </w:pPr>
            <w:del w:id="2166" w:author="Luis Gerardo Gonzalez Morales" w:date="2019-02-14T06:12:00Z">
              <w:r w:rsidRPr="0040020D" w:rsidDel="00A34392">
                <w:rPr>
                  <w:rFonts w:ascii="Calibri" w:eastAsia="Times New Roman" w:hAnsi="Calibri" w:cs="Times New Roman"/>
                  <w:color w:val="000000"/>
                  <w:sz w:val="20"/>
                  <w:szCs w:val="20"/>
                  <w:lang w:val="en-US" w:eastAsia="en-US"/>
                </w:rPr>
                <w:delText>2.2</w:delText>
              </w:r>
            </w:del>
          </w:p>
        </w:tc>
      </w:tr>
    </w:tbl>
    <w:p w14:paraId="42B6A112" w14:textId="77777777" w:rsidR="00A34392" w:rsidRDefault="00A34392">
      <w:pPr>
        <w:keepNext/>
        <w:jc w:val="center"/>
        <w:rPr>
          <w:ins w:id="2167" w:author="Luis Gerardo Gonzalez Morales" w:date="2019-02-14T06:20:00Z"/>
        </w:rPr>
        <w:pPrChange w:id="2168" w:author="Luis Gerardo Gonzalez Morales" w:date="2019-02-14T06:20:00Z">
          <w:pPr>
            <w:jc w:val="center"/>
          </w:pPr>
        </w:pPrChange>
      </w:pPr>
      <w:ins w:id="2169" w:author="Luis Gerardo Gonzalez Morales" w:date="2019-02-14T06:12:00Z">
        <w:r>
          <w:rPr>
            <w:b/>
            <w:bCs/>
            <w:noProof/>
          </w:rPr>
          <w:drawing>
            <wp:inline distT="0" distB="0" distL="0" distR="0" wp14:anchorId="7A45B1AF" wp14:editId="6AD529DE">
              <wp:extent cx="3566160" cy="3685032"/>
              <wp:effectExtent l="0" t="0" r="0" b="0"/>
              <wp:docPr id="542" name="Graph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lot_40_Q05.1a.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566160" cy="3685032"/>
                      </a:xfrm>
                      <a:prstGeom prst="rect">
                        <a:avLst/>
                      </a:prstGeom>
                    </pic:spPr>
                  </pic:pic>
                </a:graphicData>
              </a:graphic>
            </wp:inline>
          </w:drawing>
        </w:r>
      </w:ins>
    </w:p>
    <w:p w14:paraId="569F19FE" w14:textId="61391B00" w:rsidR="00884D21" w:rsidRDefault="00A34392">
      <w:pPr>
        <w:pStyle w:val="Caption"/>
        <w:jc w:val="center"/>
        <w:rPr>
          <w:rFonts w:asciiTheme="majorBidi" w:hAnsiTheme="majorBidi" w:cstheme="majorBidi"/>
          <w:lang w:val="en-US"/>
        </w:rPr>
        <w:pPrChange w:id="2170" w:author="Luis Gerardo Gonzalez Morales" w:date="2019-02-14T06:20:00Z">
          <w:pPr/>
        </w:pPrChange>
      </w:pPr>
      <w:ins w:id="2171" w:author="Luis Gerardo Gonzalez Morales" w:date="2019-02-14T06:20:00Z">
        <w:r>
          <w:t xml:space="preserve">Figure </w:t>
        </w:r>
        <w:r>
          <w:fldChar w:fldCharType="begin"/>
        </w:r>
        <w:r>
          <w:instrText xml:space="preserve"> SEQ Figure \* ARABIC </w:instrText>
        </w:r>
      </w:ins>
      <w:r>
        <w:fldChar w:fldCharType="separate"/>
      </w:r>
      <w:ins w:id="2172" w:author="Luis Gerardo Gonzalez Morales" w:date="2019-02-17T11:55:00Z">
        <w:r w:rsidR="009241EC">
          <w:rPr>
            <w:noProof/>
          </w:rPr>
          <w:t>30</w:t>
        </w:r>
      </w:ins>
      <w:ins w:id="2173" w:author="Luis Gerardo Gonzalez Morales" w:date="2019-02-14T06:20:00Z">
        <w:r>
          <w:fldChar w:fldCharType="end"/>
        </w:r>
        <w:r>
          <w:rPr>
            <w:lang w:val="en-US"/>
          </w:rPr>
          <w:t>. How administrative records are currently used</w:t>
        </w:r>
      </w:ins>
    </w:p>
    <w:p w14:paraId="2D623963" w14:textId="58950153" w:rsidR="00A34392" w:rsidRDefault="007D211E" w:rsidP="00A34392">
      <w:pPr>
        <w:rPr>
          <w:ins w:id="2174" w:author="Luis Gerardo Gonzalez Morales" w:date="2019-02-14T06:21:00Z"/>
          <w:rFonts w:asciiTheme="majorBidi" w:hAnsiTheme="majorBidi" w:cstheme="majorBidi"/>
          <w:lang w:val="en-US"/>
        </w:rPr>
      </w:pPr>
      <w:proofErr w:type="gramStart"/>
      <w:ins w:id="2175" w:author="Luis Gerardo Gonzalez Morales" w:date="2019-02-14T06:25:00Z">
        <w:r>
          <w:rPr>
            <w:rFonts w:asciiTheme="majorBidi" w:hAnsiTheme="majorBidi" w:cstheme="majorBidi"/>
            <w:iCs/>
            <w:lang w:val="en-US"/>
          </w:rPr>
          <w:t>The majority of</w:t>
        </w:r>
        <w:proofErr w:type="gramEnd"/>
        <w:r>
          <w:rPr>
            <w:rFonts w:asciiTheme="majorBidi" w:hAnsiTheme="majorBidi" w:cstheme="majorBidi"/>
            <w:iCs/>
            <w:lang w:val="en-US"/>
          </w:rPr>
          <w:t xml:space="preserve"> </w:t>
        </w:r>
      </w:ins>
      <w:ins w:id="2176" w:author="Luis Gerardo Gonzalez Morales" w:date="2019-02-14T06:26:00Z">
        <w:r>
          <w:rPr>
            <w:rFonts w:asciiTheme="majorBidi" w:hAnsiTheme="majorBidi" w:cstheme="majorBidi"/>
            <w:iCs/>
            <w:lang w:val="en-US"/>
          </w:rPr>
          <w:t xml:space="preserve">countries </w:t>
        </w:r>
      </w:ins>
      <w:ins w:id="2177" w:author="Luis Gerardo Gonzalez Morales" w:date="2019-02-14T06:29:00Z">
        <w:r>
          <w:rPr>
            <w:rFonts w:asciiTheme="majorBidi" w:hAnsiTheme="majorBidi" w:cstheme="majorBidi"/>
            <w:iCs/>
            <w:lang w:val="en-US"/>
          </w:rPr>
          <w:t>take</w:t>
        </w:r>
      </w:ins>
      <w:ins w:id="2178" w:author="Luis Gerardo Gonzalez Morales" w:date="2019-02-14T06:21:00Z">
        <w:r w:rsidR="00A34392">
          <w:rPr>
            <w:rFonts w:asciiTheme="majorBidi" w:hAnsiTheme="majorBidi" w:cstheme="majorBidi"/>
            <w:lang w:val="en-US"/>
          </w:rPr>
          <w:t xml:space="preserve"> action for adapting </w:t>
        </w:r>
      </w:ins>
      <w:ins w:id="2179" w:author="Luis Gerardo Gonzalez Morales" w:date="2019-02-14T09:45:00Z">
        <w:r w:rsidR="00B154F6">
          <w:rPr>
            <w:rFonts w:asciiTheme="majorBidi" w:hAnsiTheme="majorBidi" w:cstheme="majorBidi"/>
            <w:lang w:val="en-US"/>
          </w:rPr>
          <w:t xml:space="preserve">data from </w:t>
        </w:r>
      </w:ins>
      <w:ins w:id="2180" w:author="Luis Gerardo Gonzalez Morales" w:date="2019-02-14T09:44:00Z">
        <w:r w:rsidR="00B154F6">
          <w:rPr>
            <w:rFonts w:asciiTheme="majorBidi" w:hAnsiTheme="majorBidi" w:cstheme="majorBidi"/>
            <w:lang w:val="en-US"/>
          </w:rPr>
          <w:t>administrative</w:t>
        </w:r>
      </w:ins>
      <w:ins w:id="2181" w:author="Luis Gerardo Gonzalez Morales" w:date="2019-02-14T06:21:00Z">
        <w:r w:rsidR="00A34392">
          <w:rPr>
            <w:rFonts w:asciiTheme="majorBidi" w:hAnsiTheme="majorBidi" w:cstheme="majorBidi"/>
            <w:lang w:val="en-US"/>
          </w:rPr>
          <w:t xml:space="preserve"> records to statistical purposes. </w:t>
        </w:r>
      </w:ins>
      <w:ins w:id="2182" w:author="Luis Gerardo Gonzalez Morales" w:date="2019-02-14T06:26:00Z">
        <w:r>
          <w:rPr>
            <w:rFonts w:asciiTheme="majorBidi" w:hAnsiTheme="majorBidi" w:cstheme="majorBidi"/>
            <w:lang w:val="en-US"/>
          </w:rPr>
          <w:t>For instance, 85</w:t>
        </w:r>
      </w:ins>
      <w:ins w:id="2183" w:author="Luis Gerardo Gonzalez Morales" w:date="2019-02-14T06:21:00Z">
        <w:r w:rsidR="00A34392">
          <w:rPr>
            <w:rFonts w:asciiTheme="majorBidi" w:hAnsiTheme="majorBidi" w:cstheme="majorBidi"/>
            <w:lang w:val="en-US"/>
          </w:rPr>
          <w:t xml:space="preserve"> percent cooperate with the custodians at the stage of design or modernization of information systems; 8</w:t>
        </w:r>
      </w:ins>
      <w:ins w:id="2184" w:author="Luis Gerardo Gonzalez Morales" w:date="2019-02-14T06:26:00Z">
        <w:r>
          <w:rPr>
            <w:rFonts w:asciiTheme="majorBidi" w:hAnsiTheme="majorBidi" w:cstheme="majorBidi"/>
            <w:lang w:val="en-US"/>
          </w:rPr>
          <w:t>0</w:t>
        </w:r>
      </w:ins>
      <w:ins w:id="2185" w:author="Luis Gerardo Gonzalez Morales" w:date="2019-02-14T06:21:00Z">
        <w:r w:rsidR="00A34392">
          <w:rPr>
            <w:rFonts w:asciiTheme="majorBidi" w:hAnsiTheme="majorBidi" w:cstheme="majorBidi"/>
            <w:lang w:val="en-US"/>
          </w:rPr>
          <w:t xml:space="preserve"> percent provide advice to the custodians</w:t>
        </w:r>
      </w:ins>
      <w:ins w:id="2186" w:author="Luis Gerardo Gonzalez Morales" w:date="2019-02-14T06:26:00Z">
        <w:r>
          <w:rPr>
            <w:rFonts w:asciiTheme="majorBidi" w:hAnsiTheme="majorBidi" w:cstheme="majorBidi"/>
            <w:lang w:val="en-US"/>
          </w:rPr>
          <w:t xml:space="preserve"> for amending the composition and classification o</w:t>
        </w:r>
      </w:ins>
      <w:ins w:id="2187" w:author="Luis Gerardo Gonzalez Morales" w:date="2019-02-14T06:27:00Z">
        <w:r>
          <w:rPr>
            <w:rFonts w:asciiTheme="majorBidi" w:hAnsiTheme="majorBidi" w:cstheme="majorBidi"/>
            <w:lang w:val="en-US"/>
          </w:rPr>
          <w:t>f administrative datasets</w:t>
        </w:r>
      </w:ins>
      <w:ins w:id="2188" w:author="Luis Gerardo Gonzalez Morales" w:date="2019-02-14T06:21:00Z">
        <w:r w:rsidR="00A34392">
          <w:rPr>
            <w:rFonts w:asciiTheme="majorBidi" w:hAnsiTheme="majorBidi" w:cstheme="majorBidi"/>
            <w:lang w:val="en-US"/>
          </w:rPr>
          <w:t>; and 7</w:t>
        </w:r>
      </w:ins>
      <w:ins w:id="2189" w:author="Luis Gerardo Gonzalez Morales" w:date="2019-02-14T06:27:00Z">
        <w:r>
          <w:rPr>
            <w:rFonts w:asciiTheme="majorBidi" w:hAnsiTheme="majorBidi" w:cstheme="majorBidi"/>
            <w:lang w:val="en-US"/>
          </w:rPr>
          <w:t>2</w:t>
        </w:r>
      </w:ins>
      <w:ins w:id="2190" w:author="Luis Gerardo Gonzalez Morales" w:date="2019-02-14T06:21:00Z">
        <w:r w:rsidR="00A34392">
          <w:rPr>
            <w:rFonts w:asciiTheme="majorBidi" w:hAnsiTheme="majorBidi" w:cstheme="majorBidi"/>
            <w:lang w:val="en-US"/>
          </w:rPr>
          <w:t xml:space="preserve"> percent give feedback to the data source when errors are detected.</w:t>
        </w:r>
      </w:ins>
      <w:ins w:id="2191" w:author="Luis Gerardo Gonzalez Morales" w:date="2019-02-14T06:27:00Z">
        <w:r>
          <w:rPr>
            <w:rFonts w:asciiTheme="majorBidi" w:hAnsiTheme="majorBidi" w:cstheme="majorBidi"/>
            <w:lang w:val="en-US"/>
          </w:rPr>
          <w:t xml:space="preserve">  However, less than half of countries provide training </w:t>
        </w:r>
      </w:ins>
      <w:ins w:id="2192" w:author="Luis Gerardo Gonzalez Morales" w:date="2019-02-14T09:45:00Z">
        <w:r w:rsidR="00B154F6">
          <w:rPr>
            <w:rFonts w:asciiTheme="majorBidi" w:hAnsiTheme="majorBidi" w:cstheme="majorBidi"/>
            <w:lang w:val="en-US"/>
          </w:rPr>
          <w:t>to</w:t>
        </w:r>
      </w:ins>
      <w:ins w:id="2193" w:author="Luis Gerardo Gonzalez Morales" w:date="2019-02-14T06:27:00Z">
        <w:r>
          <w:rPr>
            <w:rFonts w:asciiTheme="majorBidi" w:hAnsiTheme="majorBidi" w:cstheme="majorBidi"/>
            <w:lang w:val="en-US"/>
          </w:rPr>
          <w:t xml:space="preserve"> custodians of administrative sources</w:t>
        </w:r>
      </w:ins>
      <w:ins w:id="2194" w:author="Luis Gerardo Gonzalez Morales" w:date="2019-02-14T06:28:00Z">
        <w:r>
          <w:rPr>
            <w:rFonts w:asciiTheme="majorBidi" w:hAnsiTheme="majorBidi" w:cstheme="majorBidi"/>
            <w:lang w:val="en-US"/>
          </w:rPr>
          <w:t xml:space="preserve">, </w:t>
        </w:r>
      </w:ins>
      <w:ins w:id="2195" w:author="Luis Gerardo Gonzalez Morales" w:date="2019-02-14T09:45:00Z">
        <w:r w:rsidR="00B154F6">
          <w:rPr>
            <w:rFonts w:asciiTheme="majorBidi" w:hAnsiTheme="majorBidi" w:cstheme="majorBidi"/>
            <w:lang w:val="en-US"/>
          </w:rPr>
          <w:t>hinting</w:t>
        </w:r>
      </w:ins>
      <w:ins w:id="2196" w:author="Luis Gerardo Gonzalez Morales" w:date="2019-02-14T06:28:00Z">
        <w:r>
          <w:rPr>
            <w:rFonts w:asciiTheme="majorBidi" w:hAnsiTheme="majorBidi" w:cstheme="majorBidi"/>
            <w:lang w:val="en-US"/>
          </w:rPr>
          <w:t xml:space="preserve"> towards an opportunity for stronger cooperation and engagement.</w:t>
        </w:r>
      </w:ins>
    </w:p>
    <w:p w14:paraId="6AF32A34" w14:textId="77777777" w:rsidR="007D211E" w:rsidRDefault="007D211E">
      <w:pPr>
        <w:keepNext/>
        <w:jc w:val="center"/>
        <w:rPr>
          <w:ins w:id="2197" w:author="Luis Gerardo Gonzalez Morales" w:date="2019-02-14T06:30:00Z"/>
        </w:rPr>
        <w:pPrChange w:id="2198" w:author="Luis Gerardo Gonzalez Morales" w:date="2019-02-14T06:30:00Z">
          <w:pPr>
            <w:jc w:val="center"/>
          </w:pPr>
        </w:pPrChange>
      </w:pPr>
      <w:ins w:id="2199" w:author="Luis Gerardo Gonzalez Morales" w:date="2019-02-14T06:23:00Z">
        <w:r>
          <w:rPr>
            <w:b/>
            <w:bCs/>
            <w:noProof/>
          </w:rPr>
          <w:drawing>
            <wp:inline distT="0" distB="0" distL="0" distR="0" wp14:anchorId="38FF8B24" wp14:editId="0EB40EF4">
              <wp:extent cx="3566160" cy="3227832"/>
              <wp:effectExtent l="0" t="0" r="0" b="0"/>
              <wp:docPr id="543" name="Graph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lot_41_Q05.1b.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566160" cy="3227832"/>
                      </a:xfrm>
                      <a:prstGeom prst="rect">
                        <a:avLst/>
                      </a:prstGeom>
                    </pic:spPr>
                  </pic:pic>
                </a:graphicData>
              </a:graphic>
            </wp:inline>
          </w:drawing>
        </w:r>
      </w:ins>
    </w:p>
    <w:p w14:paraId="0DA6F86B" w14:textId="75E84A74" w:rsidR="007D211E" w:rsidRDefault="007D211E">
      <w:pPr>
        <w:pStyle w:val="Caption"/>
        <w:jc w:val="center"/>
        <w:rPr>
          <w:ins w:id="2200" w:author="Luis Gerardo Gonzalez Morales" w:date="2019-02-14T06:30:00Z"/>
        </w:rPr>
        <w:pPrChange w:id="2201" w:author="Luis Gerardo Gonzalez Morales" w:date="2019-02-14T06:30:00Z">
          <w:pPr>
            <w:pStyle w:val="Caption"/>
          </w:pPr>
        </w:pPrChange>
      </w:pPr>
      <w:ins w:id="2202" w:author="Luis Gerardo Gonzalez Morales" w:date="2019-02-14T06:30:00Z">
        <w:r>
          <w:t xml:space="preserve">Figure </w:t>
        </w:r>
        <w:r>
          <w:fldChar w:fldCharType="begin"/>
        </w:r>
        <w:r>
          <w:instrText xml:space="preserve"> SEQ Figure \* ARABIC </w:instrText>
        </w:r>
      </w:ins>
      <w:r>
        <w:fldChar w:fldCharType="separate"/>
      </w:r>
      <w:ins w:id="2203" w:author="Luis Gerardo Gonzalez Morales" w:date="2019-02-17T11:55:00Z">
        <w:r w:rsidR="009241EC">
          <w:rPr>
            <w:noProof/>
          </w:rPr>
          <w:t>31</w:t>
        </w:r>
      </w:ins>
      <w:ins w:id="2204" w:author="Luis Gerardo Gonzalez Morales" w:date="2019-02-14T06:30:00Z">
        <w:r>
          <w:fldChar w:fldCharType="end"/>
        </w:r>
        <w:r>
          <w:rPr>
            <w:lang w:val="en-US"/>
          </w:rPr>
          <w:t>. Actions taken for adapting administrative records for statistical purposes</w:t>
        </w:r>
      </w:ins>
    </w:p>
    <w:p w14:paraId="30B4FE11" w14:textId="770DE410" w:rsidR="00884D21" w:rsidRPr="00B154F6" w:rsidDel="00A34392" w:rsidRDefault="00884D21">
      <w:pPr>
        <w:jc w:val="center"/>
        <w:rPr>
          <w:del w:id="2205" w:author="Luis Gerardo Gonzalez Morales" w:date="2019-02-14T06:21:00Z"/>
          <w:rFonts w:asciiTheme="majorBidi" w:hAnsiTheme="majorBidi" w:cstheme="majorBidi"/>
          <w:iCs/>
          <w:lang w:val="en-US"/>
          <w:rPrChange w:id="2206" w:author="Luis Gerardo Gonzalez Morales" w:date="2019-02-14T09:46:00Z">
            <w:rPr>
              <w:del w:id="2207" w:author="Luis Gerardo Gonzalez Morales" w:date="2019-02-14T06:21:00Z"/>
              <w:rFonts w:asciiTheme="majorBidi" w:hAnsiTheme="majorBidi" w:cstheme="majorBidi"/>
              <w:i/>
              <w:lang w:val="en-US"/>
            </w:rPr>
          </w:rPrChange>
        </w:rPr>
        <w:pPrChange w:id="2208" w:author="Luis Gerardo Gonzalez Morales" w:date="2019-02-14T06:23:00Z">
          <w:pPr/>
        </w:pPrChange>
      </w:pPr>
      <w:del w:id="2209" w:author="Luis Gerardo Gonzalez Morales" w:date="2019-02-14T06:21:00Z">
        <w:r w:rsidRPr="00B154F6" w:rsidDel="00A34392">
          <w:rPr>
            <w:rFonts w:asciiTheme="majorBidi" w:hAnsiTheme="majorBidi" w:cstheme="majorBidi"/>
            <w:iCs/>
            <w:lang w:val="en-US"/>
            <w:rPrChange w:id="2210" w:author="Luis Gerardo Gonzalez Morales" w:date="2019-02-14T09:46:00Z">
              <w:rPr>
                <w:rFonts w:asciiTheme="majorBidi" w:hAnsiTheme="majorBidi" w:cstheme="majorBidi"/>
                <w:i/>
                <w:lang w:val="en-US"/>
              </w:rPr>
            </w:rPrChange>
          </w:rPr>
          <w:lastRenderedPageBreak/>
          <w:delText>Question 5.1c</w:delText>
        </w:r>
      </w:del>
    </w:p>
    <w:p w14:paraId="2A838F05" w14:textId="05E2CB88" w:rsidR="00884D21" w:rsidRDefault="00884D21" w:rsidP="00884D21">
      <w:pPr>
        <w:rPr>
          <w:rFonts w:asciiTheme="majorBidi" w:hAnsiTheme="majorBidi" w:cstheme="majorBidi"/>
          <w:lang w:val="en-US"/>
        </w:rPr>
      </w:pPr>
      <w:del w:id="2211" w:author="Luis Gerardo Gonzalez Morales" w:date="2019-02-14T09:46:00Z">
        <w:r w:rsidRPr="00B154F6" w:rsidDel="00B154F6">
          <w:rPr>
            <w:rFonts w:asciiTheme="majorBidi" w:hAnsiTheme="majorBidi" w:cstheme="majorBidi"/>
            <w:iCs/>
            <w:lang w:val="en-US"/>
            <w:rPrChange w:id="2212" w:author="Luis Gerardo Gonzalez Morales" w:date="2019-02-14T09:46:00Z">
              <w:rPr>
                <w:rFonts w:asciiTheme="majorBidi" w:hAnsiTheme="majorBidi" w:cstheme="majorBidi"/>
                <w:lang w:val="en-US"/>
              </w:rPr>
            </w:rPrChange>
          </w:rPr>
          <w:delText>From</w:delText>
        </w:r>
      </w:del>
      <w:ins w:id="2213" w:author="Luis Gerardo Gonzalez Morales" w:date="2019-02-14T09:46:00Z">
        <w:r w:rsidR="00B154F6" w:rsidRPr="00B154F6">
          <w:rPr>
            <w:rFonts w:asciiTheme="majorBidi" w:hAnsiTheme="majorBidi" w:cstheme="majorBidi"/>
            <w:iCs/>
            <w:lang w:val="en-US"/>
            <w:rPrChange w:id="2214" w:author="Luis Gerardo Gonzalez Morales" w:date="2019-02-14T09:46:00Z">
              <w:rPr>
                <w:rFonts w:asciiTheme="majorBidi" w:hAnsiTheme="majorBidi" w:cstheme="majorBidi"/>
                <w:i/>
                <w:lang w:val="en-US"/>
              </w:rPr>
            </w:rPrChange>
          </w:rPr>
          <w:t>Out of</w:t>
        </w:r>
      </w:ins>
      <w:del w:id="2215" w:author="Luis Gerardo Gonzalez Morales" w:date="2019-02-14T09:46:00Z">
        <w:r w:rsidDel="00B154F6">
          <w:rPr>
            <w:rFonts w:asciiTheme="majorBidi" w:hAnsiTheme="majorBidi" w:cstheme="majorBidi"/>
            <w:lang w:val="en-US"/>
          </w:rPr>
          <w:delText xml:space="preserve"> the</w:delText>
        </w:r>
      </w:del>
      <w:r>
        <w:rPr>
          <w:rFonts w:asciiTheme="majorBidi" w:hAnsiTheme="majorBidi" w:cstheme="majorBidi"/>
          <w:lang w:val="en-US"/>
        </w:rPr>
        <w:t xml:space="preserve"> 93 countries</w:t>
      </w:r>
      <w:ins w:id="2216" w:author="Luis Gerardo Gonzalez Morales" w:date="2019-02-14T09:46:00Z">
        <w:r w:rsidR="00B154F6">
          <w:rPr>
            <w:rFonts w:asciiTheme="majorBidi" w:hAnsiTheme="majorBidi" w:cstheme="majorBidi"/>
            <w:lang w:val="en-US"/>
          </w:rPr>
          <w:t xml:space="preserve"> that responded to the questionnaire</w:t>
        </w:r>
      </w:ins>
      <w:r>
        <w:rPr>
          <w:rFonts w:asciiTheme="majorBidi" w:hAnsiTheme="majorBidi" w:cstheme="majorBidi"/>
          <w:lang w:val="en-US"/>
        </w:rPr>
        <w:t xml:space="preserve">, 55 </w:t>
      </w:r>
      <w:del w:id="2217" w:author="Luis Gerardo Gonzalez Morales" w:date="2019-02-13T20:59:00Z">
        <w:r w:rsidDel="00D83CAF">
          <w:rPr>
            <w:rFonts w:asciiTheme="majorBidi" w:hAnsiTheme="majorBidi" w:cstheme="majorBidi"/>
            <w:lang w:val="en-US"/>
          </w:rPr>
          <w:delText>per cent</w:delText>
        </w:r>
      </w:del>
      <w:ins w:id="2218"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indicated that they use </w:t>
      </w:r>
      <w:r w:rsidRPr="006E54AB">
        <w:rPr>
          <w:rFonts w:asciiTheme="majorBidi" w:hAnsiTheme="majorBidi" w:cstheme="majorBidi"/>
          <w:lang w:val="en-US"/>
        </w:rPr>
        <w:t>web scrapped data, satellite imagery or privately-owned datasets</w:t>
      </w:r>
      <w:r>
        <w:rPr>
          <w:rFonts w:asciiTheme="majorBidi" w:hAnsiTheme="majorBidi" w:cstheme="majorBidi"/>
          <w:lang w:val="en-US"/>
        </w:rPr>
        <w:t xml:space="preserve"> as a source of data. Of those</w:t>
      </w:r>
      <w:ins w:id="2219" w:author="Luis Gerardo Gonzalez Morales" w:date="2019-02-14T09:46:00Z">
        <w:r w:rsidR="00B154F6">
          <w:rPr>
            <w:rFonts w:asciiTheme="majorBidi" w:hAnsiTheme="majorBidi" w:cstheme="majorBidi"/>
            <w:lang w:val="en-US"/>
          </w:rPr>
          <w:t>,</w:t>
        </w:r>
      </w:ins>
      <w:del w:id="2220" w:author="Luis Gerardo Gonzalez Morales" w:date="2019-02-14T09:46:00Z">
        <w:r w:rsidDel="00B154F6">
          <w:rPr>
            <w:rFonts w:asciiTheme="majorBidi" w:hAnsiTheme="majorBidi" w:cstheme="majorBidi"/>
            <w:lang w:val="en-US"/>
          </w:rPr>
          <w:delText xml:space="preserve"> 55 </w:delText>
        </w:r>
      </w:del>
      <w:del w:id="2221" w:author="Luis Gerardo Gonzalez Morales" w:date="2019-02-13T20:59:00Z">
        <w:r w:rsidDel="00D83CAF">
          <w:rPr>
            <w:rFonts w:asciiTheme="majorBidi" w:hAnsiTheme="majorBidi" w:cstheme="majorBidi"/>
            <w:lang w:val="en-US"/>
          </w:rPr>
          <w:delText>per cent</w:delText>
        </w:r>
      </w:del>
      <w:del w:id="2222" w:author="Luis Gerardo Gonzalez Morales" w:date="2019-02-14T09:46:00Z">
        <w:r w:rsidDel="00B154F6">
          <w:rPr>
            <w:rFonts w:asciiTheme="majorBidi" w:hAnsiTheme="majorBidi" w:cstheme="majorBidi"/>
            <w:lang w:val="en-US"/>
          </w:rPr>
          <w:delText>,</w:delText>
        </w:r>
      </w:del>
      <w:r>
        <w:rPr>
          <w:rFonts w:asciiTheme="majorBidi" w:hAnsiTheme="majorBidi" w:cstheme="majorBidi"/>
          <w:lang w:val="en-US"/>
        </w:rPr>
        <w:t xml:space="preserve"> </w:t>
      </w:r>
      <w:ins w:id="2223" w:author="Luis Gerardo Gonzalez Morales" w:date="2019-02-14T06:42:00Z">
        <w:r w:rsidR="003E603B">
          <w:rPr>
            <w:rFonts w:asciiTheme="majorBidi" w:hAnsiTheme="majorBidi" w:cstheme="majorBidi"/>
            <w:lang w:val="en-US"/>
          </w:rPr>
          <w:t xml:space="preserve">over </w:t>
        </w:r>
      </w:ins>
      <w:r>
        <w:rPr>
          <w:rFonts w:asciiTheme="majorBidi" w:hAnsiTheme="majorBidi" w:cstheme="majorBidi"/>
          <w:lang w:val="en-US"/>
        </w:rPr>
        <w:t xml:space="preserve">two-thirds </w:t>
      </w:r>
      <w:ins w:id="2224" w:author="Luis Gerardo Gonzalez Morales" w:date="2019-02-14T06:42:00Z">
        <w:r w:rsidR="003E603B">
          <w:rPr>
            <w:rFonts w:asciiTheme="majorBidi" w:hAnsiTheme="majorBidi" w:cstheme="majorBidi"/>
            <w:lang w:val="en-US"/>
          </w:rPr>
          <w:t xml:space="preserve">(69 percent) </w:t>
        </w:r>
      </w:ins>
      <w:r>
        <w:rPr>
          <w:rFonts w:asciiTheme="majorBidi" w:hAnsiTheme="majorBidi" w:cstheme="majorBidi"/>
          <w:lang w:val="en-US"/>
        </w:rPr>
        <w:t xml:space="preserve">have specific rules of access and confidentiality measures to treat the datasets and over half (53 </w:t>
      </w:r>
      <w:del w:id="2225" w:author="Luis Gerardo Gonzalez Morales" w:date="2019-02-13T20:59:00Z">
        <w:r w:rsidDel="00D83CAF">
          <w:rPr>
            <w:rFonts w:asciiTheme="majorBidi" w:hAnsiTheme="majorBidi" w:cstheme="majorBidi"/>
            <w:lang w:val="en-US"/>
          </w:rPr>
          <w:delText>per cent</w:delText>
        </w:r>
      </w:del>
      <w:ins w:id="2226"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stated that the data provider does not contribute to methodological decisions regarding the use of the data. On the other hand, only 37 </w:t>
      </w:r>
      <w:del w:id="2227" w:author="Luis Gerardo Gonzalez Morales" w:date="2019-02-13T20:59:00Z">
        <w:r w:rsidDel="00D83CAF">
          <w:rPr>
            <w:rFonts w:asciiTheme="majorBidi" w:hAnsiTheme="majorBidi" w:cstheme="majorBidi"/>
            <w:lang w:val="en-US"/>
          </w:rPr>
          <w:delText>per cent</w:delText>
        </w:r>
      </w:del>
      <w:ins w:id="2228"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del w:id="2229" w:author="Luis Gerardo Gonzalez Morales" w:date="2019-02-14T06:42:00Z">
        <w:r w:rsidDel="003E603B">
          <w:rPr>
            <w:rFonts w:asciiTheme="majorBidi" w:hAnsiTheme="majorBidi" w:cstheme="majorBidi"/>
            <w:lang w:val="en-US"/>
          </w:rPr>
          <w:delText xml:space="preserve">can </w:delText>
        </w:r>
      </w:del>
      <w:r>
        <w:rPr>
          <w:rFonts w:asciiTheme="majorBidi" w:hAnsiTheme="majorBidi" w:cstheme="majorBidi"/>
          <w:lang w:val="en-US"/>
        </w:rPr>
        <w:t>state</w:t>
      </w:r>
      <w:ins w:id="2230" w:author="Luis Gerardo Gonzalez Morales" w:date="2019-02-14T06:42:00Z">
        <w:r w:rsidR="003E603B">
          <w:rPr>
            <w:rFonts w:asciiTheme="majorBidi" w:hAnsiTheme="majorBidi" w:cstheme="majorBidi"/>
            <w:lang w:val="en-US"/>
          </w:rPr>
          <w:t>d</w:t>
        </w:r>
      </w:ins>
      <w:r>
        <w:rPr>
          <w:rFonts w:asciiTheme="majorBidi" w:hAnsiTheme="majorBidi" w:cstheme="majorBidi"/>
          <w:lang w:val="en-US"/>
        </w:rPr>
        <w:t xml:space="preserve"> that “c</w:t>
      </w:r>
      <w:r w:rsidRPr="007A4C9C">
        <w:rPr>
          <w:rFonts w:asciiTheme="majorBidi" w:hAnsiTheme="majorBidi" w:cstheme="majorBidi"/>
          <w:lang w:val="en-US"/>
        </w:rPr>
        <w:t>onsumers/citizens are informed that their data is being used for compiling official statistics</w:t>
      </w:r>
      <w:r>
        <w:rPr>
          <w:rFonts w:asciiTheme="majorBidi" w:hAnsiTheme="majorBidi" w:cstheme="majorBidi"/>
          <w:lang w:val="en-US"/>
        </w:rPr>
        <w:t>”.</w:t>
      </w:r>
    </w:p>
    <w:tbl>
      <w:tblPr>
        <w:tblStyle w:val="TableGrid"/>
        <w:tblW w:w="8640" w:type="dxa"/>
        <w:tblLook w:val="04A0" w:firstRow="1" w:lastRow="0" w:firstColumn="1" w:lastColumn="0" w:noHBand="0" w:noVBand="1"/>
      </w:tblPr>
      <w:tblGrid>
        <w:gridCol w:w="852"/>
        <w:gridCol w:w="5619"/>
        <w:gridCol w:w="1001"/>
        <w:gridCol w:w="1168"/>
      </w:tblGrid>
      <w:tr w:rsidR="00C25CF4" w:rsidRPr="00523D54" w:rsidDel="00A34382" w14:paraId="4C2798DC" w14:textId="15E1CD26" w:rsidTr="00B17A3D">
        <w:trPr>
          <w:trHeight w:val="300"/>
          <w:del w:id="2231" w:author="Luis Gerardo Gonzalez Morales" w:date="2019-02-14T06:39:00Z"/>
        </w:trPr>
        <w:tc>
          <w:tcPr>
            <w:tcW w:w="816" w:type="dxa"/>
            <w:hideMark/>
          </w:tcPr>
          <w:p w14:paraId="1412792D" w14:textId="2AF4229F" w:rsidR="00C25CF4" w:rsidRPr="0040020D" w:rsidDel="00A34382" w:rsidRDefault="00C25CF4" w:rsidP="00884D21">
            <w:pPr>
              <w:rPr>
                <w:del w:id="2232" w:author="Luis Gerardo Gonzalez Morales" w:date="2019-02-14T06:39:00Z"/>
                <w:rFonts w:ascii="Calibri" w:eastAsia="Times New Roman" w:hAnsi="Calibri" w:cs="Times New Roman"/>
                <w:color w:val="000000"/>
                <w:sz w:val="20"/>
                <w:szCs w:val="20"/>
                <w:lang w:val="en-US" w:eastAsia="en-US"/>
              </w:rPr>
            </w:pPr>
            <w:del w:id="2233" w:author="Luis Gerardo Gonzalez Morales" w:date="2019-02-14T06:39:00Z">
              <w:r w:rsidRPr="0040020D" w:rsidDel="00A34382">
                <w:rPr>
                  <w:rFonts w:ascii="Calibri" w:eastAsia="Times New Roman" w:hAnsi="Calibri" w:cs="Times New Roman"/>
                  <w:color w:val="000000"/>
                  <w:sz w:val="20"/>
                  <w:szCs w:val="20"/>
                  <w:lang w:val="en-US" w:eastAsia="en-US"/>
                </w:rPr>
                <w:delText>5.1</w:delText>
              </w:r>
            </w:del>
          </w:p>
        </w:tc>
        <w:tc>
          <w:tcPr>
            <w:tcW w:w="5386" w:type="dxa"/>
            <w:hideMark/>
          </w:tcPr>
          <w:p w14:paraId="23BF7C54" w14:textId="72E105F3" w:rsidR="00C25CF4" w:rsidRPr="0040020D" w:rsidDel="00A34382" w:rsidRDefault="00C25CF4" w:rsidP="00884D21">
            <w:pPr>
              <w:rPr>
                <w:del w:id="2234" w:author="Luis Gerardo Gonzalez Morales" w:date="2019-02-14T06:39:00Z"/>
                <w:rFonts w:ascii="Calibri" w:eastAsia="Times New Roman" w:hAnsi="Calibri" w:cs="Times New Roman"/>
                <w:color w:val="000000"/>
                <w:sz w:val="20"/>
                <w:szCs w:val="20"/>
                <w:lang w:val="en-US" w:eastAsia="en-US"/>
              </w:rPr>
            </w:pPr>
            <w:del w:id="2235" w:author="Luis Gerardo Gonzalez Morales" w:date="2019-02-14T06:39:00Z">
              <w:r w:rsidRPr="0040020D" w:rsidDel="00A34382">
                <w:rPr>
                  <w:rFonts w:ascii="Calibri" w:eastAsia="Times New Roman" w:hAnsi="Calibri" w:cs="Times New Roman"/>
                  <w:color w:val="000000"/>
                  <w:sz w:val="20"/>
                  <w:szCs w:val="20"/>
                  <w:lang w:val="en-US" w:eastAsia="en-US"/>
                </w:rPr>
                <w:delText xml:space="preserve">Which sources of data is the NSO currently using?  (multiple) </w:delText>
              </w:r>
            </w:del>
          </w:p>
        </w:tc>
        <w:tc>
          <w:tcPr>
            <w:tcW w:w="960" w:type="dxa"/>
            <w:noWrap/>
            <w:hideMark/>
          </w:tcPr>
          <w:p w14:paraId="04117936" w14:textId="3DAE3376" w:rsidR="00C25CF4" w:rsidRPr="0040020D" w:rsidDel="00A34382" w:rsidRDefault="00C25CF4" w:rsidP="00884D21">
            <w:pPr>
              <w:rPr>
                <w:del w:id="2236" w:author="Luis Gerardo Gonzalez Morales" w:date="2019-02-14T06:39:00Z"/>
                <w:rFonts w:ascii="Calibri" w:eastAsia="Times New Roman" w:hAnsi="Calibri" w:cs="Times New Roman"/>
                <w:color w:val="000000"/>
                <w:sz w:val="20"/>
                <w:szCs w:val="20"/>
                <w:lang w:val="en-US" w:eastAsia="en-US"/>
              </w:rPr>
            </w:pPr>
            <w:del w:id="2237"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1120" w:type="dxa"/>
            <w:noWrap/>
            <w:hideMark/>
          </w:tcPr>
          <w:p w14:paraId="67B5FFEA" w14:textId="5EF91D31" w:rsidR="00C25CF4" w:rsidRPr="0040020D" w:rsidDel="00A34382" w:rsidRDefault="00C25CF4" w:rsidP="00884D21">
            <w:pPr>
              <w:rPr>
                <w:del w:id="2238" w:author="Luis Gerardo Gonzalez Morales" w:date="2019-02-14T06:39:00Z"/>
                <w:rFonts w:ascii="Calibri" w:eastAsia="Times New Roman" w:hAnsi="Calibri" w:cs="Times New Roman"/>
                <w:color w:val="000000"/>
                <w:sz w:val="20"/>
                <w:szCs w:val="20"/>
                <w:lang w:val="en-US" w:eastAsia="en-US"/>
              </w:rPr>
            </w:pPr>
          </w:p>
        </w:tc>
      </w:tr>
      <w:tr w:rsidR="00C25CF4" w:rsidRPr="00523D54" w:rsidDel="00A34382" w14:paraId="09978925" w14:textId="1EBCE86A" w:rsidTr="00B17A3D">
        <w:trPr>
          <w:trHeight w:val="900"/>
          <w:del w:id="2239" w:author="Luis Gerardo Gonzalez Morales" w:date="2019-02-14T06:39:00Z"/>
        </w:trPr>
        <w:tc>
          <w:tcPr>
            <w:tcW w:w="816" w:type="dxa"/>
            <w:hideMark/>
          </w:tcPr>
          <w:p w14:paraId="26201C7F" w14:textId="1287F74F" w:rsidR="00C25CF4" w:rsidRPr="0040020D" w:rsidDel="00A34382" w:rsidRDefault="00C25CF4" w:rsidP="00884D21">
            <w:pPr>
              <w:rPr>
                <w:del w:id="2240" w:author="Luis Gerardo Gonzalez Morales" w:date="2019-02-14T06:39:00Z"/>
                <w:rFonts w:ascii="Calibri" w:eastAsia="Times New Roman" w:hAnsi="Calibri" w:cs="Times New Roman"/>
                <w:color w:val="000000"/>
                <w:sz w:val="20"/>
                <w:szCs w:val="20"/>
                <w:lang w:val="en-US" w:eastAsia="en-US"/>
              </w:rPr>
            </w:pPr>
            <w:del w:id="2241" w:author="Luis Gerardo Gonzalez Morales" w:date="2019-02-14T06:39:00Z">
              <w:r w:rsidRPr="0040020D" w:rsidDel="00A34382">
                <w:rPr>
                  <w:rFonts w:ascii="Calibri" w:eastAsia="Times New Roman" w:hAnsi="Calibri" w:cs="Times New Roman"/>
                  <w:color w:val="000000"/>
                  <w:sz w:val="20"/>
                  <w:szCs w:val="20"/>
                  <w:lang w:val="en-US" w:eastAsia="en-US"/>
                </w:rPr>
                <w:delText>5.1c</w:delText>
              </w:r>
            </w:del>
          </w:p>
        </w:tc>
        <w:tc>
          <w:tcPr>
            <w:tcW w:w="5386" w:type="dxa"/>
            <w:hideMark/>
          </w:tcPr>
          <w:p w14:paraId="38F1EF2E" w14:textId="513362E3" w:rsidR="00C25CF4" w:rsidRPr="0040020D" w:rsidDel="00A34382" w:rsidRDefault="00C25CF4" w:rsidP="00884D21">
            <w:pPr>
              <w:rPr>
                <w:del w:id="2242" w:author="Luis Gerardo Gonzalez Morales" w:date="2019-02-14T06:39:00Z"/>
                <w:rFonts w:ascii="Calibri" w:eastAsia="Times New Roman" w:hAnsi="Calibri" w:cs="Times New Roman"/>
                <w:color w:val="000000"/>
                <w:sz w:val="20"/>
                <w:szCs w:val="20"/>
                <w:lang w:val="en-US" w:eastAsia="en-US"/>
              </w:rPr>
            </w:pPr>
            <w:del w:id="2243" w:author="Luis Gerardo Gonzalez Morales" w:date="2019-02-14T06:39:00Z">
              <w:r w:rsidRPr="0040020D" w:rsidDel="00A34382">
                <w:rPr>
                  <w:rFonts w:ascii="Calibri" w:eastAsia="Times New Roman" w:hAnsi="Calibri" w:cs="Times New Roman"/>
                  <w:color w:val="000000"/>
                  <w:sz w:val="20"/>
                  <w:szCs w:val="20"/>
                  <w:lang w:val="en-US" w:eastAsia="en-US"/>
                </w:rPr>
                <w:delText xml:space="preserve">(if "web scrapped data, satellite imagery or privately-owned datasets" was selected) Please select the statements that apply to how the NSS accesses and uses big data or citizen-generated data  (multiple) </w:delText>
              </w:r>
            </w:del>
          </w:p>
        </w:tc>
        <w:tc>
          <w:tcPr>
            <w:tcW w:w="960" w:type="dxa"/>
            <w:hideMark/>
          </w:tcPr>
          <w:p w14:paraId="347196A5" w14:textId="3B6576BB" w:rsidR="00C25CF4" w:rsidRPr="0040020D" w:rsidDel="00A34382" w:rsidRDefault="00C25CF4" w:rsidP="00884D21">
            <w:pPr>
              <w:rPr>
                <w:del w:id="2244" w:author="Luis Gerardo Gonzalez Morales" w:date="2019-02-14T06:39:00Z"/>
                <w:rFonts w:ascii="Calibri" w:eastAsia="Times New Roman" w:hAnsi="Calibri" w:cs="Times New Roman"/>
                <w:color w:val="000000"/>
                <w:sz w:val="20"/>
                <w:szCs w:val="20"/>
                <w:lang w:val="en-US" w:eastAsia="en-US"/>
              </w:rPr>
            </w:pPr>
            <w:del w:id="2245" w:author="Luis Gerardo Gonzalez Morales" w:date="2019-02-14T06:39:00Z">
              <w:r w:rsidRPr="0040020D" w:rsidDel="00A34382">
                <w:rPr>
                  <w:rFonts w:ascii="Calibri" w:eastAsia="Times New Roman" w:hAnsi="Calibri" w:cs="Times New Roman"/>
                  <w:color w:val="000000"/>
                  <w:sz w:val="20"/>
                  <w:szCs w:val="20"/>
                  <w:lang w:val="en-US" w:eastAsia="en-US"/>
                </w:rPr>
                <w:delText>Count</w:delText>
              </w:r>
            </w:del>
          </w:p>
        </w:tc>
        <w:tc>
          <w:tcPr>
            <w:tcW w:w="1120" w:type="dxa"/>
            <w:hideMark/>
          </w:tcPr>
          <w:p w14:paraId="7F5C0E24" w14:textId="3E88BCB9" w:rsidR="00C25CF4" w:rsidRPr="0040020D" w:rsidDel="00A34382" w:rsidRDefault="00C25CF4" w:rsidP="00884D21">
            <w:pPr>
              <w:rPr>
                <w:del w:id="2246" w:author="Luis Gerardo Gonzalez Morales" w:date="2019-02-14T06:39:00Z"/>
                <w:rFonts w:ascii="Calibri" w:eastAsia="Times New Roman" w:hAnsi="Calibri" w:cs="Times New Roman"/>
                <w:color w:val="000000"/>
                <w:sz w:val="20"/>
                <w:szCs w:val="20"/>
                <w:lang w:val="en-US" w:eastAsia="en-US"/>
              </w:rPr>
            </w:pPr>
            <w:del w:id="2247" w:author="Luis Gerardo Gonzalez Morales" w:date="2019-02-14T06:39:00Z">
              <w:r w:rsidRPr="0040020D" w:rsidDel="00A34382">
                <w:rPr>
                  <w:rFonts w:ascii="Calibri" w:eastAsia="Times New Roman" w:hAnsi="Calibri" w:cs="Times New Roman"/>
                  <w:color w:val="000000"/>
                  <w:sz w:val="20"/>
                  <w:szCs w:val="20"/>
                  <w:lang w:val="en-US" w:eastAsia="en-US"/>
                </w:rPr>
                <w:delText>% based on 51</w:delText>
              </w:r>
            </w:del>
          </w:p>
        </w:tc>
      </w:tr>
      <w:tr w:rsidR="00C25CF4" w:rsidRPr="00523D54" w:rsidDel="00A34382" w14:paraId="0E2F6EEE" w14:textId="2BDC6F57" w:rsidTr="00B17A3D">
        <w:trPr>
          <w:trHeight w:val="600"/>
          <w:del w:id="2248" w:author="Luis Gerardo Gonzalez Morales" w:date="2019-02-14T06:39:00Z"/>
        </w:trPr>
        <w:tc>
          <w:tcPr>
            <w:tcW w:w="816" w:type="dxa"/>
            <w:hideMark/>
          </w:tcPr>
          <w:p w14:paraId="157512E8" w14:textId="502CF0DD" w:rsidR="00C25CF4" w:rsidRPr="0040020D" w:rsidDel="00A34382" w:rsidRDefault="00C25CF4" w:rsidP="00884D21">
            <w:pPr>
              <w:rPr>
                <w:del w:id="2249" w:author="Luis Gerardo Gonzalez Morales" w:date="2019-02-14T06:39:00Z"/>
                <w:rFonts w:ascii="Calibri" w:eastAsia="Times New Roman" w:hAnsi="Calibri" w:cs="Times New Roman"/>
                <w:color w:val="000000"/>
                <w:sz w:val="20"/>
                <w:szCs w:val="20"/>
                <w:lang w:val="en-US" w:eastAsia="en-US"/>
              </w:rPr>
            </w:pPr>
            <w:del w:id="2250"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4763062D" w14:textId="0146202F" w:rsidR="00C25CF4" w:rsidRPr="0040020D" w:rsidDel="00A34382" w:rsidRDefault="00C25CF4" w:rsidP="00884D21">
            <w:pPr>
              <w:rPr>
                <w:del w:id="2251" w:author="Luis Gerardo Gonzalez Morales" w:date="2019-02-14T06:39:00Z"/>
                <w:rFonts w:ascii="Calibri" w:eastAsia="Times New Roman" w:hAnsi="Calibri" w:cs="Times New Roman"/>
                <w:color w:val="000000"/>
                <w:sz w:val="20"/>
                <w:szCs w:val="20"/>
                <w:lang w:val="en-US" w:eastAsia="en-US"/>
              </w:rPr>
            </w:pPr>
            <w:del w:id="2252" w:author="Luis Gerardo Gonzalez Morales" w:date="2019-02-14T06:39:00Z">
              <w:r w:rsidRPr="0040020D" w:rsidDel="00A34382">
                <w:rPr>
                  <w:rFonts w:ascii="Calibri" w:eastAsia="Times New Roman" w:hAnsi="Calibri" w:cs="Times New Roman"/>
                  <w:color w:val="000000"/>
                  <w:sz w:val="20"/>
                  <w:szCs w:val="20"/>
                  <w:lang w:val="en-US" w:eastAsia="en-US"/>
                </w:rPr>
                <w:delText xml:space="preserve">There are specific rules of access and confidentiality measures to treat these datasets </w:delText>
              </w:r>
            </w:del>
          </w:p>
        </w:tc>
        <w:tc>
          <w:tcPr>
            <w:tcW w:w="960" w:type="dxa"/>
            <w:hideMark/>
          </w:tcPr>
          <w:p w14:paraId="3CF0D985" w14:textId="7A4D649E" w:rsidR="00C25CF4" w:rsidRPr="0040020D" w:rsidDel="00A34382" w:rsidRDefault="00C25CF4" w:rsidP="00884D21">
            <w:pPr>
              <w:rPr>
                <w:del w:id="2253" w:author="Luis Gerardo Gonzalez Morales" w:date="2019-02-14T06:39:00Z"/>
                <w:rFonts w:ascii="Calibri" w:eastAsia="Times New Roman" w:hAnsi="Calibri" w:cs="Times New Roman"/>
                <w:color w:val="000000"/>
                <w:sz w:val="20"/>
                <w:szCs w:val="20"/>
                <w:lang w:val="en-US" w:eastAsia="en-US"/>
              </w:rPr>
            </w:pPr>
            <w:del w:id="2254" w:author="Luis Gerardo Gonzalez Morales" w:date="2019-02-14T06:39:00Z">
              <w:r w:rsidRPr="0040020D" w:rsidDel="00A34382">
                <w:rPr>
                  <w:rFonts w:ascii="Calibri" w:eastAsia="Times New Roman" w:hAnsi="Calibri" w:cs="Times New Roman"/>
                  <w:color w:val="000000"/>
                  <w:sz w:val="20"/>
                  <w:szCs w:val="20"/>
                  <w:lang w:val="en-US" w:eastAsia="en-US"/>
                </w:rPr>
                <w:delText>34</w:delText>
              </w:r>
            </w:del>
          </w:p>
        </w:tc>
        <w:tc>
          <w:tcPr>
            <w:tcW w:w="1120" w:type="dxa"/>
            <w:hideMark/>
          </w:tcPr>
          <w:p w14:paraId="61F8505A" w14:textId="0619EE6D" w:rsidR="00C25CF4" w:rsidRPr="0040020D" w:rsidDel="00A34382" w:rsidRDefault="00C25CF4" w:rsidP="00884D21">
            <w:pPr>
              <w:rPr>
                <w:del w:id="2255" w:author="Luis Gerardo Gonzalez Morales" w:date="2019-02-14T06:39:00Z"/>
                <w:rFonts w:ascii="Calibri" w:eastAsia="Times New Roman" w:hAnsi="Calibri" w:cs="Times New Roman"/>
                <w:color w:val="000000"/>
                <w:sz w:val="20"/>
                <w:szCs w:val="20"/>
                <w:lang w:val="en-US" w:eastAsia="en-US"/>
              </w:rPr>
            </w:pPr>
            <w:del w:id="2256" w:author="Luis Gerardo Gonzalez Morales" w:date="2019-02-14T06:39:00Z">
              <w:r w:rsidRPr="0040020D" w:rsidDel="00A34382">
                <w:rPr>
                  <w:rFonts w:ascii="Calibri" w:eastAsia="Times New Roman" w:hAnsi="Calibri" w:cs="Times New Roman"/>
                  <w:color w:val="000000"/>
                  <w:sz w:val="20"/>
                  <w:szCs w:val="20"/>
                  <w:lang w:val="en-US" w:eastAsia="en-US"/>
                </w:rPr>
                <w:delText>66.67</w:delText>
              </w:r>
            </w:del>
          </w:p>
        </w:tc>
      </w:tr>
      <w:tr w:rsidR="00C25CF4" w:rsidRPr="00523D54" w:rsidDel="00A34382" w14:paraId="5C046CEC" w14:textId="33D6AB3E" w:rsidTr="00B17A3D">
        <w:trPr>
          <w:trHeight w:val="600"/>
          <w:del w:id="2257" w:author="Luis Gerardo Gonzalez Morales" w:date="2019-02-14T06:39:00Z"/>
        </w:trPr>
        <w:tc>
          <w:tcPr>
            <w:tcW w:w="816" w:type="dxa"/>
            <w:hideMark/>
          </w:tcPr>
          <w:p w14:paraId="4CBF58F5" w14:textId="42A828BC" w:rsidR="00C25CF4" w:rsidRPr="0040020D" w:rsidDel="00A34382" w:rsidRDefault="00C25CF4" w:rsidP="00884D21">
            <w:pPr>
              <w:rPr>
                <w:del w:id="2258" w:author="Luis Gerardo Gonzalez Morales" w:date="2019-02-14T06:39:00Z"/>
                <w:rFonts w:ascii="Calibri" w:eastAsia="Times New Roman" w:hAnsi="Calibri" w:cs="Times New Roman"/>
                <w:color w:val="000000"/>
                <w:sz w:val="20"/>
                <w:szCs w:val="20"/>
                <w:lang w:val="en-US" w:eastAsia="en-US"/>
              </w:rPr>
            </w:pPr>
            <w:del w:id="2259"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63C48731" w14:textId="482F7CC1" w:rsidR="00C25CF4" w:rsidRPr="0040020D" w:rsidDel="00A34382" w:rsidRDefault="00C25CF4" w:rsidP="00884D21">
            <w:pPr>
              <w:rPr>
                <w:del w:id="2260" w:author="Luis Gerardo Gonzalez Morales" w:date="2019-02-14T06:39:00Z"/>
                <w:rFonts w:ascii="Calibri" w:eastAsia="Times New Roman" w:hAnsi="Calibri" w:cs="Times New Roman"/>
                <w:color w:val="000000"/>
                <w:sz w:val="20"/>
                <w:szCs w:val="20"/>
                <w:lang w:val="en-US" w:eastAsia="en-US"/>
              </w:rPr>
            </w:pPr>
            <w:del w:id="2261" w:author="Luis Gerardo Gonzalez Morales" w:date="2019-02-14T06:39:00Z">
              <w:r w:rsidRPr="0040020D" w:rsidDel="00A34382">
                <w:rPr>
                  <w:rFonts w:ascii="Calibri" w:eastAsia="Times New Roman" w:hAnsi="Calibri" w:cs="Times New Roman"/>
                  <w:color w:val="000000"/>
                  <w:sz w:val="20"/>
                  <w:szCs w:val="20"/>
                  <w:lang w:val="en-US" w:eastAsia="en-US"/>
                </w:rPr>
                <w:delText>The data provider (whether a CSO or private institution) does not contribute to methodological decisions regarding the use of the data</w:delText>
              </w:r>
            </w:del>
          </w:p>
        </w:tc>
        <w:tc>
          <w:tcPr>
            <w:tcW w:w="960" w:type="dxa"/>
            <w:hideMark/>
          </w:tcPr>
          <w:p w14:paraId="05835AFD" w14:textId="60D1C463" w:rsidR="00C25CF4" w:rsidRPr="0040020D" w:rsidDel="00A34382" w:rsidRDefault="00C25CF4" w:rsidP="00884D21">
            <w:pPr>
              <w:rPr>
                <w:del w:id="2262" w:author="Luis Gerardo Gonzalez Morales" w:date="2019-02-14T06:39:00Z"/>
                <w:rFonts w:ascii="Calibri" w:eastAsia="Times New Roman" w:hAnsi="Calibri" w:cs="Times New Roman"/>
                <w:color w:val="000000"/>
                <w:sz w:val="20"/>
                <w:szCs w:val="20"/>
                <w:lang w:val="en-US" w:eastAsia="en-US"/>
              </w:rPr>
            </w:pPr>
            <w:del w:id="2263" w:author="Luis Gerardo Gonzalez Morales" w:date="2019-02-14T06:39:00Z">
              <w:r w:rsidRPr="0040020D" w:rsidDel="00A34382">
                <w:rPr>
                  <w:rFonts w:ascii="Calibri" w:eastAsia="Times New Roman" w:hAnsi="Calibri" w:cs="Times New Roman"/>
                  <w:color w:val="000000"/>
                  <w:sz w:val="20"/>
                  <w:szCs w:val="20"/>
                  <w:lang w:val="en-US" w:eastAsia="en-US"/>
                </w:rPr>
                <w:delText>27</w:delText>
              </w:r>
            </w:del>
          </w:p>
        </w:tc>
        <w:tc>
          <w:tcPr>
            <w:tcW w:w="1120" w:type="dxa"/>
            <w:hideMark/>
          </w:tcPr>
          <w:p w14:paraId="7565C35B" w14:textId="6A6806B8" w:rsidR="00C25CF4" w:rsidRPr="0040020D" w:rsidDel="00A34382" w:rsidRDefault="00C25CF4" w:rsidP="00884D21">
            <w:pPr>
              <w:rPr>
                <w:del w:id="2264" w:author="Luis Gerardo Gonzalez Morales" w:date="2019-02-14T06:39:00Z"/>
                <w:rFonts w:ascii="Calibri" w:eastAsia="Times New Roman" w:hAnsi="Calibri" w:cs="Times New Roman"/>
                <w:color w:val="000000"/>
                <w:sz w:val="20"/>
                <w:szCs w:val="20"/>
                <w:lang w:val="en-US" w:eastAsia="en-US"/>
              </w:rPr>
            </w:pPr>
            <w:del w:id="2265" w:author="Luis Gerardo Gonzalez Morales" w:date="2019-02-14T06:39:00Z">
              <w:r w:rsidRPr="0040020D" w:rsidDel="00A34382">
                <w:rPr>
                  <w:rFonts w:ascii="Calibri" w:eastAsia="Times New Roman" w:hAnsi="Calibri" w:cs="Times New Roman"/>
                  <w:color w:val="000000"/>
                  <w:sz w:val="20"/>
                  <w:szCs w:val="20"/>
                  <w:lang w:val="en-US" w:eastAsia="en-US"/>
                </w:rPr>
                <w:delText>52.94</w:delText>
              </w:r>
            </w:del>
          </w:p>
        </w:tc>
      </w:tr>
      <w:tr w:rsidR="00C25CF4" w:rsidRPr="00523D54" w:rsidDel="00A34382" w14:paraId="68611033" w14:textId="06DE4F37" w:rsidTr="00B17A3D">
        <w:trPr>
          <w:trHeight w:val="300"/>
          <w:del w:id="2266" w:author="Luis Gerardo Gonzalez Morales" w:date="2019-02-14T06:39:00Z"/>
        </w:trPr>
        <w:tc>
          <w:tcPr>
            <w:tcW w:w="816" w:type="dxa"/>
            <w:hideMark/>
          </w:tcPr>
          <w:p w14:paraId="30D3851C" w14:textId="4D7440AA" w:rsidR="00C25CF4" w:rsidRPr="0040020D" w:rsidDel="00A34382" w:rsidRDefault="00C25CF4" w:rsidP="00884D21">
            <w:pPr>
              <w:rPr>
                <w:del w:id="2267" w:author="Luis Gerardo Gonzalez Morales" w:date="2019-02-14T06:39:00Z"/>
                <w:rFonts w:ascii="Calibri" w:eastAsia="Times New Roman" w:hAnsi="Calibri" w:cs="Times New Roman"/>
                <w:color w:val="000000"/>
                <w:sz w:val="20"/>
                <w:szCs w:val="20"/>
                <w:lang w:val="en-US" w:eastAsia="en-US"/>
              </w:rPr>
            </w:pPr>
            <w:del w:id="2268"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3DA641D0" w14:textId="7FE19D1C" w:rsidR="00C25CF4" w:rsidRPr="0040020D" w:rsidDel="00A34382" w:rsidRDefault="00C25CF4" w:rsidP="00884D21">
            <w:pPr>
              <w:rPr>
                <w:del w:id="2269" w:author="Luis Gerardo Gonzalez Morales" w:date="2019-02-14T06:39:00Z"/>
                <w:rFonts w:ascii="Calibri" w:eastAsia="Times New Roman" w:hAnsi="Calibri" w:cs="Times New Roman"/>
                <w:color w:val="000000"/>
                <w:sz w:val="20"/>
                <w:szCs w:val="20"/>
                <w:lang w:val="en-US" w:eastAsia="en-US"/>
              </w:rPr>
            </w:pPr>
            <w:del w:id="2270" w:author="Luis Gerardo Gonzalez Morales" w:date="2019-02-14T06:39:00Z">
              <w:r w:rsidRPr="0040020D" w:rsidDel="00A34382">
                <w:rPr>
                  <w:rFonts w:ascii="Calibri" w:eastAsia="Times New Roman" w:hAnsi="Calibri" w:cs="Times New Roman"/>
                  <w:color w:val="000000"/>
                  <w:sz w:val="20"/>
                  <w:szCs w:val="20"/>
                  <w:lang w:val="en-US" w:eastAsia="en-US"/>
                </w:rPr>
                <w:delText>The NSS has a contract with the data provider</w:delText>
              </w:r>
            </w:del>
          </w:p>
        </w:tc>
        <w:tc>
          <w:tcPr>
            <w:tcW w:w="960" w:type="dxa"/>
            <w:hideMark/>
          </w:tcPr>
          <w:p w14:paraId="2E379CB5" w14:textId="0D5535D5" w:rsidR="00C25CF4" w:rsidRPr="0040020D" w:rsidDel="00A34382" w:rsidRDefault="00C25CF4" w:rsidP="00884D21">
            <w:pPr>
              <w:rPr>
                <w:del w:id="2271" w:author="Luis Gerardo Gonzalez Morales" w:date="2019-02-14T06:39:00Z"/>
                <w:rFonts w:ascii="Calibri" w:eastAsia="Times New Roman" w:hAnsi="Calibri" w:cs="Times New Roman"/>
                <w:color w:val="000000"/>
                <w:sz w:val="20"/>
                <w:szCs w:val="20"/>
                <w:lang w:val="en-US" w:eastAsia="en-US"/>
              </w:rPr>
            </w:pPr>
            <w:del w:id="2272" w:author="Luis Gerardo Gonzalez Morales" w:date="2019-02-14T06:39:00Z">
              <w:r w:rsidRPr="0040020D" w:rsidDel="00A34382">
                <w:rPr>
                  <w:rFonts w:ascii="Calibri" w:eastAsia="Times New Roman" w:hAnsi="Calibri" w:cs="Times New Roman"/>
                  <w:color w:val="000000"/>
                  <w:sz w:val="20"/>
                  <w:szCs w:val="20"/>
                  <w:lang w:val="en-US" w:eastAsia="en-US"/>
                </w:rPr>
                <w:delText>23</w:delText>
              </w:r>
            </w:del>
          </w:p>
        </w:tc>
        <w:tc>
          <w:tcPr>
            <w:tcW w:w="1120" w:type="dxa"/>
            <w:hideMark/>
          </w:tcPr>
          <w:p w14:paraId="235AAB0E" w14:textId="18FEED32" w:rsidR="00C25CF4" w:rsidRPr="0040020D" w:rsidDel="00A34382" w:rsidRDefault="00C25CF4" w:rsidP="00884D21">
            <w:pPr>
              <w:rPr>
                <w:del w:id="2273" w:author="Luis Gerardo Gonzalez Morales" w:date="2019-02-14T06:39:00Z"/>
                <w:rFonts w:ascii="Calibri" w:eastAsia="Times New Roman" w:hAnsi="Calibri" w:cs="Times New Roman"/>
                <w:color w:val="000000"/>
                <w:sz w:val="20"/>
                <w:szCs w:val="20"/>
                <w:lang w:val="en-US" w:eastAsia="en-US"/>
              </w:rPr>
            </w:pPr>
            <w:del w:id="2274" w:author="Luis Gerardo Gonzalez Morales" w:date="2019-02-14T06:39:00Z">
              <w:r w:rsidRPr="0040020D" w:rsidDel="00A34382">
                <w:rPr>
                  <w:rFonts w:ascii="Calibri" w:eastAsia="Times New Roman" w:hAnsi="Calibri" w:cs="Times New Roman"/>
                  <w:color w:val="000000"/>
                  <w:sz w:val="20"/>
                  <w:szCs w:val="20"/>
                  <w:lang w:val="en-US" w:eastAsia="en-US"/>
                </w:rPr>
                <w:delText>45.10</w:delText>
              </w:r>
            </w:del>
          </w:p>
        </w:tc>
      </w:tr>
      <w:tr w:rsidR="00C25CF4" w:rsidRPr="00523D54" w:rsidDel="00A34382" w14:paraId="5FBAB53E" w14:textId="42C5D3FB" w:rsidTr="00B17A3D">
        <w:trPr>
          <w:trHeight w:val="600"/>
          <w:del w:id="2275" w:author="Luis Gerardo Gonzalez Morales" w:date="2019-02-14T06:39:00Z"/>
        </w:trPr>
        <w:tc>
          <w:tcPr>
            <w:tcW w:w="816" w:type="dxa"/>
            <w:hideMark/>
          </w:tcPr>
          <w:p w14:paraId="6EB765BE" w14:textId="19919F5D" w:rsidR="00C25CF4" w:rsidRPr="0040020D" w:rsidDel="00A34382" w:rsidRDefault="00C25CF4" w:rsidP="00884D21">
            <w:pPr>
              <w:rPr>
                <w:del w:id="2276" w:author="Luis Gerardo Gonzalez Morales" w:date="2019-02-14T06:39:00Z"/>
                <w:rFonts w:ascii="Calibri" w:eastAsia="Times New Roman" w:hAnsi="Calibri" w:cs="Times New Roman"/>
                <w:color w:val="000000"/>
                <w:sz w:val="20"/>
                <w:szCs w:val="20"/>
                <w:lang w:val="en-US" w:eastAsia="en-US"/>
              </w:rPr>
            </w:pPr>
            <w:del w:id="2277"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0CC71579" w14:textId="212FED2D" w:rsidR="00C25CF4" w:rsidRPr="0040020D" w:rsidDel="00A34382" w:rsidRDefault="00C25CF4" w:rsidP="00884D21">
            <w:pPr>
              <w:rPr>
                <w:del w:id="2278" w:author="Luis Gerardo Gonzalez Morales" w:date="2019-02-14T06:39:00Z"/>
                <w:rFonts w:ascii="Calibri" w:eastAsia="Times New Roman" w:hAnsi="Calibri" w:cs="Times New Roman"/>
                <w:color w:val="000000"/>
                <w:sz w:val="20"/>
                <w:szCs w:val="20"/>
                <w:lang w:val="en-US" w:eastAsia="en-US"/>
              </w:rPr>
            </w:pPr>
            <w:del w:id="2279" w:author="Luis Gerardo Gonzalez Morales" w:date="2019-02-14T06:39:00Z">
              <w:r w:rsidRPr="0040020D" w:rsidDel="00A34382">
                <w:rPr>
                  <w:rFonts w:ascii="Calibri" w:eastAsia="Times New Roman" w:hAnsi="Calibri" w:cs="Times New Roman"/>
                  <w:color w:val="000000"/>
                  <w:sz w:val="20"/>
                  <w:szCs w:val="20"/>
                  <w:lang w:val="en-US" w:eastAsia="en-US"/>
                </w:rPr>
                <w:delText>The private provider of data (e.g. mobile phone operator) has been selected after weighing alternatives</w:delText>
              </w:r>
            </w:del>
          </w:p>
        </w:tc>
        <w:tc>
          <w:tcPr>
            <w:tcW w:w="960" w:type="dxa"/>
            <w:hideMark/>
          </w:tcPr>
          <w:p w14:paraId="4C8F88B7" w14:textId="46AA8C19" w:rsidR="00C25CF4" w:rsidRPr="0040020D" w:rsidDel="00A34382" w:rsidRDefault="00C25CF4" w:rsidP="00884D21">
            <w:pPr>
              <w:rPr>
                <w:del w:id="2280" w:author="Luis Gerardo Gonzalez Morales" w:date="2019-02-14T06:39:00Z"/>
                <w:rFonts w:ascii="Calibri" w:eastAsia="Times New Roman" w:hAnsi="Calibri" w:cs="Times New Roman"/>
                <w:color w:val="000000"/>
                <w:sz w:val="20"/>
                <w:szCs w:val="20"/>
                <w:lang w:val="en-US" w:eastAsia="en-US"/>
              </w:rPr>
            </w:pPr>
            <w:del w:id="2281" w:author="Luis Gerardo Gonzalez Morales" w:date="2019-02-14T06:39:00Z">
              <w:r w:rsidRPr="0040020D" w:rsidDel="00A34382">
                <w:rPr>
                  <w:rFonts w:ascii="Calibri" w:eastAsia="Times New Roman" w:hAnsi="Calibri" w:cs="Times New Roman"/>
                  <w:color w:val="000000"/>
                  <w:sz w:val="20"/>
                  <w:szCs w:val="20"/>
                  <w:lang w:val="en-US" w:eastAsia="en-US"/>
                </w:rPr>
                <w:delText>21</w:delText>
              </w:r>
            </w:del>
          </w:p>
        </w:tc>
        <w:tc>
          <w:tcPr>
            <w:tcW w:w="1120" w:type="dxa"/>
            <w:hideMark/>
          </w:tcPr>
          <w:p w14:paraId="7FD66A58" w14:textId="17CD8722" w:rsidR="00C25CF4" w:rsidRPr="0040020D" w:rsidDel="00A34382" w:rsidRDefault="00C25CF4" w:rsidP="00884D21">
            <w:pPr>
              <w:rPr>
                <w:del w:id="2282" w:author="Luis Gerardo Gonzalez Morales" w:date="2019-02-14T06:39:00Z"/>
                <w:rFonts w:ascii="Calibri" w:eastAsia="Times New Roman" w:hAnsi="Calibri" w:cs="Times New Roman"/>
                <w:color w:val="000000"/>
                <w:sz w:val="20"/>
                <w:szCs w:val="20"/>
                <w:lang w:val="en-US" w:eastAsia="en-US"/>
              </w:rPr>
            </w:pPr>
            <w:del w:id="2283" w:author="Luis Gerardo Gonzalez Morales" w:date="2019-02-14T06:39:00Z">
              <w:r w:rsidRPr="0040020D" w:rsidDel="00A34382">
                <w:rPr>
                  <w:rFonts w:ascii="Calibri" w:eastAsia="Times New Roman" w:hAnsi="Calibri" w:cs="Times New Roman"/>
                  <w:color w:val="000000"/>
                  <w:sz w:val="20"/>
                  <w:szCs w:val="20"/>
                  <w:lang w:val="en-US" w:eastAsia="en-US"/>
                </w:rPr>
                <w:delText>41.18</w:delText>
              </w:r>
            </w:del>
          </w:p>
        </w:tc>
      </w:tr>
      <w:tr w:rsidR="00C25CF4" w:rsidRPr="00523D54" w:rsidDel="00A34382" w14:paraId="0D01007E" w14:textId="113198D4" w:rsidTr="00B17A3D">
        <w:trPr>
          <w:trHeight w:val="600"/>
          <w:del w:id="2284" w:author="Luis Gerardo Gonzalez Morales" w:date="2019-02-14T06:39:00Z"/>
        </w:trPr>
        <w:tc>
          <w:tcPr>
            <w:tcW w:w="816" w:type="dxa"/>
            <w:hideMark/>
          </w:tcPr>
          <w:p w14:paraId="18C7EE5B" w14:textId="3A62199A" w:rsidR="00C25CF4" w:rsidRPr="0040020D" w:rsidDel="00A34382" w:rsidRDefault="00C25CF4" w:rsidP="00884D21">
            <w:pPr>
              <w:rPr>
                <w:del w:id="2285" w:author="Luis Gerardo Gonzalez Morales" w:date="2019-02-14T06:39:00Z"/>
                <w:rFonts w:ascii="Calibri" w:eastAsia="Times New Roman" w:hAnsi="Calibri" w:cs="Times New Roman"/>
                <w:color w:val="000000"/>
                <w:sz w:val="20"/>
                <w:szCs w:val="20"/>
                <w:lang w:val="en-US" w:eastAsia="en-US"/>
              </w:rPr>
            </w:pPr>
            <w:del w:id="2286"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490FE2F0" w14:textId="607D057B" w:rsidR="00C25CF4" w:rsidRPr="0040020D" w:rsidDel="00A34382" w:rsidRDefault="00C25CF4" w:rsidP="00884D21">
            <w:pPr>
              <w:rPr>
                <w:del w:id="2287" w:author="Luis Gerardo Gonzalez Morales" w:date="2019-02-14T06:39:00Z"/>
                <w:rFonts w:ascii="Calibri" w:eastAsia="Times New Roman" w:hAnsi="Calibri" w:cs="Times New Roman"/>
                <w:color w:val="000000"/>
                <w:sz w:val="20"/>
                <w:szCs w:val="20"/>
                <w:lang w:val="en-US" w:eastAsia="en-US"/>
              </w:rPr>
            </w:pPr>
            <w:del w:id="2288" w:author="Luis Gerardo Gonzalez Morales" w:date="2019-02-14T06:39:00Z">
              <w:r w:rsidRPr="0040020D" w:rsidDel="00A34382">
                <w:rPr>
                  <w:rFonts w:ascii="Calibri" w:eastAsia="Times New Roman" w:hAnsi="Calibri" w:cs="Times New Roman"/>
                  <w:color w:val="000000"/>
                  <w:sz w:val="20"/>
                  <w:szCs w:val="20"/>
                  <w:lang w:val="en-US" w:eastAsia="en-US"/>
                </w:rPr>
                <w:delText>Consumers/citizens are informed that their data is being used for compiling official statistics</w:delText>
              </w:r>
            </w:del>
          </w:p>
        </w:tc>
        <w:tc>
          <w:tcPr>
            <w:tcW w:w="960" w:type="dxa"/>
            <w:hideMark/>
          </w:tcPr>
          <w:p w14:paraId="0181EEC7" w14:textId="37482609" w:rsidR="00C25CF4" w:rsidRPr="0040020D" w:rsidDel="00A34382" w:rsidRDefault="00C25CF4" w:rsidP="00884D21">
            <w:pPr>
              <w:rPr>
                <w:del w:id="2289" w:author="Luis Gerardo Gonzalez Morales" w:date="2019-02-14T06:39:00Z"/>
                <w:rFonts w:ascii="Calibri" w:eastAsia="Times New Roman" w:hAnsi="Calibri" w:cs="Times New Roman"/>
                <w:color w:val="000000"/>
                <w:sz w:val="20"/>
                <w:szCs w:val="20"/>
                <w:lang w:val="en-US" w:eastAsia="en-US"/>
              </w:rPr>
            </w:pPr>
            <w:del w:id="2290" w:author="Luis Gerardo Gonzalez Morales" w:date="2019-02-14T06:39:00Z">
              <w:r w:rsidRPr="0040020D" w:rsidDel="00A34382">
                <w:rPr>
                  <w:rFonts w:ascii="Calibri" w:eastAsia="Times New Roman" w:hAnsi="Calibri" w:cs="Times New Roman"/>
                  <w:color w:val="000000"/>
                  <w:sz w:val="20"/>
                  <w:szCs w:val="20"/>
                  <w:lang w:val="en-US" w:eastAsia="en-US"/>
                </w:rPr>
                <w:delText>19</w:delText>
              </w:r>
            </w:del>
          </w:p>
        </w:tc>
        <w:tc>
          <w:tcPr>
            <w:tcW w:w="1120" w:type="dxa"/>
            <w:hideMark/>
          </w:tcPr>
          <w:p w14:paraId="7653EEE7" w14:textId="65E805C1" w:rsidR="00C25CF4" w:rsidRPr="0040020D" w:rsidDel="00A34382" w:rsidRDefault="00C25CF4" w:rsidP="00884D21">
            <w:pPr>
              <w:rPr>
                <w:del w:id="2291" w:author="Luis Gerardo Gonzalez Morales" w:date="2019-02-14T06:39:00Z"/>
                <w:rFonts w:ascii="Calibri" w:eastAsia="Times New Roman" w:hAnsi="Calibri" w:cs="Times New Roman"/>
                <w:color w:val="000000"/>
                <w:sz w:val="20"/>
                <w:szCs w:val="20"/>
                <w:lang w:val="en-US" w:eastAsia="en-US"/>
              </w:rPr>
            </w:pPr>
            <w:del w:id="2292" w:author="Luis Gerardo Gonzalez Morales" w:date="2019-02-14T06:39:00Z">
              <w:r w:rsidRPr="0040020D" w:rsidDel="00A34382">
                <w:rPr>
                  <w:rFonts w:ascii="Calibri" w:eastAsia="Times New Roman" w:hAnsi="Calibri" w:cs="Times New Roman"/>
                  <w:color w:val="000000"/>
                  <w:sz w:val="20"/>
                  <w:szCs w:val="20"/>
                  <w:lang w:val="en-US" w:eastAsia="en-US"/>
                </w:rPr>
                <w:delText>37.25</w:delText>
              </w:r>
            </w:del>
          </w:p>
        </w:tc>
      </w:tr>
    </w:tbl>
    <w:p w14:paraId="503CE5DF" w14:textId="77777777" w:rsidR="003E603B" w:rsidRDefault="00A34382">
      <w:pPr>
        <w:keepNext/>
        <w:jc w:val="center"/>
        <w:rPr>
          <w:ins w:id="2293" w:author="Luis Gerardo Gonzalez Morales" w:date="2019-02-14T06:43:00Z"/>
        </w:rPr>
        <w:pPrChange w:id="2294" w:author="Luis Gerardo Gonzalez Morales" w:date="2019-02-14T06:43:00Z">
          <w:pPr>
            <w:jc w:val="center"/>
          </w:pPr>
        </w:pPrChange>
      </w:pPr>
      <w:ins w:id="2295" w:author="Luis Gerardo Gonzalez Morales" w:date="2019-02-14T06:41:00Z">
        <w:r>
          <w:rPr>
            <w:rFonts w:asciiTheme="majorBidi" w:hAnsiTheme="majorBidi" w:cstheme="majorBidi"/>
            <w:noProof/>
            <w:lang w:val="en-US"/>
          </w:rPr>
          <w:drawing>
            <wp:inline distT="0" distB="0" distL="0" distR="0" wp14:anchorId="17A3A370" wp14:editId="20F751F9">
              <wp:extent cx="3657600" cy="2862072"/>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ot_42_Q05.1c.svg"/>
                      <pic:cNvPicPr/>
                    </pic:nvPicPr>
                    <pic:blipFill>
                      <a:blip r:embed="rId83">
                        <a:extLst>
                          <a:ext uri="{96DAC541-7B7A-43D3-8B79-37D633B846F1}">
                            <asvg:svgBlip xmlns:asvg="http://schemas.microsoft.com/office/drawing/2016/SVG/main" r:embed="rId84"/>
                          </a:ext>
                        </a:extLst>
                      </a:blip>
                      <a:stretch>
                        <a:fillRect/>
                      </a:stretch>
                    </pic:blipFill>
                    <pic:spPr>
                      <a:xfrm>
                        <a:off x="0" y="0"/>
                        <a:ext cx="3657600" cy="2862072"/>
                      </a:xfrm>
                      <a:prstGeom prst="rect">
                        <a:avLst/>
                      </a:prstGeom>
                    </pic:spPr>
                  </pic:pic>
                </a:graphicData>
              </a:graphic>
            </wp:inline>
          </w:drawing>
        </w:r>
      </w:ins>
    </w:p>
    <w:p w14:paraId="6AFCB93C" w14:textId="1075C4EB" w:rsidR="003E603B" w:rsidRPr="003E603B" w:rsidRDefault="003E603B">
      <w:pPr>
        <w:pStyle w:val="Caption"/>
        <w:jc w:val="center"/>
        <w:rPr>
          <w:lang w:val="en-US"/>
          <w:rPrChange w:id="2296" w:author="Luis Gerardo Gonzalez Morales" w:date="2019-02-14T06:43:00Z">
            <w:rPr>
              <w:rFonts w:asciiTheme="majorBidi" w:hAnsiTheme="majorBidi" w:cstheme="majorBidi"/>
              <w:lang w:val="en-US"/>
            </w:rPr>
          </w:rPrChange>
        </w:rPr>
        <w:pPrChange w:id="2297" w:author="Luis Gerardo Gonzalez Morales" w:date="2019-02-14T06:43:00Z">
          <w:pPr/>
        </w:pPrChange>
      </w:pPr>
      <w:ins w:id="2298" w:author="Luis Gerardo Gonzalez Morales" w:date="2019-02-14T06:43:00Z">
        <w:r>
          <w:t xml:space="preserve">Figure </w:t>
        </w:r>
        <w:r>
          <w:fldChar w:fldCharType="begin"/>
        </w:r>
        <w:r>
          <w:instrText xml:space="preserve"> SEQ Figure \* ARABIC </w:instrText>
        </w:r>
      </w:ins>
      <w:r>
        <w:fldChar w:fldCharType="separate"/>
      </w:r>
      <w:ins w:id="2299" w:author="Luis Gerardo Gonzalez Morales" w:date="2019-02-17T11:55:00Z">
        <w:r w:rsidR="009241EC">
          <w:rPr>
            <w:noProof/>
          </w:rPr>
          <w:t>32</w:t>
        </w:r>
      </w:ins>
      <w:ins w:id="2300" w:author="Luis Gerardo Gonzalez Morales" w:date="2019-02-14T06:43:00Z">
        <w:r>
          <w:fldChar w:fldCharType="end"/>
        </w:r>
        <w:r>
          <w:rPr>
            <w:lang w:val="en-US"/>
          </w:rPr>
          <w:t>. How the NSS accesses and uses big data and citizen-generated data</w:t>
        </w:r>
        <w:r>
          <w:rPr>
            <w:lang w:val="en-US"/>
          </w:rPr>
          <w:br/>
        </w:r>
        <w:r w:rsidRPr="003E603B">
          <w:rPr>
            <w:b w:val="0"/>
            <w:bCs/>
            <w:lang w:val="en-US"/>
            <w:rPrChange w:id="2301" w:author="Luis Gerardo Gonzalez Morales" w:date="2019-02-14T06:44:00Z">
              <w:rPr>
                <w:lang w:val="en-US"/>
              </w:rPr>
            </w:rPrChange>
          </w:rPr>
          <w:t xml:space="preserve">(percentage calculated over a total of 51 responses indicating the use of </w:t>
        </w:r>
      </w:ins>
      <w:ins w:id="2302" w:author="Luis Gerardo Gonzalez Morales" w:date="2019-02-14T06:44:00Z">
        <w:r w:rsidRPr="003E603B">
          <w:rPr>
            <w:b w:val="0"/>
            <w:bCs/>
            <w:lang w:val="en-US"/>
            <w:rPrChange w:id="2303" w:author="Luis Gerardo Gonzalez Morales" w:date="2019-02-14T06:44:00Z">
              <w:rPr>
                <w:lang w:val="en-US"/>
              </w:rPr>
            </w:rPrChange>
          </w:rPr>
          <w:br/>
          <w:t>web scrapped data, satellite imagery or privately</w:t>
        </w:r>
        <w:r>
          <w:rPr>
            <w:b w:val="0"/>
            <w:bCs/>
            <w:lang w:val="en-US"/>
          </w:rPr>
          <w:t>-</w:t>
        </w:r>
        <w:r w:rsidRPr="003E603B">
          <w:rPr>
            <w:b w:val="0"/>
            <w:bCs/>
            <w:lang w:val="en-US"/>
            <w:rPrChange w:id="2304" w:author="Luis Gerardo Gonzalez Morales" w:date="2019-02-14T06:44:00Z">
              <w:rPr>
                <w:lang w:val="en-US"/>
              </w:rPr>
            </w:rPrChange>
          </w:rPr>
          <w:t>owned datasets)</w:t>
        </w:r>
      </w:ins>
    </w:p>
    <w:p w14:paraId="199BBCBC" w14:textId="07A0437E" w:rsidR="00884D21" w:rsidRPr="00840450" w:rsidDel="003E603B" w:rsidRDefault="00884D21" w:rsidP="00884D21">
      <w:pPr>
        <w:rPr>
          <w:del w:id="2305" w:author="Luis Gerardo Gonzalez Morales" w:date="2019-02-14T06:45:00Z"/>
          <w:rFonts w:asciiTheme="majorBidi" w:hAnsiTheme="majorBidi" w:cstheme="majorBidi"/>
          <w:iCs/>
          <w:lang w:val="en-US"/>
          <w:rPrChange w:id="2306" w:author="Luis Gerardo Gonzalez Morales" w:date="2019-02-14T16:25:00Z">
            <w:rPr>
              <w:del w:id="2307" w:author="Luis Gerardo Gonzalez Morales" w:date="2019-02-14T06:45:00Z"/>
              <w:rFonts w:asciiTheme="majorBidi" w:hAnsiTheme="majorBidi" w:cstheme="majorBidi"/>
              <w:i/>
              <w:lang w:val="en-US"/>
            </w:rPr>
          </w:rPrChange>
        </w:rPr>
      </w:pPr>
      <w:del w:id="2308" w:author="Luis Gerardo Gonzalez Morales" w:date="2019-02-14T06:45:00Z">
        <w:r w:rsidRPr="00840450" w:rsidDel="003E603B">
          <w:rPr>
            <w:rFonts w:asciiTheme="majorBidi" w:hAnsiTheme="majorBidi" w:cstheme="majorBidi"/>
            <w:iCs/>
            <w:lang w:val="en-US"/>
            <w:rPrChange w:id="2309" w:author="Luis Gerardo Gonzalez Morales" w:date="2019-02-14T16:25:00Z">
              <w:rPr>
                <w:rFonts w:asciiTheme="majorBidi" w:hAnsiTheme="majorBidi" w:cstheme="majorBidi"/>
                <w:i/>
                <w:lang w:val="en-US"/>
              </w:rPr>
            </w:rPrChange>
          </w:rPr>
          <w:delText>Question 5.3</w:delText>
        </w:r>
      </w:del>
    </w:p>
    <w:p w14:paraId="7120CA6C" w14:textId="77777777" w:rsidR="00840450" w:rsidRDefault="0063534C" w:rsidP="00AA12D8">
      <w:pPr>
        <w:rPr>
          <w:ins w:id="2310" w:author="Luis Gerardo Gonzalez Morales" w:date="2019-02-14T16:25:00Z"/>
          <w:rFonts w:asciiTheme="majorBidi" w:hAnsiTheme="majorBidi" w:cstheme="majorBidi"/>
          <w:lang w:val="en-US"/>
        </w:rPr>
      </w:pPr>
      <w:ins w:id="2311" w:author="Luis Gerardo Gonzalez Morales" w:date="2019-02-14T06:56:00Z">
        <w:r w:rsidRPr="00840450">
          <w:rPr>
            <w:rFonts w:asciiTheme="majorBidi" w:hAnsiTheme="majorBidi" w:cstheme="majorBidi"/>
            <w:iCs/>
            <w:lang w:val="en-US"/>
            <w:rPrChange w:id="2312" w:author="Luis Gerardo Gonzalez Morales" w:date="2019-02-14T16:25:00Z">
              <w:rPr>
                <w:rFonts w:asciiTheme="majorBidi" w:hAnsiTheme="majorBidi" w:cstheme="majorBidi"/>
                <w:lang w:val="en-US"/>
              </w:rPr>
            </w:rPrChange>
          </w:rPr>
          <w:br/>
        </w:r>
      </w:ins>
    </w:p>
    <w:p w14:paraId="4E5D118B" w14:textId="0E9B2681" w:rsidR="0063534C" w:rsidRDefault="003E603B" w:rsidP="00AA12D8">
      <w:pPr>
        <w:rPr>
          <w:ins w:id="2313" w:author="Luis Gerardo Gonzalez Morales" w:date="2019-02-14T06:57:00Z"/>
          <w:rFonts w:asciiTheme="majorBidi" w:hAnsiTheme="majorBidi" w:cstheme="majorBidi"/>
          <w:lang w:val="en-US"/>
        </w:rPr>
      </w:pPr>
      <w:ins w:id="2314" w:author="Luis Gerardo Gonzalez Morales" w:date="2019-02-14T06:46:00Z">
        <w:r>
          <w:rPr>
            <w:rFonts w:asciiTheme="majorBidi" w:hAnsiTheme="majorBidi" w:cstheme="majorBidi"/>
            <w:lang w:val="en-US"/>
          </w:rPr>
          <w:t>According the Principle 5, the choice of data sources should be based on</w:t>
        </w:r>
        <w:r w:rsidRPr="003E603B">
          <w:t xml:space="preserve"> </w:t>
        </w:r>
        <w:r>
          <w:rPr>
            <w:rFonts w:asciiTheme="majorBidi" w:hAnsiTheme="majorBidi" w:cstheme="majorBidi"/>
            <w:lang w:val="en-US"/>
          </w:rPr>
          <w:t>considerations of</w:t>
        </w:r>
        <w:r w:rsidRPr="003E603B">
          <w:rPr>
            <w:rFonts w:asciiTheme="majorBidi" w:hAnsiTheme="majorBidi" w:cstheme="majorBidi"/>
            <w:lang w:val="en-US"/>
          </w:rPr>
          <w:t xml:space="preserve"> quality, timeliness, costs and the burden on respondents</w:t>
        </w:r>
      </w:ins>
      <w:ins w:id="2315" w:author="Luis Gerardo Gonzalez Morales" w:date="2019-02-14T06:47:00Z">
        <w:r>
          <w:rPr>
            <w:rFonts w:asciiTheme="majorBidi" w:hAnsiTheme="majorBidi" w:cstheme="majorBidi"/>
            <w:lang w:val="en-US"/>
          </w:rPr>
          <w:t xml:space="preserve">.  </w:t>
        </w:r>
      </w:ins>
      <w:ins w:id="2316" w:author="Luis Gerardo Gonzalez Morales" w:date="2019-02-14T06:57:00Z">
        <w:r w:rsidR="0063534C">
          <w:rPr>
            <w:rFonts w:asciiTheme="majorBidi" w:hAnsiTheme="majorBidi" w:cstheme="majorBidi"/>
            <w:lang w:val="en-US"/>
          </w:rPr>
          <w:t xml:space="preserve">With respect to the timeliness </w:t>
        </w:r>
        <w:r w:rsidR="0063534C" w:rsidRPr="00840450">
          <w:rPr>
            <w:rFonts w:asciiTheme="majorBidi" w:hAnsiTheme="majorBidi" w:cstheme="majorBidi"/>
            <w:i/>
            <w:iCs/>
            <w:lang w:val="en-US"/>
            <w:rPrChange w:id="2317" w:author="Luis Gerardo Gonzalez Morales" w:date="2019-02-14T16:27:00Z">
              <w:rPr>
                <w:rFonts w:asciiTheme="majorBidi" w:hAnsiTheme="majorBidi" w:cstheme="majorBidi"/>
                <w:lang w:val="en-US"/>
              </w:rPr>
            </w:rPrChange>
          </w:rPr>
          <w:t>of data sources</w:t>
        </w:r>
      </w:ins>
      <w:ins w:id="2318" w:author="Luis Gerardo Gonzalez Morales" w:date="2019-02-14T06:47:00Z">
        <w:r>
          <w:rPr>
            <w:rFonts w:asciiTheme="majorBidi" w:hAnsiTheme="majorBidi" w:cstheme="majorBidi"/>
            <w:lang w:val="en-US"/>
          </w:rPr>
          <w:t xml:space="preserve">, </w:t>
        </w:r>
      </w:ins>
      <w:ins w:id="2319" w:author="Luis Gerardo Gonzalez Morales" w:date="2019-02-14T06:53:00Z">
        <w:r w:rsidR="0063534C">
          <w:rPr>
            <w:rFonts w:asciiTheme="majorBidi" w:hAnsiTheme="majorBidi" w:cstheme="majorBidi"/>
            <w:lang w:val="en-US"/>
          </w:rPr>
          <w:t>it is worth noting that two-thirds of re</w:t>
        </w:r>
      </w:ins>
      <w:ins w:id="2320" w:author="Luis Gerardo Gonzalez Morales" w:date="2019-02-14T06:56:00Z">
        <w:r w:rsidR="0063534C">
          <w:rPr>
            <w:rFonts w:asciiTheme="majorBidi" w:hAnsiTheme="majorBidi" w:cstheme="majorBidi"/>
            <w:lang w:val="en-US"/>
          </w:rPr>
          <w:t>s</w:t>
        </w:r>
      </w:ins>
      <w:ins w:id="2321" w:author="Luis Gerardo Gonzalez Morales" w:date="2019-02-14T06:53:00Z">
        <w:r w:rsidR="0063534C">
          <w:rPr>
            <w:rFonts w:asciiTheme="majorBidi" w:hAnsiTheme="majorBidi" w:cstheme="majorBidi"/>
            <w:lang w:val="en-US"/>
          </w:rPr>
          <w:t xml:space="preserve">pondents meet with data providers to agree on deadlines.  </w:t>
        </w:r>
      </w:ins>
    </w:p>
    <w:p w14:paraId="1E492006" w14:textId="7A594947" w:rsidR="003E603B" w:rsidRDefault="0063534C" w:rsidP="00AA12D8">
      <w:pPr>
        <w:rPr>
          <w:ins w:id="2322" w:author="Luis Gerardo Gonzalez Morales" w:date="2019-02-14T06:48:00Z"/>
          <w:rFonts w:asciiTheme="majorBidi" w:hAnsiTheme="majorBidi" w:cstheme="majorBidi"/>
          <w:lang w:val="en-US"/>
        </w:rPr>
      </w:pPr>
      <w:ins w:id="2323" w:author="Luis Gerardo Gonzalez Morales" w:date="2019-02-14T06:53:00Z">
        <w:r>
          <w:rPr>
            <w:rFonts w:asciiTheme="majorBidi" w:hAnsiTheme="majorBidi" w:cstheme="majorBidi"/>
            <w:lang w:val="en-US"/>
          </w:rPr>
          <w:t xml:space="preserve">In addition, </w:t>
        </w:r>
      </w:ins>
      <w:ins w:id="2324" w:author="Luis Gerardo Gonzalez Morales" w:date="2019-02-14T06:49:00Z">
        <w:r w:rsidR="003E603B">
          <w:rPr>
            <w:rFonts w:asciiTheme="majorBidi" w:hAnsiTheme="majorBidi" w:cstheme="majorBidi"/>
            <w:lang w:val="en-US"/>
          </w:rPr>
          <w:t>most National Statistical Offices monitor the timeliness of publications against the release calendar</w:t>
        </w:r>
      </w:ins>
      <w:ins w:id="2325" w:author="Luis Gerardo Gonzalez Morales" w:date="2019-02-14T06:51:00Z">
        <w:r w:rsidR="003E603B">
          <w:rPr>
            <w:rFonts w:asciiTheme="majorBidi" w:hAnsiTheme="majorBidi" w:cstheme="majorBidi"/>
            <w:lang w:val="en-US"/>
          </w:rPr>
          <w:t xml:space="preserve"> (89 percent)</w:t>
        </w:r>
        <w:r>
          <w:rPr>
            <w:rFonts w:asciiTheme="majorBidi" w:hAnsiTheme="majorBidi" w:cstheme="majorBidi"/>
            <w:lang w:val="en-US"/>
          </w:rPr>
          <w:t xml:space="preserve"> and use new technologies for reducing processing times </w:t>
        </w:r>
      </w:ins>
      <w:ins w:id="2326" w:author="Luis Gerardo Gonzalez Morales" w:date="2019-02-14T06:52:00Z">
        <w:r>
          <w:rPr>
            <w:rFonts w:asciiTheme="majorBidi" w:hAnsiTheme="majorBidi" w:cstheme="majorBidi"/>
            <w:lang w:val="en-US"/>
          </w:rPr>
          <w:t>(78 percent)</w:t>
        </w:r>
      </w:ins>
      <w:ins w:id="2327" w:author="Luis Gerardo Gonzalez Morales" w:date="2019-02-14T06:54:00Z">
        <w:r>
          <w:rPr>
            <w:rFonts w:asciiTheme="majorBidi" w:hAnsiTheme="majorBidi" w:cstheme="majorBidi"/>
            <w:lang w:val="en-US"/>
          </w:rPr>
          <w:t xml:space="preserve">.  Other measures to ensure the timely release of statistical results include the use of standardized dissemination protocols and the release of preliminary data to users. </w:t>
        </w:r>
      </w:ins>
      <w:ins w:id="2328" w:author="Luis Gerardo Gonzalez Morales" w:date="2019-02-14T06:55:00Z">
        <w:r>
          <w:rPr>
            <w:rFonts w:asciiTheme="majorBidi" w:hAnsiTheme="majorBidi" w:cstheme="majorBidi"/>
            <w:lang w:val="en-US"/>
          </w:rPr>
          <w:t xml:space="preserve">  In terms of resources dedicated to this end, 57 percent of respondents indicate that they use staff overtime or hire temporary staff </w:t>
        </w:r>
      </w:ins>
      <w:ins w:id="2329" w:author="Luis Gerardo Gonzalez Morales" w:date="2019-02-14T06:56:00Z">
        <w:r>
          <w:rPr>
            <w:rFonts w:asciiTheme="majorBidi" w:hAnsiTheme="majorBidi" w:cstheme="majorBidi"/>
            <w:lang w:val="en-US"/>
          </w:rPr>
          <w:t xml:space="preserve">to ensure timely publication of statistical outputs. </w:t>
        </w:r>
      </w:ins>
    </w:p>
    <w:p w14:paraId="610CCD6F" w14:textId="77777777" w:rsidR="003E603B" w:rsidRDefault="003E603B">
      <w:pPr>
        <w:keepNext/>
        <w:jc w:val="center"/>
        <w:rPr>
          <w:ins w:id="2330" w:author="Luis Gerardo Gonzalez Morales" w:date="2019-02-14T06:48:00Z"/>
        </w:rPr>
        <w:pPrChange w:id="2331" w:author="Luis Gerardo Gonzalez Morales" w:date="2019-02-14T06:49:00Z">
          <w:pPr/>
        </w:pPrChange>
      </w:pPr>
      <w:ins w:id="2332" w:author="Luis Gerardo Gonzalez Morales" w:date="2019-02-14T06:48:00Z">
        <w:r>
          <w:rPr>
            <w:b/>
            <w:bCs/>
            <w:noProof/>
          </w:rPr>
          <w:lastRenderedPageBreak/>
          <w:drawing>
            <wp:inline distT="0" distB="0" distL="0" distR="0" wp14:anchorId="64DC1BE1" wp14:editId="12028DD8">
              <wp:extent cx="3657600" cy="3776472"/>
              <wp:effectExtent l="0" t="0" r="0" b="0"/>
              <wp:docPr id="545" name="Graph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lot_43_Q05.2.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657600" cy="3776472"/>
                      </a:xfrm>
                      <a:prstGeom prst="rect">
                        <a:avLst/>
                      </a:prstGeom>
                    </pic:spPr>
                  </pic:pic>
                </a:graphicData>
              </a:graphic>
            </wp:inline>
          </w:drawing>
        </w:r>
      </w:ins>
    </w:p>
    <w:p w14:paraId="1BB0A759" w14:textId="585A9D10" w:rsidR="003E603B" w:rsidRDefault="003E603B">
      <w:pPr>
        <w:pStyle w:val="Caption"/>
        <w:jc w:val="center"/>
        <w:rPr>
          <w:ins w:id="2333" w:author="Luis Gerardo Gonzalez Morales" w:date="2019-02-14T06:48:00Z"/>
          <w:rFonts w:asciiTheme="majorBidi" w:hAnsiTheme="majorBidi" w:cstheme="majorBidi"/>
          <w:lang w:val="en-US"/>
        </w:rPr>
        <w:pPrChange w:id="2334" w:author="Luis Gerardo Gonzalez Morales" w:date="2019-02-14T06:49:00Z">
          <w:pPr/>
        </w:pPrChange>
      </w:pPr>
      <w:ins w:id="2335" w:author="Luis Gerardo Gonzalez Morales" w:date="2019-02-14T06:48:00Z">
        <w:r>
          <w:t xml:space="preserve">Figure </w:t>
        </w:r>
        <w:r>
          <w:fldChar w:fldCharType="begin"/>
        </w:r>
        <w:r>
          <w:instrText xml:space="preserve"> SEQ Figure \* ARABIC </w:instrText>
        </w:r>
      </w:ins>
      <w:r>
        <w:fldChar w:fldCharType="separate"/>
      </w:r>
      <w:ins w:id="2336" w:author="Luis Gerardo Gonzalez Morales" w:date="2019-02-17T11:55:00Z">
        <w:r w:rsidR="009241EC">
          <w:rPr>
            <w:noProof/>
          </w:rPr>
          <w:t>33</w:t>
        </w:r>
      </w:ins>
      <w:ins w:id="2337" w:author="Luis Gerardo Gonzalez Morales" w:date="2019-02-14T06:48:00Z">
        <w:r>
          <w:fldChar w:fldCharType="end"/>
        </w:r>
        <w:r>
          <w:rPr>
            <w:lang w:val="en-US"/>
          </w:rPr>
          <w:t xml:space="preserve">. Measures taken to ensure timely release of survey results </w:t>
        </w:r>
        <w:r>
          <w:rPr>
            <w:lang w:val="en-US"/>
          </w:rPr>
          <w:br/>
          <w:t>and/or statistical publications or bulletins</w:t>
        </w:r>
      </w:ins>
    </w:p>
    <w:p w14:paraId="649772EE" w14:textId="77777777" w:rsidR="00840450" w:rsidRDefault="00840450" w:rsidP="00AA12D8">
      <w:pPr>
        <w:rPr>
          <w:ins w:id="2338" w:author="Luis Gerardo Gonzalez Morales" w:date="2019-02-14T16:25:00Z"/>
          <w:rFonts w:asciiTheme="majorBidi" w:hAnsiTheme="majorBidi" w:cstheme="majorBidi"/>
          <w:lang w:val="en-US"/>
        </w:rPr>
      </w:pPr>
    </w:p>
    <w:p w14:paraId="1643002F" w14:textId="07084DA5" w:rsidR="00884D21" w:rsidRDefault="0063534C" w:rsidP="00AA12D8">
      <w:pPr>
        <w:rPr>
          <w:ins w:id="2339" w:author="Luis Gerardo Gonzalez Morales" w:date="2019-02-14T07:02:00Z"/>
          <w:rFonts w:asciiTheme="majorBidi" w:hAnsiTheme="majorBidi" w:cstheme="majorBidi"/>
        </w:rPr>
      </w:pPr>
      <w:ins w:id="2340" w:author="Luis Gerardo Gonzalez Morales" w:date="2019-02-14T06:58:00Z">
        <w:r>
          <w:rPr>
            <w:rFonts w:asciiTheme="majorBidi" w:hAnsiTheme="majorBidi" w:cstheme="majorBidi"/>
            <w:lang w:val="en-US"/>
          </w:rPr>
          <w:t>As regards to the use of quality management frameworks by National Statistical Offices, 46</w:t>
        </w:r>
      </w:ins>
      <w:del w:id="2341" w:author="Luis Gerardo Gonzalez Morales" w:date="2019-02-14T06:47:00Z">
        <w:r w:rsidR="00884D21" w:rsidDel="003E603B">
          <w:rPr>
            <w:rFonts w:asciiTheme="majorBidi" w:hAnsiTheme="majorBidi" w:cstheme="majorBidi"/>
            <w:lang w:val="en-US"/>
          </w:rPr>
          <w:delText>The national statistical offices use quality management frameworks. F</w:delText>
        </w:r>
      </w:del>
      <w:del w:id="2342" w:author="Luis Gerardo Gonzalez Morales" w:date="2019-02-14T06:58:00Z">
        <w:r w:rsidR="00884D21" w:rsidDel="0063534C">
          <w:rPr>
            <w:rFonts w:asciiTheme="majorBidi" w:hAnsiTheme="majorBidi" w:cstheme="majorBidi"/>
            <w:lang w:val="en-US"/>
          </w:rPr>
          <w:delText>orty-five</w:delText>
        </w:r>
      </w:del>
      <w:r w:rsidR="00884D21">
        <w:rPr>
          <w:rFonts w:asciiTheme="majorBidi" w:hAnsiTheme="majorBidi" w:cstheme="majorBidi"/>
          <w:lang w:val="en-US"/>
        </w:rPr>
        <w:t xml:space="preserve"> </w:t>
      </w:r>
      <w:del w:id="2343" w:author="Luis Gerardo Gonzalez Morales" w:date="2019-02-13T20:59:00Z">
        <w:r w:rsidR="00884D21" w:rsidDel="00D83CAF">
          <w:rPr>
            <w:rFonts w:asciiTheme="majorBidi" w:hAnsiTheme="majorBidi" w:cstheme="majorBidi"/>
            <w:lang w:val="en-US"/>
          </w:rPr>
          <w:delText>per cent</w:delText>
        </w:r>
      </w:del>
      <w:ins w:id="2344" w:author="Luis Gerardo Gonzalez Morales" w:date="2019-02-13T20:59:00Z">
        <w:r w:rsidR="00D83CAF">
          <w:rPr>
            <w:rFonts w:asciiTheme="majorBidi" w:hAnsiTheme="majorBidi" w:cstheme="majorBidi"/>
            <w:lang w:val="en-US"/>
          </w:rPr>
          <w:t>percent</w:t>
        </w:r>
      </w:ins>
      <w:ins w:id="2345" w:author="Luis Gerardo Gonzalez Morales" w:date="2019-02-14T06:58:00Z">
        <w:r>
          <w:rPr>
            <w:rFonts w:asciiTheme="majorBidi" w:hAnsiTheme="majorBidi" w:cstheme="majorBidi"/>
            <w:lang w:val="en-US"/>
          </w:rPr>
          <w:t xml:space="preserve"> of respondents indicate that they</w:t>
        </w:r>
      </w:ins>
      <w:r w:rsidR="00884D21">
        <w:rPr>
          <w:rFonts w:asciiTheme="majorBidi" w:hAnsiTheme="majorBidi" w:cstheme="majorBidi"/>
          <w:lang w:val="en-US"/>
        </w:rPr>
        <w:t xml:space="preserve"> apply </w:t>
      </w:r>
      <w:del w:id="2346" w:author="Luis Gerardo Gonzalez Morales" w:date="2019-02-14T06:59:00Z">
        <w:r w:rsidR="00884D21" w:rsidDel="0063534C">
          <w:rPr>
            <w:rFonts w:asciiTheme="majorBidi" w:hAnsiTheme="majorBidi" w:cstheme="majorBidi"/>
            <w:lang w:val="en-US"/>
          </w:rPr>
          <w:delText xml:space="preserve">the </w:delText>
        </w:r>
      </w:del>
      <w:ins w:id="2347" w:author="Luis Gerardo Gonzalez Morales" w:date="2019-02-14T06:59:00Z">
        <w:r>
          <w:rPr>
            <w:rFonts w:asciiTheme="majorBidi" w:hAnsiTheme="majorBidi" w:cstheme="majorBidi"/>
            <w:lang w:val="en-US"/>
          </w:rPr>
          <w:t xml:space="preserve">the </w:t>
        </w:r>
      </w:ins>
      <w:r w:rsidR="00884D21" w:rsidRPr="00CB46BD">
        <w:rPr>
          <w:rFonts w:asciiTheme="majorBidi" w:hAnsiTheme="majorBidi" w:cstheme="majorBidi"/>
        </w:rPr>
        <w:t>Data Quality Assessment Framework</w:t>
      </w:r>
      <w:ins w:id="2348" w:author="Luis Gerardo Gonzalez Morales" w:date="2019-02-14T06:59:00Z">
        <w:r>
          <w:rPr>
            <w:rFonts w:asciiTheme="majorBidi" w:hAnsiTheme="majorBidi" w:cstheme="majorBidi"/>
          </w:rPr>
          <w:t xml:space="preserve"> (DQAF)</w:t>
        </w:r>
      </w:ins>
      <w:r w:rsidR="00AA12D8">
        <w:rPr>
          <w:rFonts w:asciiTheme="majorBidi" w:hAnsiTheme="majorBidi" w:cstheme="majorBidi"/>
        </w:rPr>
        <w:t>;</w:t>
      </w:r>
      <w:r w:rsidR="00884D21">
        <w:rPr>
          <w:rFonts w:asciiTheme="majorBidi" w:hAnsiTheme="majorBidi" w:cstheme="majorBidi"/>
        </w:rPr>
        <w:t xml:space="preserve"> 43 </w:t>
      </w:r>
      <w:del w:id="2349" w:author="Luis Gerardo Gonzalez Morales" w:date="2019-02-13T20:59:00Z">
        <w:r w:rsidR="00884D21" w:rsidDel="00D83CAF">
          <w:rPr>
            <w:rFonts w:asciiTheme="majorBidi" w:hAnsiTheme="majorBidi" w:cstheme="majorBidi"/>
          </w:rPr>
          <w:delText>per cent</w:delText>
        </w:r>
      </w:del>
      <w:ins w:id="2350" w:author="Luis Gerardo Gonzalez Morales" w:date="2019-02-13T20:59:00Z">
        <w:r w:rsidR="00D83CAF">
          <w:rPr>
            <w:rFonts w:asciiTheme="majorBidi" w:hAnsiTheme="majorBidi" w:cstheme="majorBidi"/>
          </w:rPr>
          <w:t>percent</w:t>
        </w:r>
      </w:ins>
      <w:r w:rsidR="00884D21">
        <w:rPr>
          <w:rFonts w:asciiTheme="majorBidi" w:hAnsiTheme="majorBidi" w:cstheme="majorBidi"/>
        </w:rPr>
        <w:t xml:space="preserve"> use the </w:t>
      </w:r>
      <w:r w:rsidR="00884D21" w:rsidRPr="00CB46BD">
        <w:rPr>
          <w:rFonts w:asciiTheme="majorBidi" w:hAnsiTheme="majorBidi" w:cstheme="majorBidi"/>
        </w:rPr>
        <w:t>European Statistical System Quality Assurance Framework</w:t>
      </w:r>
      <w:r w:rsidR="00AA12D8">
        <w:rPr>
          <w:rFonts w:asciiTheme="majorBidi" w:hAnsiTheme="majorBidi" w:cstheme="majorBidi"/>
        </w:rPr>
        <w:t>;</w:t>
      </w:r>
      <w:r w:rsidR="00884D21">
        <w:rPr>
          <w:rFonts w:asciiTheme="majorBidi" w:hAnsiTheme="majorBidi" w:cstheme="majorBidi"/>
        </w:rPr>
        <w:t xml:space="preserve"> 38 </w:t>
      </w:r>
      <w:del w:id="2351" w:author="Luis Gerardo Gonzalez Morales" w:date="2019-02-13T20:59:00Z">
        <w:r w:rsidR="00884D21" w:rsidDel="00D83CAF">
          <w:rPr>
            <w:rFonts w:asciiTheme="majorBidi" w:hAnsiTheme="majorBidi" w:cstheme="majorBidi"/>
          </w:rPr>
          <w:delText>per cent</w:delText>
        </w:r>
      </w:del>
      <w:ins w:id="2352" w:author="Luis Gerardo Gonzalez Morales" w:date="2019-02-13T20:59:00Z">
        <w:r w:rsidR="00D83CAF">
          <w:rPr>
            <w:rFonts w:asciiTheme="majorBidi" w:hAnsiTheme="majorBidi" w:cstheme="majorBidi"/>
          </w:rPr>
          <w:t>percent</w:t>
        </w:r>
      </w:ins>
      <w:r w:rsidR="00884D21">
        <w:rPr>
          <w:rFonts w:asciiTheme="majorBidi" w:hAnsiTheme="majorBidi" w:cstheme="majorBidi"/>
        </w:rPr>
        <w:t xml:space="preserve"> use</w:t>
      </w:r>
      <w:ins w:id="2353" w:author="Luis Gerardo Gonzalez Morales" w:date="2019-02-14T06:59:00Z">
        <w:r>
          <w:rPr>
            <w:rFonts w:asciiTheme="majorBidi" w:hAnsiTheme="majorBidi" w:cstheme="majorBidi"/>
          </w:rPr>
          <w:t xml:space="preserve"> the</w:t>
        </w:r>
      </w:ins>
      <w:r w:rsidR="00884D21">
        <w:rPr>
          <w:rFonts w:asciiTheme="majorBidi" w:hAnsiTheme="majorBidi" w:cstheme="majorBidi"/>
        </w:rPr>
        <w:t xml:space="preserve"> </w:t>
      </w:r>
      <w:r w:rsidR="00884D21" w:rsidRPr="00CB46BD">
        <w:rPr>
          <w:rFonts w:asciiTheme="majorBidi" w:hAnsiTheme="majorBidi" w:cstheme="majorBidi"/>
        </w:rPr>
        <w:t>General Data Dissemination Syste</w:t>
      </w:r>
      <w:ins w:id="2354" w:author="Luis Gerardo Gonzalez Morales" w:date="2019-02-14T06:59:00Z">
        <w:r>
          <w:rPr>
            <w:rFonts w:asciiTheme="majorBidi" w:hAnsiTheme="majorBidi" w:cstheme="majorBidi"/>
          </w:rPr>
          <w:t>m</w:t>
        </w:r>
      </w:ins>
      <w:del w:id="2355" w:author="Luis Gerardo Gonzalez Morales" w:date="2019-02-14T06:59:00Z">
        <w:r w:rsidR="00AA12D8" w:rsidDel="0063534C">
          <w:rPr>
            <w:rFonts w:asciiTheme="majorBidi" w:hAnsiTheme="majorBidi" w:cstheme="majorBidi"/>
          </w:rPr>
          <w:delText>;</w:delText>
        </w:r>
      </w:del>
      <w:r w:rsidR="00884D21">
        <w:rPr>
          <w:rFonts w:asciiTheme="majorBidi" w:hAnsiTheme="majorBidi" w:cstheme="majorBidi"/>
        </w:rPr>
        <w:t xml:space="preserve">, and 23 </w:t>
      </w:r>
      <w:del w:id="2356" w:author="Luis Gerardo Gonzalez Morales" w:date="2019-02-13T20:59:00Z">
        <w:r w:rsidR="00884D21" w:rsidDel="00D83CAF">
          <w:rPr>
            <w:rFonts w:asciiTheme="majorBidi" w:hAnsiTheme="majorBidi" w:cstheme="majorBidi"/>
          </w:rPr>
          <w:delText>per cent</w:delText>
        </w:r>
      </w:del>
      <w:ins w:id="2357" w:author="Luis Gerardo Gonzalez Morales" w:date="2019-02-13T20:59:00Z">
        <w:r w:rsidR="00D83CAF">
          <w:rPr>
            <w:rFonts w:asciiTheme="majorBidi" w:hAnsiTheme="majorBidi" w:cstheme="majorBidi"/>
          </w:rPr>
          <w:t>percent</w:t>
        </w:r>
      </w:ins>
      <w:r w:rsidR="00884D21">
        <w:rPr>
          <w:rFonts w:asciiTheme="majorBidi" w:hAnsiTheme="majorBidi" w:cstheme="majorBidi"/>
        </w:rPr>
        <w:t xml:space="preserve"> use </w:t>
      </w:r>
      <w:r w:rsidR="00884D21" w:rsidRPr="00CB46BD">
        <w:rPr>
          <w:rFonts w:asciiTheme="majorBidi" w:hAnsiTheme="majorBidi" w:cstheme="majorBidi"/>
        </w:rPr>
        <w:t>Total Quality Management</w:t>
      </w:r>
      <w:r w:rsidR="00884D21">
        <w:rPr>
          <w:rFonts w:asciiTheme="majorBidi" w:hAnsiTheme="majorBidi" w:cstheme="majorBidi"/>
        </w:rPr>
        <w:t xml:space="preserve">. </w:t>
      </w:r>
      <w:ins w:id="2358" w:author="Luis Gerardo Gonzalez Morales" w:date="2019-02-14T07:00:00Z">
        <w:r>
          <w:rPr>
            <w:rFonts w:asciiTheme="majorBidi" w:hAnsiTheme="majorBidi" w:cstheme="majorBidi"/>
          </w:rPr>
          <w:t xml:space="preserve">The use of the ISO 9001 and ISO 27001 standards </w:t>
        </w:r>
      </w:ins>
      <w:ins w:id="2359" w:author="Luis Gerardo Gonzalez Morales" w:date="2019-02-14T07:01:00Z">
        <w:r>
          <w:rPr>
            <w:rFonts w:asciiTheme="majorBidi" w:hAnsiTheme="majorBidi" w:cstheme="majorBidi"/>
          </w:rPr>
          <w:t xml:space="preserve">is also used among </w:t>
        </w:r>
        <w:proofErr w:type="gramStart"/>
        <w:r>
          <w:rPr>
            <w:rFonts w:asciiTheme="majorBidi" w:hAnsiTheme="majorBidi" w:cstheme="majorBidi"/>
          </w:rPr>
          <w:t>a number of</w:t>
        </w:r>
        <w:proofErr w:type="gramEnd"/>
        <w:r>
          <w:rPr>
            <w:rFonts w:asciiTheme="majorBidi" w:hAnsiTheme="majorBidi" w:cstheme="majorBidi"/>
          </w:rPr>
          <w:t xml:space="preserve"> survey respondents. </w:t>
        </w:r>
      </w:ins>
    </w:p>
    <w:p w14:paraId="68081D7B" w14:textId="5C8D6FCB" w:rsidR="004A3FA1" w:rsidRDefault="004948F8" w:rsidP="00AA12D8">
      <w:pPr>
        <w:rPr>
          <w:ins w:id="2360" w:author="Luis Gerardo Gonzalez Morales" w:date="2019-02-14T16:26:00Z"/>
          <w:rFonts w:asciiTheme="majorBidi" w:hAnsiTheme="majorBidi" w:cstheme="majorBidi"/>
          <w:lang w:val="en-US"/>
        </w:rPr>
      </w:pPr>
      <w:ins w:id="2361" w:author="Luis Gerardo Gonzalez Morales" w:date="2019-02-14T09:47:00Z">
        <w:r>
          <w:rPr>
            <w:rFonts w:asciiTheme="majorBidi" w:hAnsiTheme="majorBidi" w:cstheme="majorBidi"/>
            <w:lang w:val="en-US"/>
          </w:rPr>
          <w:t xml:space="preserve">In terms strategies for reducing response burden, </w:t>
        </w:r>
      </w:ins>
      <w:ins w:id="2362" w:author="Luis Gerardo Gonzalez Morales" w:date="2019-02-14T09:49:00Z">
        <w:r>
          <w:rPr>
            <w:rFonts w:asciiTheme="majorBidi" w:hAnsiTheme="majorBidi" w:cstheme="majorBidi"/>
            <w:lang w:val="en-US"/>
          </w:rPr>
          <w:t xml:space="preserve">almost 4 in every 5 </w:t>
        </w:r>
      </w:ins>
      <w:ins w:id="2363" w:author="Luis Gerardo Gonzalez Morales" w:date="2019-02-14T09:47:00Z">
        <w:r>
          <w:rPr>
            <w:rFonts w:asciiTheme="majorBidi" w:hAnsiTheme="majorBidi" w:cstheme="majorBidi"/>
            <w:lang w:val="en-US"/>
          </w:rPr>
          <w:t xml:space="preserve">statistical offices </w:t>
        </w:r>
      </w:ins>
      <w:ins w:id="2364" w:author="Luis Gerardo Gonzalez Morales" w:date="2019-02-14T09:48:00Z">
        <w:r>
          <w:rPr>
            <w:rFonts w:asciiTheme="majorBidi" w:hAnsiTheme="majorBidi" w:cstheme="majorBidi"/>
            <w:lang w:val="en-US"/>
          </w:rPr>
          <w:t xml:space="preserve">often </w:t>
        </w:r>
      </w:ins>
      <w:ins w:id="2365" w:author="Luis Gerardo Gonzalez Morales" w:date="2019-02-14T09:49:00Z">
        <w:r>
          <w:rPr>
            <w:rFonts w:asciiTheme="majorBidi" w:hAnsiTheme="majorBidi" w:cstheme="majorBidi"/>
            <w:lang w:val="en-US"/>
          </w:rPr>
          <w:t>report efforts to simplify</w:t>
        </w:r>
      </w:ins>
      <w:ins w:id="2366" w:author="Luis Gerardo Gonzalez Morales" w:date="2019-02-14T09:48:00Z">
        <w:r>
          <w:rPr>
            <w:rFonts w:asciiTheme="majorBidi" w:hAnsiTheme="majorBidi" w:cstheme="majorBidi"/>
            <w:lang w:val="en-US"/>
          </w:rPr>
          <w:t xml:space="preserve"> survey questionnaires, often pre-filling them with data available from existing records, </w:t>
        </w:r>
        <w:proofErr w:type="gramStart"/>
        <w:r>
          <w:rPr>
            <w:rFonts w:asciiTheme="majorBidi" w:hAnsiTheme="majorBidi" w:cstheme="majorBidi"/>
            <w:lang w:val="en-US"/>
          </w:rPr>
          <w:t>so as to</w:t>
        </w:r>
        <w:proofErr w:type="gramEnd"/>
        <w:r>
          <w:rPr>
            <w:rFonts w:asciiTheme="majorBidi" w:hAnsiTheme="majorBidi" w:cstheme="majorBidi"/>
            <w:lang w:val="en-US"/>
          </w:rPr>
          <w:t xml:space="preserve"> minimize the </w:t>
        </w:r>
      </w:ins>
      <w:ins w:id="2367" w:author="Luis Gerardo Gonzalez Morales" w:date="2019-02-14T09:49:00Z">
        <w:r>
          <w:rPr>
            <w:rFonts w:asciiTheme="majorBidi" w:hAnsiTheme="majorBidi" w:cstheme="majorBidi"/>
            <w:lang w:val="en-US"/>
          </w:rPr>
          <w:t xml:space="preserve">time that respondents need to spend filling out the questionnaires.  </w:t>
        </w:r>
      </w:ins>
      <w:ins w:id="2368" w:author="Luis Gerardo Gonzalez Morales" w:date="2019-02-14T09:50:00Z">
        <w:r>
          <w:rPr>
            <w:rFonts w:asciiTheme="majorBidi" w:hAnsiTheme="majorBidi" w:cstheme="majorBidi"/>
            <w:lang w:val="en-US"/>
          </w:rPr>
          <w:t>T</w:t>
        </w:r>
      </w:ins>
      <w:ins w:id="2369" w:author="Luis Gerardo Gonzalez Morales" w:date="2019-02-14T09:49:00Z">
        <w:r>
          <w:rPr>
            <w:rFonts w:asciiTheme="majorBidi" w:hAnsiTheme="majorBidi" w:cstheme="majorBidi"/>
            <w:lang w:val="en-US"/>
          </w:rPr>
          <w:t xml:space="preserve">he use of administrative records </w:t>
        </w:r>
      </w:ins>
      <w:ins w:id="2370" w:author="Luis Gerardo Gonzalez Morales" w:date="2019-02-14T09:50:00Z">
        <w:r>
          <w:rPr>
            <w:rFonts w:asciiTheme="majorBidi" w:hAnsiTheme="majorBidi" w:cstheme="majorBidi"/>
            <w:lang w:val="en-US"/>
          </w:rPr>
          <w:t xml:space="preserve">and other data sources (such as big data) </w:t>
        </w:r>
      </w:ins>
      <w:ins w:id="2371" w:author="Luis Gerardo Gonzalez Morales" w:date="2019-02-14T09:49:00Z">
        <w:r>
          <w:rPr>
            <w:rFonts w:asciiTheme="majorBidi" w:hAnsiTheme="majorBidi" w:cstheme="majorBidi"/>
            <w:lang w:val="en-US"/>
          </w:rPr>
          <w:t xml:space="preserve">has been </w:t>
        </w:r>
      </w:ins>
      <w:ins w:id="2372" w:author="Luis Gerardo Gonzalez Morales" w:date="2019-02-14T09:50:00Z">
        <w:r>
          <w:rPr>
            <w:rFonts w:asciiTheme="majorBidi" w:hAnsiTheme="majorBidi" w:cstheme="majorBidi"/>
            <w:lang w:val="en-US"/>
          </w:rPr>
          <w:t xml:space="preserve">identified by 70 percent of the respondents as a means of reducing response </w:t>
        </w:r>
      </w:ins>
      <w:ins w:id="2373" w:author="Luis Gerardo Gonzalez Morales" w:date="2019-02-14T09:51:00Z">
        <w:r>
          <w:rPr>
            <w:rFonts w:asciiTheme="majorBidi" w:hAnsiTheme="majorBidi" w:cstheme="majorBidi"/>
            <w:lang w:val="en-US"/>
          </w:rPr>
          <w:t>burden.</w:t>
        </w:r>
      </w:ins>
    </w:p>
    <w:p w14:paraId="6BF2965D" w14:textId="77777777" w:rsidR="00840450" w:rsidRDefault="00840450" w:rsidP="00840450">
      <w:pPr>
        <w:rPr>
          <w:ins w:id="2374" w:author="Luis Gerardo Gonzalez Morales" w:date="2019-02-14T16:26:00Z"/>
          <w:rFonts w:asciiTheme="majorBidi" w:hAnsiTheme="majorBidi" w:cstheme="majorBidi"/>
          <w:b/>
          <w:lang w:val="en-US"/>
        </w:rPr>
      </w:pPr>
      <w:ins w:id="2375" w:author="Luis Gerardo Gonzalez Morales" w:date="2019-02-14T16:26:00Z">
        <w:r w:rsidRPr="000F729A">
          <w:rPr>
            <w:rFonts w:asciiTheme="majorBidi" w:hAnsiTheme="majorBidi" w:cstheme="majorBidi"/>
            <w:lang w:val="en-US"/>
          </w:rPr>
          <w:t xml:space="preserve">Only about one-fourth (24 out of 93) of the countries </w:t>
        </w:r>
        <w:r>
          <w:rPr>
            <w:rFonts w:asciiTheme="majorBidi" w:hAnsiTheme="majorBidi" w:cstheme="majorBidi"/>
            <w:lang w:val="en-US"/>
          </w:rPr>
          <w:t xml:space="preserve">provided </w:t>
        </w:r>
        <w:r w:rsidRPr="000F729A">
          <w:rPr>
            <w:rFonts w:asciiTheme="majorBidi" w:hAnsiTheme="majorBidi" w:cstheme="majorBidi"/>
            <w:lang w:val="en-US"/>
          </w:rPr>
          <w:t xml:space="preserve">additional comments on challenges to the implementation of Principle 5. Issues with administrative data was a relatively popular theme – their quality and/or the lack of legislative access to them. </w:t>
        </w:r>
        <w:r>
          <w:rPr>
            <w:rFonts w:asciiTheme="majorBidi" w:hAnsiTheme="majorBidi" w:cstheme="majorBidi"/>
            <w:lang w:val="en-US"/>
          </w:rPr>
          <w:t>Some countries also underscored issues with</w:t>
        </w:r>
        <w:r w:rsidRPr="000F729A">
          <w:rPr>
            <w:rFonts w:asciiTheme="majorBidi" w:hAnsiTheme="majorBidi" w:cstheme="majorBidi"/>
            <w:lang w:val="en-US"/>
          </w:rPr>
          <w:t xml:space="preserve"> quality of administrative data</w:t>
        </w:r>
        <w:r>
          <w:rPr>
            <w:rFonts w:asciiTheme="majorBidi" w:hAnsiTheme="majorBidi" w:cstheme="majorBidi"/>
            <w:lang w:val="en-US"/>
          </w:rPr>
          <w:t>, including</w:t>
        </w:r>
        <w:r w:rsidRPr="000F729A">
          <w:rPr>
            <w:rFonts w:asciiTheme="majorBidi" w:hAnsiTheme="majorBidi" w:cstheme="majorBidi"/>
            <w:lang w:val="en-US"/>
          </w:rPr>
          <w:t xml:space="preserve"> </w:t>
        </w:r>
        <w:r>
          <w:rPr>
            <w:rFonts w:asciiTheme="majorBidi" w:hAnsiTheme="majorBidi" w:cstheme="majorBidi"/>
            <w:lang w:val="en-US"/>
          </w:rPr>
          <w:t>lack of resources for assessing data quality</w:t>
        </w:r>
        <w:r w:rsidRPr="000F729A">
          <w:rPr>
            <w:rFonts w:asciiTheme="majorBidi" w:hAnsiTheme="majorBidi" w:cstheme="majorBidi"/>
            <w:lang w:val="en-US"/>
          </w:rPr>
          <w:t xml:space="preserve">. Access to big data and privately-owned data were also mentioned as </w:t>
        </w:r>
        <w:r>
          <w:rPr>
            <w:rFonts w:asciiTheme="majorBidi" w:hAnsiTheme="majorBidi" w:cstheme="majorBidi"/>
            <w:lang w:val="en-US"/>
          </w:rPr>
          <w:t xml:space="preserve">common </w:t>
        </w:r>
        <w:r w:rsidRPr="000F729A">
          <w:rPr>
            <w:rFonts w:asciiTheme="majorBidi" w:hAnsiTheme="majorBidi" w:cstheme="majorBidi"/>
            <w:lang w:val="en-US"/>
          </w:rPr>
          <w:t>challenges</w:t>
        </w:r>
        <w:r>
          <w:rPr>
            <w:rFonts w:asciiTheme="majorBidi" w:hAnsiTheme="majorBidi" w:cstheme="majorBidi"/>
            <w:lang w:val="en-US"/>
          </w:rPr>
          <w:t xml:space="preserve"> in the implementation of Principle 5</w:t>
        </w:r>
        <w:r w:rsidRPr="000F729A">
          <w:rPr>
            <w:rFonts w:asciiTheme="majorBidi" w:hAnsiTheme="majorBidi" w:cstheme="majorBidi"/>
            <w:lang w:val="en-US"/>
          </w:rPr>
          <w:t>.</w:t>
        </w:r>
        <w:r>
          <w:rPr>
            <w:rFonts w:asciiTheme="majorBidi" w:hAnsiTheme="majorBidi" w:cstheme="majorBidi"/>
            <w:b/>
            <w:lang w:val="en-US"/>
          </w:rPr>
          <w:br w:type="page"/>
        </w:r>
      </w:ins>
    </w:p>
    <w:p w14:paraId="3906A459" w14:textId="77777777" w:rsidR="00840450" w:rsidRDefault="00840450" w:rsidP="00AA12D8">
      <w:pPr>
        <w:rPr>
          <w:ins w:id="2376" w:author="Luis Gerardo Gonzalez Morales" w:date="2019-02-14T07:02:00Z"/>
          <w:rFonts w:asciiTheme="majorBidi" w:hAnsiTheme="majorBidi" w:cstheme="majorBidi"/>
          <w:lang w:val="en-US"/>
        </w:rPr>
      </w:pPr>
    </w:p>
    <w:p w14:paraId="6E05060A" w14:textId="77777777" w:rsidR="004A3FA1" w:rsidRDefault="004A3FA1">
      <w:pPr>
        <w:keepNext/>
        <w:jc w:val="center"/>
        <w:rPr>
          <w:ins w:id="2377" w:author="Luis Gerardo Gonzalez Morales" w:date="2019-02-14T07:03:00Z"/>
        </w:rPr>
        <w:pPrChange w:id="2378" w:author="Luis Gerardo Gonzalez Morales" w:date="2019-02-14T07:03:00Z">
          <w:pPr>
            <w:jc w:val="center"/>
          </w:pPr>
        </w:pPrChange>
      </w:pPr>
      <w:ins w:id="2379" w:author="Luis Gerardo Gonzalez Morales" w:date="2019-02-14T07:02:00Z">
        <w:r>
          <w:rPr>
            <w:b/>
            <w:bCs/>
            <w:noProof/>
          </w:rPr>
          <w:drawing>
            <wp:inline distT="0" distB="0" distL="0" distR="0" wp14:anchorId="09257756" wp14:editId="49980AF6">
              <wp:extent cx="3657600" cy="3767328"/>
              <wp:effectExtent l="0" t="0" r="0" b="5080"/>
              <wp:docPr id="548" name="Graph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lot_46_Q05.4.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657600" cy="3767328"/>
                      </a:xfrm>
                      <a:prstGeom prst="rect">
                        <a:avLst/>
                      </a:prstGeom>
                    </pic:spPr>
                  </pic:pic>
                </a:graphicData>
              </a:graphic>
            </wp:inline>
          </w:drawing>
        </w:r>
      </w:ins>
    </w:p>
    <w:p w14:paraId="6E7EF397" w14:textId="0EB5B25E" w:rsidR="004A3FA1" w:rsidRDefault="004A3FA1">
      <w:pPr>
        <w:pStyle w:val="Caption"/>
        <w:jc w:val="center"/>
        <w:rPr>
          <w:rFonts w:asciiTheme="majorBidi" w:hAnsiTheme="majorBidi" w:cstheme="majorBidi"/>
          <w:lang w:val="en-US"/>
        </w:rPr>
        <w:pPrChange w:id="2380" w:author="Luis Gerardo Gonzalez Morales" w:date="2019-02-14T07:03:00Z">
          <w:pPr/>
        </w:pPrChange>
      </w:pPr>
      <w:ins w:id="2381" w:author="Luis Gerardo Gonzalez Morales" w:date="2019-02-14T07:03:00Z">
        <w:r>
          <w:t xml:space="preserve">Figure </w:t>
        </w:r>
        <w:r>
          <w:fldChar w:fldCharType="begin"/>
        </w:r>
        <w:r>
          <w:instrText xml:space="preserve"> SEQ Figure \* ARABIC </w:instrText>
        </w:r>
      </w:ins>
      <w:r>
        <w:fldChar w:fldCharType="separate"/>
      </w:r>
      <w:ins w:id="2382" w:author="Luis Gerardo Gonzalez Morales" w:date="2019-02-17T11:55:00Z">
        <w:r w:rsidR="009241EC">
          <w:rPr>
            <w:noProof/>
          </w:rPr>
          <w:t>34</w:t>
        </w:r>
      </w:ins>
      <w:ins w:id="2383" w:author="Luis Gerardo Gonzalez Morales" w:date="2019-02-14T07:03:00Z">
        <w:r>
          <w:fldChar w:fldCharType="end"/>
        </w:r>
        <w:r>
          <w:rPr>
            <w:lang w:val="en-US"/>
          </w:rPr>
          <w:t>. Measures being applied to reduce respondents' burden</w:t>
        </w:r>
      </w:ins>
    </w:p>
    <w:p w14:paraId="30FBD4A3" w14:textId="77777777" w:rsidR="00AA12D8" w:rsidRDefault="00AA12D8" w:rsidP="00AA12D8">
      <w:pPr>
        <w:rPr>
          <w:rFonts w:asciiTheme="majorBidi" w:hAnsiTheme="majorBidi" w:cstheme="majorBidi"/>
          <w:lang w:val="en-US"/>
        </w:rPr>
      </w:pPr>
    </w:p>
    <w:p w14:paraId="6061E1B2" w14:textId="77777777" w:rsidR="008E7920" w:rsidRPr="00182392" w:rsidRDefault="008E7920" w:rsidP="008E7920">
      <w:pPr>
        <w:spacing w:after="0" w:line="240" w:lineRule="auto"/>
        <w:contextualSpacing/>
        <w:rPr>
          <w:ins w:id="2384" w:author="Luis Gerardo Gonzalez Morales" w:date="2019-02-14T14:01:00Z"/>
          <w:rFonts w:asciiTheme="majorBidi" w:hAnsiTheme="majorBidi" w:cstheme="majorBidi"/>
          <w:lang w:val="en-US"/>
        </w:rPr>
      </w:pPr>
    </w:p>
    <w:p w14:paraId="3330682F" w14:textId="77777777" w:rsidR="00840450" w:rsidRDefault="00840450">
      <w:pPr>
        <w:rPr>
          <w:ins w:id="2385" w:author="Luis Gerardo Gonzalez Morales" w:date="2019-02-14T16:26:00Z"/>
          <w:rFonts w:asciiTheme="majorBidi" w:hAnsiTheme="majorBidi" w:cstheme="majorBidi"/>
          <w:i/>
          <w:highlight w:val="yellow"/>
          <w:lang w:val="en-US"/>
        </w:rPr>
      </w:pPr>
      <w:bookmarkStart w:id="2386" w:name="_Hlk1053593"/>
      <w:ins w:id="2387" w:author="Luis Gerardo Gonzalez Morales" w:date="2019-02-14T16:26:00Z">
        <w:r>
          <w:rPr>
            <w:rFonts w:asciiTheme="majorBidi" w:hAnsiTheme="majorBidi" w:cstheme="majorBidi"/>
            <w:i/>
            <w:highlight w:val="yellow"/>
            <w:lang w:val="en-US"/>
          </w:rPr>
          <w:br w:type="page"/>
        </w:r>
      </w:ins>
    </w:p>
    <w:p w14:paraId="2A65E3BE" w14:textId="547F5017" w:rsidR="005E1AA2" w:rsidRPr="005E1AA2" w:rsidDel="0063534C" w:rsidRDefault="005E1AA2" w:rsidP="005E1AA2">
      <w:pPr>
        <w:rPr>
          <w:del w:id="2388" w:author="Luis Gerardo Gonzalez Morales" w:date="2019-02-14T07:01:00Z"/>
          <w:rFonts w:asciiTheme="majorBidi" w:hAnsiTheme="majorBidi" w:cstheme="majorBidi"/>
          <w:i/>
          <w:highlight w:val="yellow"/>
          <w:lang w:val="en-US"/>
        </w:rPr>
      </w:pPr>
      <w:del w:id="2389" w:author="Luis Gerardo Gonzalez Morales" w:date="2019-02-14T07:01:00Z">
        <w:r w:rsidRPr="005E1AA2" w:rsidDel="0063534C">
          <w:rPr>
            <w:rFonts w:asciiTheme="majorBidi" w:hAnsiTheme="majorBidi" w:cstheme="majorBidi"/>
            <w:i/>
            <w:highlight w:val="yellow"/>
            <w:lang w:val="en-US"/>
          </w:rPr>
          <w:lastRenderedPageBreak/>
          <w:delText>Challenges in the implementation of Principle 5</w:delText>
        </w:r>
      </w:del>
    </w:p>
    <w:p w14:paraId="4C56994D" w14:textId="0BB7C56C" w:rsidR="00182392" w:rsidRPr="00AA12D8" w:rsidDel="0063534C" w:rsidRDefault="005E1AA2" w:rsidP="00AA12D8">
      <w:pPr>
        <w:rPr>
          <w:del w:id="2390" w:author="Luis Gerardo Gonzalez Morales" w:date="2019-02-14T07:01:00Z"/>
          <w:rFonts w:asciiTheme="majorBidi" w:hAnsiTheme="majorBidi" w:cstheme="majorBidi"/>
          <w:i/>
          <w:lang w:val="en-US"/>
        </w:rPr>
      </w:pPr>
      <w:del w:id="2391" w:author="Luis Gerardo Gonzalez Morales" w:date="2019-02-14T07:01:00Z">
        <w:r w:rsidRPr="005E1AA2" w:rsidDel="0063534C">
          <w:rPr>
            <w:rFonts w:asciiTheme="majorBidi" w:hAnsiTheme="majorBidi" w:cstheme="majorBidi"/>
            <w:highlight w:val="yellow"/>
            <w:lang w:val="en-US"/>
          </w:rPr>
          <w:delText xml:space="preserve">In general, for Principle </w:delText>
        </w:r>
        <w:r w:rsidR="009A6B04" w:rsidDel="0063534C">
          <w:rPr>
            <w:rFonts w:asciiTheme="majorBidi" w:hAnsiTheme="majorBidi" w:cstheme="majorBidi"/>
            <w:highlight w:val="yellow"/>
            <w:lang w:val="en-US"/>
          </w:rPr>
          <w:delText>5</w:delText>
        </w:r>
        <w:r w:rsidRPr="005E1AA2" w:rsidDel="0063534C">
          <w:rPr>
            <w:rFonts w:asciiTheme="majorBidi" w:hAnsiTheme="majorBidi" w:cstheme="majorBidi"/>
            <w:highlight w:val="yellow"/>
            <w:lang w:val="en-US"/>
          </w:rPr>
          <w:delText>, main challenges identified by respondents (question 5.5) included:</w:delText>
        </w:r>
        <w:r w:rsidRPr="005E1AA2" w:rsidDel="0063534C">
          <w:rPr>
            <w:rFonts w:asciiTheme="majorBidi" w:hAnsiTheme="majorBidi" w:cstheme="majorBidi"/>
            <w:lang w:val="en-US"/>
          </w:rPr>
          <w:delText xml:space="preserve"> </w:delText>
        </w:r>
      </w:del>
    </w:p>
    <w:p w14:paraId="7607F17C" w14:textId="241D6840" w:rsidR="0076527E" w:rsidDel="0063534C" w:rsidRDefault="0076527E">
      <w:pPr>
        <w:rPr>
          <w:del w:id="2392" w:author="Luis Gerardo Gonzalez Morales" w:date="2019-02-14T07:01:00Z"/>
          <w:rFonts w:asciiTheme="majorBidi" w:hAnsiTheme="majorBidi" w:cstheme="majorBidi"/>
          <w:b/>
          <w:lang w:val="en-US"/>
        </w:rPr>
      </w:pPr>
    </w:p>
    <w:bookmarkEnd w:id="2386"/>
    <w:p w14:paraId="4F327D1F" w14:textId="44C4E32C" w:rsidR="00D13511" w:rsidRPr="000A1104" w:rsidRDefault="00D13511" w:rsidP="00D13511">
      <w:pPr>
        <w:keepNext/>
        <w:keepLines/>
        <w:rPr>
          <w:ins w:id="2393" w:author="Luis Gerardo Gonzalez Morales" w:date="2019-02-14T15:50:00Z"/>
          <w:rFonts w:asciiTheme="majorBidi" w:hAnsiTheme="majorBidi" w:cstheme="majorBidi"/>
          <w:b/>
          <w:sz w:val="20"/>
          <w:szCs w:val="20"/>
          <w:lang w:val="en-US"/>
        </w:rPr>
      </w:pPr>
      <w:ins w:id="2394" w:author="Luis Gerardo Gonzalez Morales" w:date="2019-02-14T15:50:00Z">
        <w:r w:rsidRPr="000A1104">
          <w:rPr>
            <w:rFonts w:asciiTheme="majorBidi" w:hAnsiTheme="majorBidi" w:cstheme="majorBidi"/>
            <w:b/>
            <w:sz w:val="20"/>
            <w:szCs w:val="20"/>
            <w:lang w:val="en-US"/>
          </w:rPr>
          <w:t xml:space="preserve">Principle </w:t>
        </w:r>
        <w:r>
          <w:rPr>
            <w:rFonts w:asciiTheme="majorBidi" w:hAnsiTheme="majorBidi" w:cstheme="majorBidi"/>
            <w:b/>
            <w:sz w:val="20"/>
            <w:szCs w:val="20"/>
            <w:lang w:val="en-US"/>
          </w:rPr>
          <w:t>6</w:t>
        </w:r>
        <w:r w:rsidRPr="000A1104">
          <w:rPr>
            <w:rFonts w:asciiTheme="majorBidi" w:hAnsiTheme="majorBidi" w:cstheme="majorBidi"/>
            <w:b/>
            <w:sz w:val="20"/>
            <w:szCs w:val="20"/>
            <w:lang w:val="en-US"/>
          </w:rPr>
          <w:t xml:space="preserve">: </w:t>
        </w:r>
        <w:r w:rsidRPr="00D13511">
          <w:rPr>
            <w:rFonts w:asciiTheme="majorBidi" w:hAnsiTheme="majorBidi" w:cstheme="majorBidi"/>
            <w:b/>
            <w:sz w:val="20"/>
            <w:szCs w:val="20"/>
            <w:lang w:val="en-US"/>
          </w:rPr>
          <w:t>Confidentiality</w:t>
        </w:r>
      </w:ins>
    </w:p>
    <w:p w14:paraId="6E4350CC" w14:textId="7D174291" w:rsidR="002F53E8" w:rsidDel="00D13511" w:rsidRDefault="00D13511">
      <w:pPr>
        <w:keepNext/>
        <w:keepLines/>
        <w:ind w:left="720" w:right="1106"/>
        <w:rPr>
          <w:del w:id="2395" w:author="Luis Gerardo Gonzalez Morales" w:date="2019-02-14T15:51:00Z"/>
          <w:rFonts w:asciiTheme="majorBidi" w:hAnsiTheme="majorBidi" w:cstheme="majorBidi"/>
          <w:b/>
          <w:lang w:val="en-US"/>
        </w:rPr>
        <w:pPrChange w:id="2396" w:author="Luis Gerardo Gonzalez Morales" w:date="2019-02-14T15:51:00Z">
          <w:pPr/>
        </w:pPrChange>
      </w:pPr>
      <w:ins w:id="2397" w:author="Luis Gerardo Gonzalez Morales" w:date="2019-02-14T15:50: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ins>
      <w:ins w:id="2398" w:author="Luis Gerardo Gonzalez Morales" w:date="2019-02-14T15:51:00Z">
        <w:r w:rsidRPr="00E30737">
          <w:rPr>
            <w:rFonts w:asciiTheme="majorBidi" w:hAnsiTheme="majorBidi" w:cstheme="majorBidi"/>
            <w:sz w:val="16"/>
            <w:szCs w:val="16"/>
            <w:lang w:val="en-US"/>
          </w:rPr>
          <w:t>Individual data collected by statistical agencies for statistical compilation, whether they refer to natural or legal persons, are to be strictly confidential and used exclusive</w:t>
        </w:r>
        <w:r>
          <w:rPr>
            <w:rFonts w:asciiTheme="majorBidi" w:hAnsiTheme="majorBidi" w:cstheme="majorBidi"/>
            <w:sz w:val="16"/>
            <w:szCs w:val="16"/>
            <w:lang w:val="en-US"/>
          </w:rPr>
          <w:t>ly for statistical purposes.</w:t>
        </w:r>
      </w:ins>
      <w:ins w:id="2399" w:author="Luis Gerardo Gonzalez Morales" w:date="2019-02-14T15:50:00Z">
        <w:r w:rsidRPr="00884D21">
          <w:rPr>
            <w:rFonts w:asciiTheme="majorBidi" w:hAnsiTheme="majorBidi" w:cstheme="majorBidi"/>
            <w:sz w:val="16"/>
            <w:szCs w:val="16"/>
            <w:lang w:val="en-US"/>
          </w:rPr>
          <w:t>”</w:t>
        </w:r>
      </w:ins>
      <w:ins w:id="2400" w:author="Luis Gerardo Gonzalez Morales" w:date="2019-02-14T15:51:00Z">
        <w:r w:rsidRPr="00E30737" w:rsidDel="00D13511">
          <w:rPr>
            <w:rFonts w:asciiTheme="majorBidi" w:hAnsiTheme="majorBidi" w:cstheme="majorBidi"/>
            <w:b/>
            <w:lang w:val="en-US"/>
          </w:rPr>
          <w:t xml:space="preserve"> </w:t>
        </w:r>
      </w:ins>
      <w:del w:id="2401" w:author="Luis Gerardo Gonzalez Morales" w:date="2019-02-14T15:51:00Z">
        <w:r w:rsidR="002F53E8" w:rsidRPr="00E30737" w:rsidDel="00D13511">
          <w:rPr>
            <w:rFonts w:asciiTheme="majorBidi" w:hAnsiTheme="majorBidi" w:cstheme="majorBidi"/>
            <w:b/>
            <w:lang w:val="en-US"/>
          </w:rPr>
          <w:delText>Principle 6</w:delText>
        </w:r>
        <w:r w:rsidR="00E30737" w:rsidRPr="00E30737" w:rsidDel="00D13511">
          <w:rPr>
            <w:rFonts w:asciiTheme="majorBidi" w:hAnsiTheme="majorBidi" w:cstheme="majorBidi"/>
            <w:b/>
            <w:lang w:val="en-US"/>
          </w:rPr>
          <w:delText>: Confidentiality</w:delText>
        </w:r>
        <w:r w:rsidR="00E30737" w:rsidDel="00D13511">
          <w:rPr>
            <w:rStyle w:val="FootnoteReference"/>
            <w:rFonts w:asciiTheme="majorBidi" w:hAnsiTheme="majorBidi" w:cstheme="majorBidi"/>
            <w:b/>
            <w:lang w:val="en-US"/>
          </w:rPr>
          <w:footnoteReference w:id="15"/>
        </w:r>
      </w:del>
    </w:p>
    <w:p w14:paraId="4DBE3C65" w14:textId="5A62F1D7" w:rsidR="00D13511" w:rsidRPr="00E30737" w:rsidRDefault="00D13511">
      <w:pPr>
        <w:keepNext/>
        <w:keepLines/>
        <w:ind w:left="720" w:right="1106"/>
        <w:rPr>
          <w:ins w:id="2404" w:author="Luis Gerardo Gonzalez Morales" w:date="2019-02-14T15:51:00Z"/>
          <w:rFonts w:asciiTheme="majorBidi" w:hAnsiTheme="majorBidi" w:cstheme="majorBidi"/>
          <w:b/>
          <w:lang w:val="en-US"/>
        </w:rPr>
        <w:pPrChange w:id="2405" w:author="Luis Gerardo Gonzalez Morales" w:date="2019-02-14T15:51:00Z">
          <w:pPr/>
        </w:pPrChange>
      </w:pPr>
    </w:p>
    <w:p w14:paraId="277F9221" w14:textId="123912C6" w:rsidR="002F53E8" w:rsidRDefault="0027088C" w:rsidP="0007304A">
      <w:pPr>
        <w:rPr>
          <w:ins w:id="2406" w:author="Luis Gerardo Gonzalez Morales" w:date="2019-02-14T15:53:00Z"/>
          <w:rFonts w:asciiTheme="majorBidi" w:hAnsiTheme="majorBidi" w:cstheme="majorBidi"/>
          <w:lang w:val="en-US"/>
        </w:rPr>
      </w:pPr>
      <w:ins w:id="2407" w:author="Luis Gerardo Gonzalez Morales" w:date="2019-02-14T15:58:00Z">
        <w:r>
          <w:rPr>
            <w:rFonts w:asciiTheme="majorBidi" w:hAnsiTheme="majorBidi" w:cstheme="majorBidi"/>
            <w:iCs/>
            <w:lang w:val="en-US"/>
          </w:rPr>
          <w:t xml:space="preserve">The </w:t>
        </w:r>
      </w:ins>
      <w:ins w:id="2408" w:author="Luis Gerardo Gonzalez Morales" w:date="2019-02-14T15:59:00Z">
        <w:r>
          <w:rPr>
            <w:rFonts w:asciiTheme="majorBidi" w:hAnsiTheme="majorBidi" w:cstheme="majorBidi"/>
            <w:iCs/>
            <w:lang w:val="en-US"/>
          </w:rPr>
          <w:t>strateg</w:t>
        </w:r>
      </w:ins>
      <w:ins w:id="2409" w:author="Luis Gerardo Gonzalez Morales" w:date="2019-02-14T16:00:00Z">
        <w:r>
          <w:rPr>
            <w:rFonts w:asciiTheme="majorBidi" w:hAnsiTheme="majorBidi" w:cstheme="majorBidi"/>
            <w:iCs/>
            <w:lang w:val="en-US"/>
          </w:rPr>
          <w:t xml:space="preserve">ic </w:t>
        </w:r>
      </w:ins>
      <w:ins w:id="2410" w:author="Luis Gerardo Gonzalez Morales" w:date="2019-02-14T15:58:00Z">
        <w:r>
          <w:rPr>
            <w:rFonts w:asciiTheme="majorBidi" w:hAnsiTheme="majorBidi" w:cstheme="majorBidi"/>
            <w:iCs/>
            <w:lang w:val="en-US"/>
          </w:rPr>
          <w:t xml:space="preserve">importance of Principle 6 </w:t>
        </w:r>
      </w:ins>
      <w:ins w:id="2411" w:author="Luis Gerardo Gonzalez Morales" w:date="2019-02-14T15:59:00Z">
        <w:r>
          <w:rPr>
            <w:rFonts w:asciiTheme="majorBidi" w:hAnsiTheme="majorBidi" w:cstheme="majorBidi"/>
            <w:iCs/>
            <w:lang w:val="en-US"/>
          </w:rPr>
          <w:t xml:space="preserve">on </w:t>
        </w:r>
      </w:ins>
      <w:ins w:id="2412" w:author="Luis Gerardo Gonzalez Morales" w:date="2019-02-14T16:00:00Z">
        <w:r>
          <w:rPr>
            <w:rFonts w:asciiTheme="majorBidi" w:hAnsiTheme="majorBidi" w:cstheme="majorBidi"/>
            <w:iCs/>
            <w:lang w:val="en-US"/>
          </w:rPr>
          <w:t xml:space="preserve">for National Statistical Offices is now front and center of the debate on public trust in official statistics.  </w:t>
        </w:r>
      </w:ins>
      <w:ins w:id="2413" w:author="Luis Gerardo Gonzalez Morales" w:date="2019-02-14T16:01:00Z">
        <w:r>
          <w:rPr>
            <w:rFonts w:asciiTheme="majorBidi" w:hAnsiTheme="majorBidi" w:cstheme="majorBidi"/>
            <w:iCs/>
            <w:lang w:val="en-US"/>
          </w:rPr>
          <w:t>In this context, it is not surprising that a</w:t>
        </w:r>
      </w:ins>
      <w:del w:id="2414" w:author="Luis Gerardo Gonzalez Morales" w:date="2019-02-14T15:51:00Z">
        <w:r w:rsidR="002F53E8" w:rsidRPr="00E30737" w:rsidDel="00D13511">
          <w:rPr>
            <w:rFonts w:asciiTheme="majorBidi" w:hAnsiTheme="majorBidi" w:cstheme="majorBidi"/>
            <w:i/>
            <w:lang w:val="en-US"/>
          </w:rPr>
          <w:delText>Question 6.1:</w:delText>
        </w:r>
        <w:r w:rsidR="002F53E8" w:rsidDel="00D13511">
          <w:rPr>
            <w:rFonts w:asciiTheme="majorBidi" w:hAnsiTheme="majorBidi" w:cstheme="majorBidi"/>
            <w:lang w:val="en-US"/>
          </w:rPr>
          <w:delText xml:space="preserve"> a</w:delText>
        </w:r>
      </w:del>
      <w:r w:rsidR="002F53E8">
        <w:rPr>
          <w:rFonts w:asciiTheme="majorBidi" w:hAnsiTheme="majorBidi" w:cstheme="majorBidi"/>
          <w:lang w:val="en-US"/>
        </w:rPr>
        <w:t xml:space="preserve">ll 93 </w:t>
      </w:r>
      <w:del w:id="2415" w:author="Luis Gerardo Gonzalez Morales" w:date="2019-02-14T15:51:00Z">
        <w:r w:rsidR="002F53E8" w:rsidDel="00D13511">
          <w:rPr>
            <w:rFonts w:asciiTheme="majorBidi" w:hAnsiTheme="majorBidi" w:cstheme="majorBidi"/>
            <w:lang w:val="en-US"/>
          </w:rPr>
          <w:delText xml:space="preserve">country </w:delText>
        </w:r>
      </w:del>
      <w:r w:rsidR="002F53E8">
        <w:rPr>
          <w:rFonts w:asciiTheme="majorBidi" w:hAnsiTheme="majorBidi" w:cstheme="majorBidi"/>
          <w:lang w:val="en-US"/>
        </w:rPr>
        <w:t xml:space="preserve">respondents </w:t>
      </w:r>
      <w:ins w:id="2416" w:author="Luis Gerardo Gonzalez Morales" w:date="2019-02-14T15:51:00Z">
        <w:r w:rsidR="00D13511">
          <w:rPr>
            <w:rFonts w:asciiTheme="majorBidi" w:hAnsiTheme="majorBidi" w:cstheme="majorBidi"/>
            <w:lang w:val="en-US"/>
          </w:rPr>
          <w:t xml:space="preserve">to the 2018 questionnaire </w:t>
        </w:r>
      </w:ins>
      <w:del w:id="2417" w:author="Luis Gerardo Gonzalez Morales" w:date="2019-02-14T15:51:00Z">
        <w:r w:rsidR="002F53E8" w:rsidDel="00D13511">
          <w:rPr>
            <w:rFonts w:asciiTheme="majorBidi" w:hAnsiTheme="majorBidi" w:cstheme="majorBidi"/>
            <w:lang w:val="en-US"/>
          </w:rPr>
          <w:delText>state that there is</w:delText>
        </w:r>
      </w:del>
      <w:ins w:id="2418" w:author="Luis Gerardo Gonzalez Morales" w:date="2019-02-14T15:51:00Z">
        <w:r w:rsidR="00D13511">
          <w:rPr>
            <w:rFonts w:asciiTheme="majorBidi" w:hAnsiTheme="majorBidi" w:cstheme="majorBidi"/>
            <w:lang w:val="en-US"/>
          </w:rPr>
          <w:t>indicated the existence of</w:t>
        </w:r>
      </w:ins>
      <w:r w:rsidR="002F53E8">
        <w:rPr>
          <w:rFonts w:asciiTheme="majorBidi" w:hAnsiTheme="majorBidi" w:cstheme="majorBidi"/>
          <w:lang w:val="en-US"/>
        </w:rPr>
        <w:t xml:space="preserve"> a confidentiality provision in the laws that regulate the NSO/NSS, with </w:t>
      </w:r>
      <w:del w:id="2419" w:author="Luis Gerardo Gonzalez Morales" w:date="2019-02-14T15:57:00Z">
        <w:r w:rsidR="002F53E8" w:rsidDel="0027088C">
          <w:rPr>
            <w:rFonts w:asciiTheme="majorBidi" w:hAnsiTheme="majorBidi" w:cstheme="majorBidi"/>
            <w:lang w:val="en-US"/>
          </w:rPr>
          <w:delText xml:space="preserve">70 </w:delText>
        </w:r>
      </w:del>
      <w:ins w:id="2420" w:author="Luis Gerardo Gonzalez Morales" w:date="2019-02-14T15:57:00Z">
        <w:r>
          <w:rPr>
            <w:rFonts w:asciiTheme="majorBidi" w:hAnsiTheme="majorBidi" w:cstheme="majorBidi"/>
            <w:lang w:val="en-US"/>
          </w:rPr>
          <w:t xml:space="preserve">71 </w:t>
        </w:r>
      </w:ins>
      <w:del w:id="2421" w:author="Luis Gerardo Gonzalez Morales" w:date="2019-02-13T20:59:00Z">
        <w:r w:rsidR="002F53E8" w:rsidDel="00D83CAF">
          <w:rPr>
            <w:rFonts w:asciiTheme="majorBidi" w:hAnsiTheme="majorBidi" w:cstheme="majorBidi"/>
            <w:lang w:val="en-US"/>
          </w:rPr>
          <w:delText>per cent</w:delText>
        </w:r>
      </w:del>
      <w:ins w:id="2422" w:author="Luis Gerardo Gonzalez Morales" w:date="2019-02-13T20:59:00Z">
        <w:r w:rsidR="00D83CAF">
          <w:rPr>
            <w:rFonts w:asciiTheme="majorBidi" w:hAnsiTheme="majorBidi" w:cstheme="majorBidi"/>
            <w:lang w:val="en-US"/>
          </w:rPr>
          <w:t>percent</w:t>
        </w:r>
      </w:ins>
      <w:r w:rsidR="002F53E8">
        <w:rPr>
          <w:rFonts w:asciiTheme="majorBidi" w:hAnsiTheme="majorBidi" w:cstheme="majorBidi"/>
          <w:lang w:val="en-US"/>
        </w:rPr>
        <w:t xml:space="preserve"> noting that the confidentiality provision applies to the NSS in general and not just the NSO. </w:t>
      </w:r>
    </w:p>
    <w:p w14:paraId="21B28C11" w14:textId="77777777" w:rsidR="00D13511" w:rsidRDefault="00D13511">
      <w:pPr>
        <w:keepNext/>
        <w:jc w:val="center"/>
        <w:rPr>
          <w:ins w:id="2423" w:author="Luis Gerardo Gonzalez Morales" w:date="2019-02-14T15:54:00Z"/>
        </w:rPr>
        <w:pPrChange w:id="2424" w:author="Luis Gerardo Gonzalez Morales" w:date="2019-02-14T15:54:00Z">
          <w:pPr/>
        </w:pPrChange>
      </w:pPr>
      <w:ins w:id="2425" w:author="Luis Gerardo Gonzalez Morales" w:date="2019-02-14T15:53:00Z">
        <w:r>
          <w:rPr>
            <w:b/>
            <w:bCs/>
            <w:noProof/>
          </w:rPr>
          <w:drawing>
            <wp:inline distT="0" distB="0" distL="0" distR="0" wp14:anchorId="7FB0D1F5" wp14:editId="17DF9D78">
              <wp:extent cx="3657600" cy="1828800"/>
              <wp:effectExtent l="0" t="0" r="0" b="0"/>
              <wp:docPr id="549" name="Graph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lot_47_Q06.1a.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657600" cy="1828800"/>
                      </a:xfrm>
                      <a:prstGeom prst="rect">
                        <a:avLst/>
                      </a:prstGeom>
                    </pic:spPr>
                  </pic:pic>
                </a:graphicData>
              </a:graphic>
            </wp:inline>
          </w:drawing>
        </w:r>
      </w:ins>
    </w:p>
    <w:p w14:paraId="01506950" w14:textId="73F59ECB" w:rsidR="00D13511" w:rsidRDefault="00D13511">
      <w:pPr>
        <w:pStyle w:val="Caption"/>
        <w:jc w:val="center"/>
        <w:rPr>
          <w:rFonts w:asciiTheme="majorBidi" w:hAnsiTheme="majorBidi" w:cstheme="majorBidi"/>
          <w:lang w:val="en-US"/>
        </w:rPr>
        <w:pPrChange w:id="2426" w:author="Luis Gerardo Gonzalez Morales" w:date="2019-02-14T15:54:00Z">
          <w:pPr/>
        </w:pPrChange>
      </w:pPr>
      <w:ins w:id="2427" w:author="Luis Gerardo Gonzalez Morales" w:date="2019-02-14T15:54:00Z">
        <w:r>
          <w:t xml:space="preserve">Figure </w:t>
        </w:r>
        <w:r>
          <w:fldChar w:fldCharType="begin"/>
        </w:r>
        <w:r>
          <w:instrText xml:space="preserve"> SEQ Figure \* ARABIC </w:instrText>
        </w:r>
      </w:ins>
      <w:r>
        <w:fldChar w:fldCharType="separate"/>
      </w:r>
      <w:ins w:id="2428" w:author="Luis Gerardo Gonzalez Morales" w:date="2019-02-17T11:55:00Z">
        <w:r w:rsidR="009241EC">
          <w:rPr>
            <w:noProof/>
          </w:rPr>
          <w:t>35</w:t>
        </w:r>
      </w:ins>
      <w:ins w:id="2429" w:author="Luis Gerardo Gonzalez Morales" w:date="2019-02-14T15:54:00Z">
        <w:r>
          <w:fldChar w:fldCharType="end"/>
        </w:r>
        <w:r>
          <w:rPr>
            <w:lang w:val="en-US"/>
          </w:rPr>
          <w:t>. Scope of legal provisions on confidentiality</w:t>
        </w:r>
        <w:r>
          <w:rPr>
            <w:lang w:val="en-US"/>
          </w:rPr>
          <w:br/>
        </w:r>
      </w:ins>
    </w:p>
    <w:tbl>
      <w:tblPr>
        <w:tblW w:w="8640" w:type="dxa"/>
        <w:tblInd w:w="103" w:type="dxa"/>
        <w:tblLook w:val="04A0" w:firstRow="1" w:lastRow="0" w:firstColumn="1" w:lastColumn="0" w:noHBand="0" w:noVBand="1"/>
      </w:tblPr>
      <w:tblGrid>
        <w:gridCol w:w="681"/>
        <w:gridCol w:w="6635"/>
        <w:gridCol w:w="603"/>
        <w:gridCol w:w="721"/>
      </w:tblGrid>
      <w:tr w:rsidR="002F53E8" w:rsidRPr="002F53E8" w:rsidDel="0027088C" w14:paraId="0152CA6D" w14:textId="7BA220A9" w:rsidTr="00B17A3D">
        <w:trPr>
          <w:trHeight w:val="560"/>
          <w:del w:id="2430" w:author="Luis Gerardo Gonzalez Morales" w:date="2019-02-14T15:57:00Z"/>
        </w:trPr>
        <w:tc>
          <w:tcPr>
            <w:tcW w:w="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D8C5C2" w14:textId="3B50083D" w:rsidR="002F53E8" w:rsidRPr="002F53E8" w:rsidDel="0027088C" w:rsidRDefault="002F53E8" w:rsidP="002F53E8">
            <w:pPr>
              <w:spacing w:after="0" w:line="240" w:lineRule="auto"/>
              <w:rPr>
                <w:del w:id="2431" w:author="Luis Gerardo Gonzalez Morales" w:date="2019-02-14T15:57:00Z"/>
                <w:rFonts w:ascii="Calibri" w:eastAsia="Times New Roman" w:hAnsi="Calibri" w:cs="Times New Roman"/>
                <w:color w:val="000000"/>
                <w:sz w:val="20"/>
                <w:szCs w:val="20"/>
                <w:lang w:val="en-US" w:eastAsia="en-US"/>
              </w:rPr>
            </w:pPr>
            <w:del w:id="2432" w:author="Luis Gerardo Gonzalez Morales" w:date="2019-02-14T15:57:00Z">
              <w:r w:rsidRPr="002F53E8" w:rsidDel="0027088C">
                <w:rPr>
                  <w:rFonts w:ascii="Calibri" w:eastAsia="Times New Roman" w:hAnsi="Calibri" w:cs="Times New Roman"/>
                  <w:color w:val="000000"/>
                  <w:sz w:val="20"/>
                  <w:szCs w:val="20"/>
                  <w:lang w:val="en-US" w:eastAsia="en-US"/>
                </w:rPr>
                <w:delText>6.1a</w:delText>
              </w:r>
            </w:del>
          </w:p>
        </w:tc>
        <w:tc>
          <w:tcPr>
            <w:tcW w:w="6635" w:type="dxa"/>
            <w:tcBorders>
              <w:top w:val="single" w:sz="4" w:space="0" w:color="auto"/>
              <w:left w:val="nil"/>
              <w:bottom w:val="single" w:sz="4" w:space="0" w:color="auto"/>
              <w:right w:val="single" w:sz="4" w:space="0" w:color="auto"/>
            </w:tcBorders>
            <w:shd w:val="clear" w:color="auto" w:fill="auto"/>
            <w:vAlign w:val="bottom"/>
            <w:hideMark/>
          </w:tcPr>
          <w:p w14:paraId="322778F9" w14:textId="54D8870B" w:rsidR="002F53E8" w:rsidRPr="002F53E8" w:rsidDel="0027088C" w:rsidRDefault="002F53E8" w:rsidP="002F53E8">
            <w:pPr>
              <w:spacing w:after="0" w:line="240" w:lineRule="auto"/>
              <w:rPr>
                <w:del w:id="2433" w:author="Luis Gerardo Gonzalez Morales" w:date="2019-02-14T15:57:00Z"/>
                <w:rFonts w:ascii="Calibri" w:eastAsia="Times New Roman" w:hAnsi="Calibri" w:cs="Times New Roman"/>
                <w:color w:val="000000"/>
                <w:sz w:val="20"/>
                <w:szCs w:val="20"/>
                <w:lang w:val="en-US" w:eastAsia="en-US"/>
              </w:rPr>
            </w:pPr>
            <w:del w:id="2434" w:author="Luis Gerardo Gonzalez Morales" w:date="2019-02-14T15:57:00Z">
              <w:r w:rsidRPr="002F53E8" w:rsidDel="0027088C">
                <w:rPr>
                  <w:rFonts w:ascii="Calibri" w:eastAsia="Times New Roman" w:hAnsi="Calibri" w:cs="Times New Roman"/>
                  <w:color w:val="000000"/>
                  <w:sz w:val="20"/>
                  <w:szCs w:val="20"/>
                  <w:lang w:val="en-US" w:eastAsia="en-US"/>
                </w:rPr>
                <w:delText>If yes, does it apply to the NSO only or to the NSS in general?  (single)</w:delText>
              </w:r>
            </w:del>
          </w:p>
        </w:tc>
        <w:tc>
          <w:tcPr>
            <w:tcW w:w="603" w:type="dxa"/>
            <w:tcBorders>
              <w:top w:val="single" w:sz="4" w:space="0" w:color="auto"/>
              <w:left w:val="nil"/>
              <w:bottom w:val="single" w:sz="4" w:space="0" w:color="auto"/>
              <w:right w:val="single" w:sz="4" w:space="0" w:color="auto"/>
            </w:tcBorders>
            <w:shd w:val="clear" w:color="auto" w:fill="auto"/>
            <w:noWrap/>
            <w:vAlign w:val="bottom"/>
            <w:hideMark/>
          </w:tcPr>
          <w:p w14:paraId="2F58A59A" w14:textId="11C18F1C" w:rsidR="002F53E8" w:rsidRPr="002F53E8" w:rsidDel="0027088C" w:rsidRDefault="002F53E8" w:rsidP="002F53E8">
            <w:pPr>
              <w:spacing w:after="0" w:line="240" w:lineRule="auto"/>
              <w:rPr>
                <w:del w:id="2435" w:author="Luis Gerardo Gonzalez Morales" w:date="2019-02-14T15:57:00Z"/>
                <w:rFonts w:ascii="Calibri" w:eastAsia="Times New Roman" w:hAnsi="Calibri" w:cs="Times New Roman"/>
                <w:color w:val="000000"/>
                <w:sz w:val="20"/>
                <w:szCs w:val="20"/>
                <w:lang w:val="en-US" w:eastAsia="en-US"/>
              </w:rPr>
            </w:pPr>
            <w:del w:id="2436" w:author="Luis Gerardo Gonzalez Morales" w:date="2019-02-14T15:57:00Z">
              <w:r w:rsidRPr="002F53E8" w:rsidDel="0027088C">
                <w:rPr>
                  <w:rFonts w:ascii="Calibri" w:eastAsia="Times New Roman" w:hAnsi="Calibri" w:cs="Times New Roman"/>
                  <w:color w:val="000000"/>
                  <w:sz w:val="20"/>
                  <w:szCs w:val="20"/>
                  <w:lang w:val="en-US" w:eastAsia="en-US"/>
                </w:rPr>
                <w:delText>No.</w:delText>
              </w:r>
            </w:del>
          </w:p>
        </w:tc>
        <w:tc>
          <w:tcPr>
            <w:tcW w:w="721" w:type="dxa"/>
            <w:tcBorders>
              <w:top w:val="single" w:sz="4" w:space="0" w:color="auto"/>
              <w:left w:val="nil"/>
              <w:bottom w:val="single" w:sz="4" w:space="0" w:color="auto"/>
              <w:right w:val="single" w:sz="4" w:space="0" w:color="auto"/>
            </w:tcBorders>
            <w:shd w:val="clear" w:color="auto" w:fill="auto"/>
            <w:noWrap/>
            <w:vAlign w:val="bottom"/>
            <w:hideMark/>
          </w:tcPr>
          <w:p w14:paraId="76D5C0CF" w14:textId="499BDE0B" w:rsidR="002F53E8" w:rsidRPr="002F53E8" w:rsidDel="0027088C" w:rsidRDefault="002F53E8" w:rsidP="002F53E8">
            <w:pPr>
              <w:spacing w:after="0" w:line="240" w:lineRule="auto"/>
              <w:rPr>
                <w:del w:id="2437" w:author="Luis Gerardo Gonzalez Morales" w:date="2019-02-14T15:57:00Z"/>
                <w:rFonts w:ascii="Calibri" w:eastAsia="Times New Roman" w:hAnsi="Calibri" w:cs="Times New Roman"/>
                <w:color w:val="000000"/>
                <w:sz w:val="20"/>
                <w:szCs w:val="20"/>
                <w:lang w:val="en-US" w:eastAsia="en-US"/>
              </w:rPr>
            </w:pPr>
            <w:del w:id="2438" w:author="Luis Gerardo Gonzalez Morales" w:date="2019-02-14T15:57:00Z">
              <w:r w:rsidRPr="002F53E8" w:rsidDel="0027088C">
                <w:rPr>
                  <w:rFonts w:ascii="Calibri" w:eastAsia="Times New Roman" w:hAnsi="Calibri" w:cs="Times New Roman"/>
                  <w:color w:val="000000"/>
                  <w:sz w:val="20"/>
                  <w:szCs w:val="20"/>
                  <w:lang w:val="en-US" w:eastAsia="en-US"/>
                </w:rPr>
                <w:delText>%</w:delText>
              </w:r>
            </w:del>
          </w:p>
        </w:tc>
      </w:tr>
      <w:tr w:rsidR="002F53E8" w:rsidRPr="002F53E8" w:rsidDel="0027088C" w14:paraId="1B10D41B" w14:textId="73726BC7" w:rsidTr="00B17A3D">
        <w:trPr>
          <w:trHeight w:val="280"/>
          <w:del w:id="2439" w:author="Luis Gerardo Gonzalez Morales" w:date="2019-02-14T15:57:00Z"/>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14:paraId="602C6993" w14:textId="15CBFD57" w:rsidR="002F53E8" w:rsidRPr="002F53E8" w:rsidDel="0027088C" w:rsidRDefault="002F53E8" w:rsidP="002F53E8">
            <w:pPr>
              <w:spacing w:after="0" w:line="240" w:lineRule="auto"/>
              <w:rPr>
                <w:del w:id="2440" w:author="Luis Gerardo Gonzalez Morales" w:date="2019-02-14T15:57:00Z"/>
                <w:rFonts w:ascii="Calibri" w:eastAsia="Times New Roman" w:hAnsi="Calibri" w:cs="Times New Roman"/>
                <w:color w:val="000000"/>
                <w:sz w:val="20"/>
                <w:szCs w:val="20"/>
                <w:lang w:val="en-US" w:eastAsia="en-US"/>
              </w:rPr>
            </w:pPr>
            <w:del w:id="2441" w:author="Luis Gerardo Gonzalez Morales" w:date="2019-02-14T15:57:00Z">
              <w:r w:rsidRPr="002F53E8" w:rsidDel="0027088C">
                <w:rPr>
                  <w:rFonts w:ascii="Calibri" w:eastAsia="Times New Roman" w:hAnsi="Calibri" w:cs="Times New Roman"/>
                  <w:color w:val="000000"/>
                  <w:sz w:val="20"/>
                  <w:szCs w:val="20"/>
                  <w:lang w:val="en-US" w:eastAsia="en-US"/>
                </w:rPr>
                <w:delText> </w:delText>
              </w:r>
            </w:del>
          </w:p>
        </w:tc>
        <w:tc>
          <w:tcPr>
            <w:tcW w:w="6635" w:type="dxa"/>
            <w:tcBorders>
              <w:top w:val="nil"/>
              <w:left w:val="nil"/>
              <w:bottom w:val="single" w:sz="4" w:space="0" w:color="auto"/>
              <w:right w:val="single" w:sz="4" w:space="0" w:color="auto"/>
            </w:tcBorders>
            <w:shd w:val="clear" w:color="auto" w:fill="auto"/>
            <w:noWrap/>
            <w:vAlign w:val="bottom"/>
            <w:hideMark/>
          </w:tcPr>
          <w:p w14:paraId="22DB0C2A" w14:textId="4DC2B584" w:rsidR="002F53E8" w:rsidRPr="002F53E8" w:rsidDel="0027088C" w:rsidRDefault="002F53E8" w:rsidP="002F53E8">
            <w:pPr>
              <w:spacing w:after="0" w:line="240" w:lineRule="auto"/>
              <w:rPr>
                <w:del w:id="2442" w:author="Luis Gerardo Gonzalez Morales" w:date="2019-02-14T15:57:00Z"/>
                <w:rFonts w:ascii="Calibri" w:eastAsia="Times New Roman" w:hAnsi="Calibri" w:cs="Times New Roman"/>
                <w:color w:val="000000"/>
                <w:sz w:val="20"/>
                <w:szCs w:val="20"/>
                <w:lang w:val="en-US" w:eastAsia="en-US"/>
              </w:rPr>
            </w:pPr>
            <w:del w:id="2443" w:author="Luis Gerardo Gonzalez Morales" w:date="2019-02-14T15:57:00Z">
              <w:r w:rsidRPr="002F53E8" w:rsidDel="0027088C">
                <w:rPr>
                  <w:rFonts w:ascii="Calibri" w:eastAsia="Times New Roman" w:hAnsi="Calibri" w:cs="Times New Roman"/>
                  <w:color w:val="000000"/>
                  <w:sz w:val="20"/>
                  <w:szCs w:val="20"/>
                  <w:lang w:val="en-US" w:eastAsia="en-US"/>
                </w:rPr>
                <w:delText>NSS</w:delText>
              </w:r>
            </w:del>
          </w:p>
        </w:tc>
        <w:tc>
          <w:tcPr>
            <w:tcW w:w="603" w:type="dxa"/>
            <w:tcBorders>
              <w:top w:val="nil"/>
              <w:left w:val="nil"/>
              <w:bottom w:val="single" w:sz="4" w:space="0" w:color="auto"/>
              <w:right w:val="single" w:sz="4" w:space="0" w:color="auto"/>
            </w:tcBorders>
            <w:shd w:val="clear" w:color="auto" w:fill="auto"/>
            <w:noWrap/>
            <w:vAlign w:val="bottom"/>
            <w:hideMark/>
          </w:tcPr>
          <w:p w14:paraId="486E6B71" w14:textId="41BA6AA9" w:rsidR="002F53E8" w:rsidRPr="002F53E8" w:rsidDel="0027088C" w:rsidRDefault="002F53E8" w:rsidP="002F53E8">
            <w:pPr>
              <w:spacing w:after="0" w:line="240" w:lineRule="auto"/>
              <w:jc w:val="right"/>
              <w:rPr>
                <w:del w:id="2444" w:author="Luis Gerardo Gonzalez Morales" w:date="2019-02-14T15:57:00Z"/>
                <w:rFonts w:ascii="Calibri" w:eastAsia="Times New Roman" w:hAnsi="Calibri" w:cs="Times New Roman"/>
                <w:color w:val="000000"/>
                <w:sz w:val="20"/>
                <w:szCs w:val="20"/>
                <w:lang w:val="en-US" w:eastAsia="en-US"/>
              </w:rPr>
            </w:pPr>
            <w:del w:id="2445" w:author="Luis Gerardo Gonzalez Morales" w:date="2019-02-14T15:57:00Z">
              <w:r w:rsidRPr="002F53E8" w:rsidDel="0027088C">
                <w:rPr>
                  <w:rFonts w:ascii="Calibri" w:eastAsia="Times New Roman" w:hAnsi="Calibri" w:cs="Times New Roman"/>
                  <w:color w:val="000000"/>
                  <w:sz w:val="20"/>
                  <w:szCs w:val="20"/>
                  <w:lang w:val="en-US" w:eastAsia="en-US"/>
                </w:rPr>
                <w:delText>65</w:delText>
              </w:r>
            </w:del>
          </w:p>
        </w:tc>
        <w:tc>
          <w:tcPr>
            <w:tcW w:w="721" w:type="dxa"/>
            <w:tcBorders>
              <w:top w:val="nil"/>
              <w:left w:val="nil"/>
              <w:bottom w:val="single" w:sz="4" w:space="0" w:color="auto"/>
              <w:right w:val="single" w:sz="4" w:space="0" w:color="auto"/>
            </w:tcBorders>
            <w:shd w:val="clear" w:color="auto" w:fill="auto"/>
            <w:noWrap/>
            <w:vAlign w:val="bottom"/>
            <w:hideMark/>
          </w:tcPr>
          <w:p w14:paraId="4F1CB321" w14:textId="279AA9D7" w:rsidR="002F53E8" w:rsidRPr="002F53E8" w:rsidDel="0027088C" w:rsidRDefault="002F53E8" w:rsidP="002F53E8">
            <w:pPr>
              <w:spacing w:after="0" w:line="240" w:lineRule="auto"/>
              <w:jc w:val="right"/>
              <w:rPr>
                <w:del w:id="2446" w:author="Luis Gerardo Gonzalez Morales" w:date="2019-02-14T15:57:00Z"/>
                <w:rFonts w:ascii="Calibri" w:eastAsia="Times New Roman" w:hAnsi="Calibri" w:cs="Times New Roman"/>
                <w:color w:val="000000"/>
                <w:sz w:val="20"/>
                <w:szCs w:val="20"/>
                <w:lang w:val="en-US" w:eastAsia="en-US"/>
              </w:rPr>
            </w:pPr>
            <w:del w:id="2447" w:author="Luis Gerardo Gonzalez Morales" w:date="2019-02-14T15:57:00Z">
              <w:r w:rsidRPr="002F53E8" w:rsidDel="0027088C">
                <w:rPr>
                  <w:rFonts w:ascii="Calibri" w:eastAsia="Times New Roman" w:hAnsi="Calibri" w:cs="Times New Roman"/>
                  <w:color w:val="000000"/>
                  <w:sz w:val="20"/>
                  <w:szCs w:val="20"/>
                  <w:lang w:val="en-US" w:eastAsia="en-US"/>
                </w:rPr>
                <w:delText>69.9</w:delText>
              </w:r>
            </w:del>
          </w:p>
        </w:tc>
      </w:tr>
      <w:tr w:rsidR="002F53E8" w:rsidRPr="002F53E8" w:rsidDel="0027088C" w14:paraId="1232189D" w14:textId="77F12A42" w:rsidTr="00B17A3D">
        <w:trPr>
          <w:trHeight w:val="280"/>
          <w:del w:id="2448" w:author="Luis Gerardo Gonzalez Morales" w:date="2019-02-14T15:57:00Z"/>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14:paraId="6FA5BE7D" w14:textId="079DA6DC" w:rsidR="002F53E8" w:rsidRPr="002F53E8" w:rsidDel="0027088C" w:rsidRDefault="002F53E8" w:rsidP="002F53E8">
            <w:pPr>
              <w:spacing w:after="0" w:line="240" w:lineRule="auto"/>
              <w:rPr>
                <w:del w:id="2449" w:author="Luis Gerardo Gonzalez Morales" w:date="2019-02-14T15:57:00Z"/>
                <w:rFonts w:ascii="Calibri" w:eastAsia="Times New Roman" w:hAnsi="Calibri" w:cs="Times New Roman"/>
                <w:color w:val="000000"/>
                <w:sz w:val="20"/>
                <w:szCs w:val="20"/>
                <w:lang w:val="en-US" w:eastAsia="en-US"/>
              </w:rPr>
            </w:pPr>
            <w:del w:id="2450" w:author="Luis Gerardo Gonzalez Morales" w:date="2019-02-14T15:57:00Z">
              <w:r w:rsidRPr="002F53E8" w:rsidDel="0027088C">
                <w:rPr>
                  <w:rFonts w:ascii="Calibri" w:eastAsia="Times New Roman" w:hAnsi="Calibri" w:cs="Times New Roman"/>
                  <w:color w:val="000000"/>
                  <w:sz w:val="20"/>
                  <w:szCs w:val="20"/>
                  <w:lang w:val="en-US" w:eastAsia="en-US"/>
                </w:rPr>
                <w:delText> </w:delText>
              </w:r>
            </w:del>
          </w:p>
        </w:tc>
        <w:tc>
          <w:tcPr>
            <w:tcW w:w="6635" w:type="dxa"/>
            <w:tcBorders>
              <w:top w:val="nil"/>
              <w:left w:val="nil"/>
              <w:bottom w:val="single" w:sz="4" w:space="0" w:color="auto"/>
              <w:right w:val="single" w:sz="4" w:space="0" w:color="auto"/>
            </w:tcBorders>
            <w:shd w:val="clear" w:color="auto" w:fill="auto"/>
            <w:noWrap/>
            <w:vAlign w:val="bottom"/>
            <w:hideMark/>
          </w:tcPr>
          <w:p w14:paraId="4489A178" w14:textId="4616F93F" w:rsidR="002F53E8" w:rsidRPr="002F53E8" w:rsidDel="0027088C" w:rsidRDefault="002F53E8" w:rsidP="002F53E8">
            <w:pPr>
              <w:spacing w:after="0" w:line="240" w:lineRule="auto"/>
              <w:rPr>
                <w:del w:id="2451" w:author="Luis Gerardo Gonzalez Morales" w:date="2019-02-14T15:57:00Z"/>
                <w:rFonts w:ascii="Calibri" w:eastAsia="Times New Roman" w:hAnsi="Calibri" w:cs="Times New Roman"/>
                <w:color w:val="000000"/>
                <w:sz w:val="20"/>
                <w:szCs w:val="20"/>
                <w:lang w:val="en-US" w:eastAsia="en-US"/>
              </w:rPr>
            </w:pPr>
            <w:del w:id="2452" w:author="Luis Gerardo Gonzalez Morales" w:date="2019-02-14T15:57:00Z">
              <w:r w:rsidRPr="002F53E8" w:rsidDel="0027088C">
                <w:rPr>
                  <w:rFonts w:ascii="Calibri" w:eastAsia="Times New Roman" w:hAnsi="Calibri" w:cs="Times New Roman"/>
                  <w:color w:val="000000"/>
                  <w:sz w:val="20"/>
                  <w:szCs w:val="20"/>
                  <w:lang w:val="en-US" w:eastAsia="en-US"/>
                </w:rPr>
                <w:delText>NSO</w:delText>
              </w:r>
            </w:del>
          </w:p>
        </w:tc>
        <w:tc>
          <w:tcPr>
            <w:tcW w:w="603" w:type="dxa"/>
            <w:tcBorders>
              <w:top w:val="nil"/>
              <w:left w:val="nil"/>
              <w:bottom w:val="single" w:sz="4" w:space="0" w:color="auto"/>
              <w:right w:val="single" w:sz="4" w:space="0" w:color="auto"/>
            </w:tcBorders>
            <w:shd w:val="clear" w:color="auto" w:fill="auto"/>
            <w:noWrap/>
            <w:vAlign w:val="bottom"/>
            <w:hideMark/>
          </w:tcPr>
          <w:p w14:paraId="6F044D56" w14:textId="7A64CFFB" w:rsidR="002F53E8" w:rsidRPr="002F53E8" w:rsidDel="0027088C" w:rsidRDefault="002F53E8" w:rsidP="002F53E8">
            <w:pPr>
              <w:spacing w:after="0" w:line="240" w:lineRule="auto"/>
              <w:jc w:val="right"/>
              <w:rPr>
                <w:del w:id="2453" w:author="Luis Gerardo Gonzalez Morales" w:date="2019-02-14T15:57:00Z"/>
                <w:rFonts w:ascii="Calibri" w:eastAsia="Times New Roman" w:hAnsi="Calibri" w:cs="Times New Roman"/>
                <w:color w:val="000000"/>
                <w:sz w:val="20"/>
                <w:szCs w:val="20"/>
                <w:lang w:val="en-US" w:eastAsia="en-US"/>
              </w:rPr>
            </w:pPr>
            <w:del w:id="2454" w:author="Luis Gerardo Gonzalez Morales" w:date="2019-02-14T15:57:00Z">
              <w:r w:rsidRPr="002F53E8" w:rsidDel="0027088C">
                <w:rPr>
                  <w:rFonts w:ascii="Calibri" w:eastAsia="Times New Roman" w:hAnsi="Calibri" w:cs="Times New Roman"/>
                  <w:color w:val="000000"/>
                  <w:sz w:val="20"/>
                  <w:szCs w:val="20"/>
                  <w:lang w:val="en-US" w:eastAsia="en-US"/>
                </w:rPr>
                <w:delText>28</w:delText>
              </w:r>
            </w:del>
          </w:p>
        </w:tc>
        <w:tc>
          <w:tcPr>
            <w:tcW w:w="721" w:type="dxa"/>
            <w:tcBorders>
              <w:top w:val="nil"/>
              <w:left w:val="nil"/>
              <w:bottom w:val="single" w:sz="4" w:space="0" w:color="auto"/>
              <w:right w:val="single" w:sz="4" w:space="0" w:color="auto"/>
            </w:tcBorders>
            <w:shd w:val="clear" w:color="auto" w:fill="auto"/>
            <w:noWrap/>
            <w:vAlign w:val="bottom"/>
            <w:hideMark/>
          </w:tcPr>
          <w:p w14:paraId="1317C6CB" w14:textId="088BD82F" w:rsidR="002F53E8" w:rsidRPr="002F53E8" w:rsidDel="0027088C" w:rsidRDefault="002F53E8" w:rsidP="002F53E8">
            <w:pPr>
              <w:spacing w:after="0" w:line="240" w:lineRule="auto"/>
              <w:jc w:val="right"/>
              <w:rPr>
                <w:del w:id="2455" w:author="Luis Gerardo Gonzalez Morales" w:date="2019-02-14T15:57:00Z"/>
                <w:rFonts w:ascii="Calibri" w:eastAsia="Times New Roman" w:hAnsi="Calibri" w:cs="Times New Roman"/>
                <w:color w:val="000000"/>
                <w:sz w:val="20"/>
                <w:szCs w:val="20"/>
                <w:lang w:val="en-US" w:eastAsia="en-US"/>
              </w:rPr>
            </w:pPr>
            <w:del w:id="2456" w:author="Luis Gerardo Gonzalez Morales" w:date="2019-02-14T15:57:00Z">
              <w:r w:rsidRPr="002F53E8" w:rsidDel="0027088C">
                <w:rPr>
                  <w:rFonts w:ascii="Calibri" w:eastAsia="Times New Roman" w:hAnsi="Calibri" w:cs="Times New Roman"/>
                  <w:color w:val="000000"/>
                  <w:sz w:val="20"/>
                  <w:szCs w:val="20"/>
                  <w:lang w:val="en-US" w:eastAsia="en-US"/>
                </w:rPr>
                <w:delText>30.1</w:delText>
              </w:r>
            </w:del>
          </w:p>
        </w:tc>
      </w:tr>
    </w:tbl>
    <w:p w14:paraId="2EE3E5DB" w14:textId="37A3B6F8" w:rsidR="002F53E8" w:rsidDel="0027088C" w:rsidRDefault="0027088C" w:rsidP="0027088C">
      <w:pPr>
        <w:keepNext/>
        <w:spacing w:after="0" w:line="240" w:lineRule="auto"/>
        <w:contextualSpacing/>
        <w:jc w:val="center"/>
        <w:rPr>
          <w:del w:id="2457" w:author="Luis Gerardo Gonzalez Morales" w:date="2019-02-14T16:06:00Z"/>
          <w:rFonts w:asciiTheme="majorBidi" w:hAnsiTheme="majorBidi" w:cstheme="majorBidi"/>
          <w:lang w:val="en-US"/>
        </w:rPr>
      </w:pPr>
      <w:ins w:id="2458" w:author="Luis Gerardo Gonzalez Morales" w:date="2019-02-14T16:04:00Z">
        <w:r>
          <w:rPr>
            <w:rFonts w:asciiTheme="majorBidi" w:hAnsiTheme="majorBidi" w:cstheme="majorBidi"/>
            <w:lang w:val="en-US"/>
          </w:rPr>
          <w:t>In most cases, s</w:t>
        </w:r>
      </w:ins>
      <w:ins w:id="2459" w:author="Luis Gerardo Gonzalez Morales" w:date="2019-02-14T16:01:00Z">
        <w:r>
          <w:rPr>
            <w:rFonts w:asciiTheme="majorBidi" w:hAnsiTheme="majorBidi" w:cstheme="majorBidi"/>
            <w:lang w:val="en-US"/>
          </w:rPr>
          <w:t xml:space="preserve">uch </w:t>
        </w:r>
      </w:ins>
      <w:ins w:id="2460" w:author="Luis Gerardo Gonzalez Morales" w:date="2019-02-14T16:02:00Z">
        <w:r>
          <w:rPr>
            <w:rFonts w:asciiTheme="majorBidi" w:hAnsiTheme="majorBidi" w:cstheme="majorBidi"/>
            <w:lang w:val="en-US"/>
          </w:rPr>
          <w:t xml:space="preserve">provisions cover the duty of staff in </w:t>
        </w:r>
      </w:ins>
      <w:ins w:id="2461" w:author="Luis Gerardo Gonzalez Morales" w:date="2019-02-14T16:03:00Z">
        <w:r>
          <w:rPr>
            <w:rFonts w:asciiTheme="majorBidi" w:hAnsiTheme="majorBidi" w:cstheme="majorBidi"/>
            <w:lang w:val="en-US"/>
          </w:rPr>
          <w:t xml:space="preserve">National Statistical Offices to protect confidentiality, and the </w:t>
        </w:r>
      </w:ins>
      <w:ins w:id="2462" w:author="Luis Gerardo Gonzalez Morales" w:date="2019-02-14T16:04:00Z">
        <w:r>
          <w:rPr>
            <w:rFonts w:asciiTheme="majorBidi" w:hAnsiTheme="majorBidi" w:cstheme="majorBidi"/>
            <w:lang w:val="en-US"/>
          </w:rPr>
          <w:t>training of staff on how to protect individual data.  They also cover technical aspects of confidenti</w:t>
        </w:r>
      </w:ins>
      <w:ins w:id="2463" w:author="Luis Gerardo Gonzalez Morales" w:date="2019-02-14T16:05:00Z">
        <w:r>
          <w:rPr>
            <w:rFonts w:asciiTheme="majorBidi" w:hAnsiTheme="majorBidi" w:cstheme="majorBidi"/>
            <w:lang w:val="en-US"/>
          </w:rPr>
          <w:t xml:space="preserve">ality protection, including processes for granting access to microdata, storing and destroying individual records, and checks that need to be conducted </w:t>
        </w:r>
      </w:ins>
      <w:ins w:id="2464" w:author="Luis Gerardo Gonzalez Morales" w:date="2019-02-14T16:06:00Z">
        <w:r>
          <w:rPr>
            <w:rFonts w:asciiTheme="majorBidi" w:hAnsiTheme="majorBidi" w:cstheme="majorBidi"/>
            <w:lang w:val="en-US"/>
          </w:rPr>
          <w:t>before releasing microdata</w:t>
        </w:r>
      </w:ins>
      <w:ins w:id="2465" w:author="Luis Gerardo Gonzalez Morales" w:date="2019-02-14T16:05:00Z">
        <w:r>
          <w:rPr>
            <w:rFonts w:asciiTheme="majorBidi" w:hAnsiTheme="majorBidi" w:cstheme="majorBidi"/>
            <w:lang w:val="en-US"/>
          </w:rPr>
          <w:t xml:space="preserve"> data</w:t>
        </w:r>
      </w:ins>
      <w:ins w:id="2466" w:author="Luis Gerardo Gonzalez Morales" w:date="2019-02-14T16:06:00Z">
        <w:r>
          <w:rPr>
            <w:rFonts w:asciiTheme="majorBidi" w:hAnsiTheme="majorBidi" w:cstheme="majorBidi"/>
            <w:lang w:val="en-US"/>
          </w:rPr>
          <w:t xml:space="preserve">. </w:t>
        </w:r>
      </w:ins>
    </w:p>
    <w:p w14:paraId="1EAF2AB4" w14:textId="77777777" w:rsidR="0027088C" w:rsidRDefault="0027088C" w:rsidP="0007304A">
      <w:pPr>
        <w:rPr>
          <w:ins w:id="2467" w:author="Luis Gerardo Gonzalez Morales" w:date="2019-02-14T16:07:00Z"/>
          <w:rFonts w:asciiTheme="majorBidi" w:hAnsiTheme="majorBidi" w:cstheme="majorBidi"/>
          <w:lang w:val="en-US"/>
        </w:rPr>
      </w:pPr>
    </w:p>
    <w:p w14:paraId="350CAB26" w14:textId="6695A4A9" w:rsidR="002F53E8" w:rsidRPr="00E30737" w:rsidDel="0027088C" w:rsidRDefault="002F53E8">
      <w:pPr>
        <w:rPr>
          <w:del w:id="2468" w:author="Luis Gerardo Gonzalez Morales" w:date="2019-02-14T15:57:00Z"/>
          <w:rFonts w:asciiTheme="majorBidi" w:hAnsiTheme="majorBidi" w:cstheme="majorBidi"/>
          <w:i/>
          <w:lang w:val="en-US"/>
        </w:rPr>
      </w:pPr>
      <w:del w:id="2469" w:author="Luis Gerardo Gonzalez Morales" w:date="2019-02-14T15:57:00Z">
        <w:r w:rsidRPr="00C25CF4" w:rsidDel="0027088C">
          <w:rPr>
            <w:rFonts w:asciiTheme="majorBidi" w:hAnsiTheme="majorBidi" w:cstheme="majorBidi"/>
            <w:i/>
            <w:highlight w:val="yellow"/>
            <w:lang w:val="en-US"/>
          </w:rPr>
          <w:delText>Question 6.3</w:delText>
        </w:r>
      </w:del>
    </w:p>
    <w:p w14:paraId="487BA4B1" w14:textId="6A5DE33A" w:rsidR="002F53E8" w:rsidRPr="00AA12D8" w:rsidDel="0027088C" w:rsidRDefault="00AA12D8">
      <w:pPr>
        <w:spacing w:after="0" w:line="240" w:lineRule="auto"/>
        <w:contextualSpacing/>
        <w:jc w:val="center"/>
        <w:rPr>
          <w:del w:id="2470" w:author="Luis Gerardo Gonzalez Morales" w:date="2019-02-14T15:57:00Z"/>
          <w:rFonts w:asciiTheme="majorBidi" w:hAnsiTheme="majorBidi" w:cstheme="majorBidi"/>
          <w:i/>
          <w:iCs/>
          <w:sz w:val="20"/>
          <w:szCs w:val="20"/>
          <w:lang w:val="en-US"/>
        </w:rPr>
        <w:pPrChange w:id="2471" w:author="Luis Gerardo Gonzalez Morales" w:date="2019-02-14T15:58:00Z">
          <w:pPr>
            <w:spacing w:after="0" w:line="240" w:lineRule="auto"/>
            <w:contextualSpacing/>
          </w:pPr>
        </w:pPrChange>
      </w:pPr>
      <w:del w:id="2472" w:author="Luis Gerardo Gonzalez Morales" w:date="2019-02-14T15:57:00Z">
        <w:r w:rsidRPr="00AA12D8" w:rsidDel="0027088C">
          <w:rPr>
            <w:rFonts w:asciiTheme="majorBidi" w:hAnsiTheme="majorBidi" w:cstheme="majorBidi"/>
            <w:i/>
            <w:iCs/>
            <w:sz w:val="20"/>
            <w:szCs w:val="20"/>
            <w:lang w:val="en-US"/>
          </w:rPr>
          <w:delText>What practices are currently being implemented to anonymize statistical data?</w:delText>
        </w:r>
      </w:del>
    </w:p>
    <w:p w14:paraId="05CB1FEE" w14:textId="77777777" w:rsidR="0027088C" w:rsidRDefault="00AA12D8">
      <w:pPr>
        <w:keepNext/>
        <w:spacing w:after="0" w:line="240" w:lineRule="auto"/>
        <w:contextualSpacing/>
        <w:jc w:val="center"/>
        <w:rPr>
          <w:ins w:id="2473" w:author="Luis Gerardo Gonzalez Morales" w:date="2019-02-14T15:58:00Z"/>
        </w:rPr>
        <w:pPrChange w:id="2474" w:author="Luis Gerardo Gonzalez Morales" w:date="2019-02-14T15:58:00Z">
          <w:pPr>
            <w:spacing w:after="0" w:line="240" w:lineRule="auto"/>
            <w:contextualSpacing/>
          </w:pPr>
        </w:pPrChange>
      </w:pPr>
      <w:del w:id="2475" w:author="Luis Gerardo Gonzalez Morales" w:date="2019-02-14T15:57:00Z">
        <w:r w:rsidDel="0027088C">
          <w:rPr>
            <w:rFonts w:asciiTheme="majorBidi" w:hAnsiTheme="majorBidi" w:cstheme="majorBidi"/>
            <w:noProof/>
            <w:sz w:val="20"/>
            <w:szCs w:val="20"/>
            <w:lang w:val="en-US"/>
          </w:rPr>
          <w:drawing>
            <wp:inline distT="0" distB="0" distL="0" distR="0" wp14:anchorId="64938653" wp14:editId="4937D1A0">
              <wp:extent cx="6625749" cy="24860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5109" cy="2489537"/>
                      </a:xfrm>
                      <a:prstGeom prst="rect">
                        <a:avLst/>
                      </a:prstGeom>
                      <a:noFill/>
                    </pic:spPr>
                  </pic:pic>
                </a:graphicData>
              </a:graphic>
            </wp:inline>
          </w:drawing>
        </w:r>
      </w:del>
      <w:ins w:id="2476" w:author="Luis Gerardo Gonzalez Morales" w:date="2019-02-14T15:57:00Z">
        <w:r w:rsidR="0027088C">
          <w:rPr>
            <w:b/>
            <w:bCs/>
            <w:noProof/>
          </w:rPr>
          <w:drawing>
            <wp:inline distT="0" distB="0" distL="0" distR="0" wp14:anchorId="68776F93" wp14:editId="2922F1B6">
              <wp:extent cx="3657600" cy="3776472"/>
              <wp:effectExtent l="0" t="0" r="0" b="0"/>
              <wp:docPr id="550" name="Graph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lot_48_Q06.2.svg"/>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657600" cy="3776472"/>
                      </a:xfrm>
                      <a:prstGeom prst="rect">
                        <a:avLst/>
                      </a:prstGeom>
                    </pic:spPr>
                  </pic:pic>
                </a:graphicData>
              </a:graphic>
            </wp:inline>
          </w:drawing>
        </w:r>
      </w:ins>
    </w:p>
    <w:p w14:paraId="7F09479B" w14:textId="41D501E2" w:rsidR="00AA12D8" w:rsidRDefault="0027088C" w:rsidP="0027088C">
      <w:pPr>
        <w:pStyle w:val="Caption"/>
        <w:jc w:val="center"/>
        <w:rPr>
          <w:ins w:id="2477" w:author="Luis Gerardo Gonzalez Morales" w:date="2019-02-14T16:08:00Z"/>
          <w:lang w:val="en-US"/>
        </w:rPr>
      </w:pPr>
      <w:ins w:id="2478" w:author="Luis Gerardo Gonzalez Morales" w:date="2019-02-14T15:58:00Z">
        <w:r>
          <w:t xml:space="preserve">Figure </w:t>
        </w:r>
        <w:r>
          <w:fldChar w:fldCharType="begin"/>
        </w:r>
        <w:r>
          <w:instrText xml:space="preserve"> SEQ Figure \* ARABIC </w:instrText>
        </w:r>
      </w:ins>
      <w:r>
        <w:fldChar w:fldCharType="separate"/>
      </w:r>
      <w:ins w:id="2479" w:author="Luis Gerardo Gonzalez Morales" w:date="2019-02-17T11:55:00Z">
        <w:r w:rsidR="009241EC">
          <w:rPr>
            <w:noProof/>
          </w:rPr>
          <w:t>36</w:t>
        </w:r>
      </w:ins>
      <w:ins w:id="2480" w:author="Luis Gerardo Gonzalez Morales" w:date="2019-02-14T15:58:00Z">
        <w:r>
          <w:fldChar w:fldCharType="end"/>
        </w:r>
        <w:r>
          <w:rPr>
            <w:lang w:val="en-US"/>
          </w:rPr>
          <w:t>. Aspects considered in the confidentiality policy of the NSO</w:t>
        </w:r>
      </w:ins>
    </w:p>
    <w:p w14:paraId="617D4AFC" w14:textId="53FA6CBC" w:rsidR="004B792D" w:rsidRDefault="004B792D" w:rsidP="004B792D">
      <w:pPr>
        <w:rPr>
          <w:ins w:id="2481" w:author="Luis Gerardo Gonzalez Morales" w:date="2019-02-14T16:08:00Z"/>
          <w:rFonts w:asciiTheme="majorBidi" w:hAnsiTheme="majorBidi" w:cstheme="majorBidi"/>
          <w:lang w:val="en-US"/>
        </w:rPr>
      </w:pPr>
      <w:ins w:id="2482" w:author="Luis Gerardo Gonzalez Morales" w:date="2019-02-14T16:09:00Z">
        <w:r>
          <w:rPr>
            <w:rFonts w:asciiTheme="majorBidi" w:hAnsiTheme="majorBidi" w:cstheme="majorBidi"/>
            <w:lang w:val="en-US"/>
          </w:rPr>
          <w:lastRenderedPageBreak/>
          <w:t xml:space="preserve">Asked about the most common </w:t>
        </w:r>
        <w:r w:rsidRPr="002D7467">
          <w:rPr>
            <w:rFonts w:asciiTheme="majorBidi" w:hAnsiTheme="majorBidi" w:cstheme="majorBidi"/>
            <w:b/>
            <w:bCs/>
            <w:lang w:val="en-US"/>
            <w:rPrChange w:id="2483" w:author="Luis Gerardo Gonzalez Morales" w:date="2019-02-17T09:24:00Z">
              <w:rPr>
                <w:rFonts w:asciiTheme="majorBidi" w:hAnsiTheme="majorBidi" w:cstheme="majorBidi"/>
                <w:lang w:val="en-US"/>
              </w:rPr>
            </w:rPrChange>
          </w:rPr>
          <w:t>practices implemented to anonymize statistical data</w:t>
        </w:r>
        <w:r>
          <w:rPr>
            <w:rFonts w:asciiTheme="majorBidi" w:hAnsiTheme="majorBidi" w:cstheme="majorBidi"/>
            <w:lang w:val="en-US"/>
          </w:rPr>
          <w:t xml:space="preserve">, </w:t>
        </w:r>
        <w:proofErr w:type="gramStart"/>
        <w:r>
          <w:rPr>
            <w:rFonts w:asciiTheme="majorBidi" w:hAnsiTheme="majorBidi" w:cstheme="majorBidi"/>
            <w:lang w:val="en-US"/>
          </w:rPr>
          <w:t>the majority of</w:t>
        </w:r>
        <w:proofErr w:type="gramEnd"/>
        <w:r>
          <w:rPr>
            <w:rFonts w:asciiTheme="majorBidi" w:hAnsiTheme="majorBidi" w:cstheme="majorBidi"/>
            <w:lang w:val="en-US"/>
          </w:rPr>
          <w:t xml:space="preserve"> countries mentioned the </w:t>
        </w:r>
        <w:r w:rsidRPr="002D7467">
          <w:rPr>
            <w:rFonts w:asciiTheme="majorBidi" w:hAnsiTheme="majorBidi" w:cstheme="majorBidi"/>
            <w:b/>
            <w:bCs/>
            <w:lang w:val="en-US"/>
            <w:rPrChange w:id="2484" w:author="Luis Gerardo Gonzalez Morales" w:date="2019-02-17T09:24:00Z">
              <w:rPr>
                <w:rFonts w:asciiTheme="majorBidi" w:hAnsiTheme="majorBidi" w:cstheme="majorBidi"/>
                <w:lang w:val="en-US"/>
              </w:rPr>
            </w:rPrChange>
          </w:rPr>
          <w:t xml:space="preserve">removal of individual names </w:t>
        </w:r>
        <w:r>
          <w:rPr>
            <w:rFonts w:asciiTheme="majorBidi" w:hAnsiTheme="majorBidi" w:cstheme="majorBidi"/>
            <w:lang w:val="en-US"/>
          </w:rPr>
          <w:t xml:space="preserve">of persons and enterprises in statistical databases (91 percent), as well as the </w:t>
        </w:r>
        <w:r w:rsidRPr="002D7467">
          <w:rPr>
            <w:rFonts w:asciiTheme="majorBidi" w:hAnsiTheme="majorBidi" w:cstheme="majorBidi"/>
            <w:b/>
            <w:bCs/>
            <w:lang w:val="en-US"/>
            <w:rPrChange w:id="2485" w:author="Luis Gerardo Gonzalez Morales" w:date="2019-02-17T09:24:00Z">
              <w:rPr>
                <w:rFonts w:asciiTheme="majorBidi" w:hAnsiTheme="majorBidi" w:cstheme="majorBidi"/>
                <w:lang w:val="en-US"/>
              </w:rPr>
            </w:rPrChange>
          </w:rPr>
          <w:t>suppression of information that allows for re-identification</w:t>
        </w:r>
        <w:r>
          <w:rPr>
            <w:rFonts w:asciiTheme="majorBidi" w:hAnsiTheme="majorBidi" w:cstheme="majorBidi"/>
            <w:lang w:val="en-US"/>
          </w:rPr>
          <w:t xml:space="preserve"> of respondents. </w:t>
        </w:r>
      </w:ins>
      <w:ins w:id="2486" w:author="Luis Gerardo Gonzalez Morales" w:date="2019-02-14T16:10:00Z">
        <w:r>
          <w:rPr>
            <w:rFonts w:asciiTheme="majorBidi" w:hAnsiTheme="majorBidi" w:cstheme="majorBidi"/>
            <w:lang w:val="en-US"/>
          </w:rPr>
          <w:t>Every 3 out of 4</w:t>
        </w:r>
      </w:ins>
      <w:ins w:id="2487" w:author="Luis Gerardo Gonzalez Morales" w:date="2019-02-14T16:08:00Z">
        <w:r>
          <w:rPr>
            <w:rFonts w:asciiTheme="majorBidi" w:hAnsiTheme="majorBidi" w:cstheme="majorBidi"/>
            <w:lang w:val="en-US"/>
          </w:rPr>
          <w:t xml:space="preserve"> </w:t>
        </w:r>
      </w:ins>
      <w:ins w:id="2488" w:author="Luis Gerardo Gonzalez Morales" w:date="2019-02-14T16:10:00Z">
        <w:r>
          <w:rPr>
            <w:rFonts w:asciiTheme="majorBidi" w:hAnsiTheme="majorBidi" w:cstheme="majorBidi"/>
            <w:lang w:val="en-US"/>
          </w:rPr>
          <w:t xml:space="preserve">countries reported conducting </w:t>
        </w:r>
        <w:r w:rsidRPr="002D7467">
          <w:rPr>
            <w:rFonts w:asciiTheme="majorBidi" w:hAnsiTheme="majorBidi" w:cstheme="majorBidi"/>
            <w:b/>
            <w:bCs/>
            <w:lang w:val="en-US"/>
            <w:rPrChange w:id="2489" w:author="Luis Gerardo Gonzalez Morales" w:date="2019-02-17T09:24:00Z">
              <w:rPr>
                <w:rFonts w:asciiTheme="majorBidi" w:hAnsiTheme="majorBidi" w:cstheme="majorBidi"/>
                <w:lang w:val="en-US"/>
              </w:rPr>
            </w:rPrChange>
          </w:rPr>
          <w:t>microdata anonymization</w:t>
        </w:r>
        <w:r>
          <w:rPr>
            <w:rFonts w:asciiTheme="majorBidi" w:hAnsiTheme="majorBidi" w:cstheme="majorBidi"/>
            <w:lang w:val="en-US"/>
          </w:rPr>
          <w:t xml:space="preserve"> prior to release for research purposes, and</w:t>
        </w:r>
      </w:ins>
      <w:ins w:id="2490" w:author="Luis Gerardo Gonzalez Morales" w:date="2019-02-14T16:11:00Z">
        <w:r>
          <w:rPr>
            <w:rFonts w:asciiTheme="majorBidi" w:hAnsiTheme="majorBidi" w:cstheme="majorBidi"/>
            <w:lang w:val="en-US"/>
          </w:rPr>
          <w:t xml:space="preserve"> every 2 out of 3 countries conduct </w:t>
        </w:r>
        <w:r w:rsidRPr="002D7467">
          <w:rPr>
            <w:rFonts w:asciiTheme="majorBidi" w:hAnsiTheme="majorBidi" w:cstheme="majorBidi"/>
            <w:b/>
            <w:bCs/>
            <w:lang w:val="en-US"/>
            <w:rPrChange w:id="2491" w:author="Luis Gerardo Gonzalez Morales" w:date="2019-02-17T09:24:00Z">
              <w:rPr>
                <w:rFonts w:asciiTheme="majorBidi" w:hAnsiTheme="majorBidi" w:cstheme="majorBidi"/>
                <w:lang w:val="en-US"/>
              </w:rPr>
            </w:rPrChange>
          </w:rPr>
          <w:t>manual checks</w:t>
        </w:r>
        <w:r>
          <w:rPr>
            <w:rFonts w:asciiTheme="majorBidi" w:hAnsiTheme="majorBidi" w:cstheme="majorBidi"/>
            <w:lang w:val="en-US"/>
          </w:rPr>
          <w:t xml:space="preserve"> of data being prepared for dissemination.  However, only </w:t>
        </w:r>
      </w:ins>
      <w:ins w:id="2492" w:author="Luis Gerardo Gonzalez Morales" w:date="2019-02-14T16:12:00Z">
        <w:r>
          <w:rPr>
            <w:rFonts w:asciiTheme="majorBidi" w:hAnsiTheme="majorBidi" w:cstheme="majorBidi"/>
            <w:lang w:val="en-US"/>
          </w:rPr>
          <w:t xml:space="preserve">57% of countries report the </w:t>
        </w:r>
        <w:r w:rsidRPr="002D7467">
          <w:rPr>
            <w:rFonts w:asciiTheme="majorBidi" w:hAnsiTheme="majorBidi" w:cstheme="majorBidi"/>
            <w:b/>
            <w:bCs/>
            <w:lang w:val="en-US"/>
            <w:rPrChange w:id="2493" w:author="Luis Gerardo Gonzalez Morales" w:date="2019-02-17T09:24:00Z">
              <w:rPr>
                <w:rFonts w:asciiTheme="majorBidi" w:hAnsiTheme="majorBidi" w:cstheme="majorBidi"/>
                <w:lang w:val="en-US"/>
              </w:rPr>
            </w:rPrChange>
          </w:rPr>
          <w:t>use of specialized software</w:t>
        </w:r>
        <w:r>
          <w:rPr>
            <w:rFonts w:asciiTheme="majorBidi" w:hAnsiTheme="majorBidi" w:cstheme="majorBidi"/>
            <w:lang w:val="en-US"/>
          </w:rPr>
          <w:t xml:space="preserve"> </w:t>
        </w:r>
        <w:proofErr w:type="gramStart"/>
        <w:r>
          <w:rPr>
            <w:rFonts w:asciiTheme="majorBidi" w:hAnsiTheme="majorBidi" w:cstheme="majorBidi"/>
            <w:lang w:val="en-US"/>
          </w:rPr>
          <w:t>in order to</w:t>
        </w:r>
        <w:proofErr w:type="gramEnd"/>
        <w:r>
          <w:rPr>
            <w:rFonts w:asciiTheme="majorBidi" w:hAnsiTheme="majorBidi" w:cstheme="majorBidi"/>
            <w:lang w:val="en-US"/>
          </w:rPr>
          <w:t xml:space="preserve"> apply confidentiality checks, and only one third of the respondents </w:t>
        </w:r>
        <w:r w:rsidRPr="002D7467">
          <w:rPr>
            <w:rFonts w:asciiTheme="majorBidi" w:hAnsiTheme="majorBidi" w:cstheme="majorBidi"/>
            <w:b/>
            <w:bCs/>
            <w:lang w:val="en-US"/>
            <w:rPrChange w:id="2494" w:author="Luis Gerardo Gonzalez Morales" w:date="2019-02-17T09:24:00Z">
              <w:rPr>
                <w:rFonts w:asciiTheme="majorBidi" w:hAnsiTheme="majorBidi" w:cstheme="majorBidi"/>
                <w:lang w:val="en-US"/>
              </w:rPr>
            </w:rPrChange>
          </w:rPr>
          <w:t>engage specific authorities</w:t>
        </w:r>
        <w:r>
          <w:rPr>
            <w:rFonts w:asciiTheme="majorBidi" w:hAnsiTheme="majorBidi" w:cstheme="majorBidi"/>
            <w:lang w:val="en-US"/>
          </w:rPr>
          <w:t xml:space="preserve"> </w:t>
        </w:r>
      </w:ins>
      <w:ins w:id="2495" w:author="Luis Gerardo Gonzalez Morales" w:date="2019-02-14T17:13:00Z">
        <w:r w:rsidR="00021CD5">
          <w:rPr>
            <w:rFonts w:asciiTheme="majorBidi" w:hAnsiTheme="majorBidi" w:cstheme="majorBidi"/>
            <w:lang w:val="en-US"/>
          </w:rPr>
          <w:t>t</w:t>
        </w:r>
      </w:ins>
      <w:ins w:id="2496" w:author="Luis Gerardo Gonzalez Morales" w:date="2019-02-14T16:12:00Z">
        <w:r>
          <w:rPr>
            <w:rFonts w:asciiTheme="majorBidi" w:hAnsiTheme="majorBidi" w:cstheme="majorBidi"/>
            <w:lang w:val="en-US"/>
          </w:rPr>
          <w:t xml:space="preserve">o scrutinize applications for accessing confidential data.  </w:t>
        </w:r>
      </w:ins>
    </w:p>
    <w:p w14:paraId="1BCDE79A" w14:textId="22383606" w:rsidR="004B792D" w:rsidRPr="004B792D" w:rsidDel="004B792D" w:rsidRDefault="004B792D">
      <w:pPr>
        <w:rPr>
          <w:del w:id="2497" w:author="Luis Gerardo Gonzalez Morales" w:date="2019-02-14T16:08:00Z"/>
          <w:lang w:val="en-US"/>
          <w:rPrChange w:id="2498" w:author="Luis Gerardo Gonzalez Morales" w:date="2019-02-14T16:08:00Z">
            <w:rPr>
              <w:del w:id="2499" w:author="Luis Gerardo Gonzalez Morales" w:date="2019-02-14T16:08:00Z"/>
              <w:rFonts w:asciiTheme="majorBidi" w:hAnsiTheme="majorBidi" w:cstheme="majorBidi"/>
              <w:sz w:val="20"/>
              <w:szCs w:val="20"/>
              <w:lang w:val="en-US"/>
            </w:rPr>
          </w:rPrChange>
        </w:rPr>
        <w:pPrChange w:id="2500" w:author="Luis Gerardo Gonzalez Morales" w:date="2019-02-14T16:08:00Z">
          <w:pPr>
            <w:spacing w:after="0" w:line="240" w:lineRule="auto"/>
            <w:contextualSpacing/>
          </w:pPr>
        </w:pPrChange>
      </w:pPr>
    </w:p>
    <w:p w14:paraId="44B5AB5D" w14:textId="77777777" w:rsidR="004B792D" w:rsidRDefault="004B792D">
      <w:pPr>
        <w:keepNext/>
        <w:jc w:val="center"/>
        <w:rPr>
          <w:ins w:id="2501" w:author="Luis Gerardo Gonzalez Morales" w:date="2019-02-14T16:08:00Z"/>
        </w:rPr>
        <w:pPrChange w:id="2502" w:author="Luis Gerardo Gonzalez Morales" w:date="2019-02-14T16:08:00Z">
          <w:pPr/>
        </w:pPrChange>
      </w:pPr>
      <w:ins w:id="2503" w:author="Luis Gerardo Gonzalez Morales" w:date="2019-02-14T16:07:00Z">
        <w:r>
          <w:rPr>
            <w:b/>
            <w:bCs/>
            <w:noProof/>
          </w:rPr>
          <w:drawing>
            <wp:inline distT="0" distB="0" distL="0" distR="0" wp14:anchorId="55E3C0C0" wp14:editId="7BCCD142">
              <wp:extent cx="3657600" cy="3776472"/>
              <wp:effectExtent l="0" t="0" r="0" b="0"/>
              <wp:docPr id="551" name="Graph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lot_49_Q06.3.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657600" cy="3776472"/>
                      </a:xfrm>
                      <a:prstGeom prst="rect">
                        <a:avLst/>
                      </a:prstGeom>
                    </pic:spPr>
                  </pic:pic>
                </a:graphicData>
              </a:graphic>
            </wp:inline>
          </w:drawing>
        </w:r>
      </w:ins>
    </w:p>
    <w:p w14:paraId="6C6F71EF" w14:textId="1CFD8091" w:rsidR="00AA12D8" w:rsidRDefault="004B792D" w:rsidP="004B792D">
      <w:pPr>
        <w:pStyle w:val="Caption"/>
        <w:jc w:val="center"/>
        <w:rPr>
          <w:ins w:id="2504" w:author="Luis Gerardo Gonzalez Morales" w:date="2019-02-14T17:13:00Z"/>
          <w:lang w:val="en-US"/>
        </w:rPr>
      </w:pPr>
      <w:ins w:id="2505" w:author="Luis Gerardo Gonzalez Morales" w:date="2019-02-14T16:08:00Z">
        <w:r>
          <w:t xml:space="preserve">Figure </w:t>
        </w:r>
        <w:r>
          <w:fldChar w:fldCharType="begin"/>
        </w:r>
        <w:r>
          <w:instrText xml:space="preserve"> SEQ Figure \* ARABIC </w:instrText>
        </w:r>
      </w:ins>
      <w:r>
        <w:fldChar w:fldCharType="separate"/>
      </w:r>
      <w:ins w:id="2506" w:author="Luis Gerardo Gonzalez Morales" w:date="2019-02-17T11:55:00Z">
        <w:r w:rsidR="009241EC">
          <w:rPr>
            <w:noProof/>
          </w:rPr>
          <w:t>37</w:t>
        </w:r>
      </w:ins>
      <w:ins w:id="2507" w:author="Luis Gerardo Gonzalez Morales" w:date="2019-02-14T16:08:00Z">
        <w:r>
          <w:fldChar w:fldCharType="end"/>
        </w:r>
        <w:r>
          <w:rPr>
            <w:lang w:val="en-US"/>
          </w:rPr>
          <w:t>. Practices being implemented to anonymize statistical data</w:t>
        </w:r>
      </w:ins>
    </w:p>
    <w:p w14:paraId="64A88626" w14:textId="5743F5FA" w:rsidR="000D3F82" w:rsidRDefault="000D3F82" w:rsidP="000D3F82">
      <w:pPr>
        <w:rPr>
          <w:ins w:id="2508" w:author="Luis Gerardo Gonzalez Morales" w:date="2019-02-14T17:13:00Z"/>
          <w:lang w:val="en-US"/>
        </w:rPr>
      </w:pPr>
      <w:ins w:id="2509" w:author="Luis Gerardo Gonzalez Morales" w:date="2019-02-14T17:15:00Z">
        <w:r>
          <w:rPr>
            <w:rFonts w:asciiTheme="majorBidi" w:hAnsiTheme="majorBidi" w:cstheme="majorBidi"/>
            <w:lang w:val="en-US"/>
          </w:rPr>
          <w:t xml:space="preserve">Less than </w:t>
        </w:r>
      </w:ins>
      <w:ins w:id="2510" w:author="Luis Gerardo Gonzalez Morales" w:date="2019-02-14T17:21:00Z">
        <w:r>
          <w:rPr>
            <w:rFonts w:asciiTheme="majorBidi" w:hAnsiTheme="majorBidi" w:cstheme="majorBidi"/>
            <w:lang w:val="en-US"/>
          </w:rPr>
          <w:t>two thirds</w:t>
        </w:r>
      </w:ins>
      <w:ins w:id="2511" w:author="Luis Gerardo Gonzalez Morales" w:date="2019-02-14T17:15:00Z">
        <w:r>
          <w:rPr>
            <w:rFonts w:asciiTheme="majorBidi" w:hAnsiTheme="majorBidi" w:cstheme="majorBidi"/>
            <w:lang w:val="en-US"/>
          </w:rPr>
          <w:t xml:space="preserve"> of the respondents i</w:t>
        </w:r>
      </w:ins>
      <w:ins w:id="2512" w:author="Luis Gerardo Gonzalez Morales" w:date="2019-02-14T17:20:00Z">
        <w:r>
          <w:rPr>
            <w:rFonts w:asciiTheme="majorBidi" w:hAnsiTheme="majorBidi" w:cstheme="majorBidi"/>
            <w:lang w:val="en-US"/>
          </w:rPr>
          <w:t>dentified any</w:t>
        </w:r>
      </w:ins>
      <w:ins w:id="2513" w:author="Luis Gerardo Gonzalez Morales" w:date="2019-02-14T17:15:00Z">
        <w:r>
          <w:rPr>
            <w:rFonts w:asciiTheme="majorBidi" w:hAnsiTheme="majorBidi" w:cstheme="majorBidi"/>
            <w:lang w:val="en-US"/>
          </w:rPr>
          <w:t xml:space="preserve"> </w:t>
        </w:r>
        <w:r w:rsidRPr="002D7467">
          <w:rPr>
            <w:rFonts w:asciiTheme="majorBidi" w:hAnsiTheme="majorBidi" w:cstheme="majorBidi"/>
            <w:b/>
            <w:bCs/>
            <w:lang w:val="en-US"/>
            <w:rPrChange w:id="2514" w:author="Luis Gerardo Gonzalez Morales" w:date="2019-02-17T09:23:00Z">
              <w:rPr>
                <w:rFonts w:asciiTheme="majorBidi" w:hAnsiTheme="majorBidi" w:cstheme="majorBidi"/>
                <w:lang w:val="en-US"/>
              </w:rPr>
            </w:rPrChange>
          </w:rPr>
          <w:t>circumstances under which individual data can be disclosed to third parties</w:t>
        </w:r>
        <w:r>
          <w:rPr>
            <w:rFonts w:asciiTheme="majorBidi" w:hAnsiTheme="majorBidi" w:cstheme="majorBidi"/>
            <w:lang w:val="en-US"/>
          </w:rPr>
          <w:t xml:space="preserve">.  </w:t>
        </w:r>
      </w:ins>
      <w:ins w:id="2515" w:author="Luis Gerardo Gonzalez Morales" w:date="2019-02-14T17:16:00Z">
        <w:r>
          <w:rPr>
            <w:rFonts w:asciiTheme="majorBidi" w:hAnsiTheme="majorBidi" w:cstheme="majorBidi"/>
            <w:lang w:val="en-US"/>
          </w:rPr>
          <w:t xml:space="preserve">Among those that did, the most frequent was </w:t>
        </w:r>
        <w:r w:rsidRPr="002D7467">
          <w:rPr>
            <w:rFonts w:asciiTheme="majorBidi" w:hAnsiTheme="majorBidi" w:cstheme="majorBidi"/>
            <w:b/>
            <w:bCs/>
            <w:lang w:val="en-US"/>
            <w:rPrChange w:id="2516" w:author="Luis Gerardo Gonzalez Morales" w:date="2019-02-17T09:23:00Z">
              <w:rPr>
                <w:rFonts w:asciiTheme="majorBidi" w:hAnsiTheme="majorBidi" w:cstheme="majorBidi"/>
                <w:lang w:val="en-US"/>
              </w:rPr>
            </w:rPrChange>
          </w:rPr>
          <w:t>when the concerned individuals or enterprises ha</w:t>
        </w:r>
      </w:ins>
      <w:ins w:id="2517" w:author="Luis Gerardo Gonzalez Morales" w:date="2019-02-14T17:17:00Z">
        <w:r w:rsidRPr="002D7467">
          <w:rPr>
            <w:rFonts w:asciiTheme="majorBidi" w:hAnsiTheme="majorBidi" w:cstheme="majorBidi"/>
            <w:b/>
            <w:bCs/>
            <w:lang w:val="en-US"/>
            <w:rPrChange w:id="2518" w:author="Luis Gerardo Gonzalez Morales" w:date="2019-02-17T09:23:00Z">
              <w:rPr>
                <w:rFonts w:asciiTheme="majorBidi" w:hAnsiTheme="majorBidi" w:cstheme="majorBidi"/>
                <w:lang w:val="en-US"/>
              </w:rPr>
            </w:rPrChange>
          </w:rPr>
          <w:t>ve expressed their consent</w:t>
        </w:r>
        <w:r>
          <w:rPr>
            <w:rFonts w:asciiTheme="majorBidi" w:hAnsiTheme="majorBidi" w:cstheme="majorBidi"/>
            <w:lang w:val="en-US"/>
          </w:rPr>
          <w:t xml:space="preserve">.  Only 1 in 5 respondents of the questionnaires indicated that individual data could be disclosed </w:t>
        </w:r>
        <w:r w:rsidRPr="002D7467">
          <w:rPr>
            <w:rFonts w:asciiTheme="majorBidi" w:hAnsiTheme="majorBidi" w:cstheme="majorBidi"/>
            <w:b/>
            <w:bCs/>
            <w:lang w:val="en-US"/>
            <w:rPrChange w:id="2519" w:author="Luis Gerardo Gonzalez Morales" w:date="2019-02-17T09:23:00Z">
              <w:rPr>
                <w:rFonts w:asciiTheme="majorBidi" w:hAnsiTheme="majorBidi" w:cstheme="majorBidi"/>
                <w:lang w:val="en-US"/>
              </w:rPr>
            </w:rPrChange>
          </w:rPr>
          <w:t>when exchanging data with other statistical offices or agencies</w:t>
        </w:r>
        <w:r>
          <w:rPr>
            <w:rFonts w:asciiTheme="majorBidi" w:hAnsiTheme="majorBidi" w:cstheme="majorBidi"/>
            <w:lang w:val="en-US"/>
          </w:rPr>
          <w:t xml:space="preserve"> in the country</w:t>
        </w:r>
      </w:ins>
      <w:ins w:id="2520" w:author="Luis Gerardo Gonzalez Morales" w:date="2019-02-14T17:18:00Z">
        <w:r>
          <w:rPr>
            <w:rFonts w:asciiTheme="majorBidi" w:hAnsiTheme="majorBidi" w:cstheme="majorBidi"/>
            <w:lang w:val="en-US"/>
          </w:rPr>
          <w:t xml:space="preserve">.  A request </w:t>
        </w:r>
        <w:r w:rsidRPr="002D7467">
          <w:rPr>
            <w:rFonts w:asciiTheme="majorBidi" w:hAnsiTheme="majorBidi" w:cstheme="majorBidi"/>
            <w:b/>
            <w:bCs/>
            <w:lang w:val="en-US"/>
            <w:rPrChange w:id="2521" w:author="Luis Gerardo Gonzalez Morales" w:date="2019-02-17T09:23:00Z">
              <w:rPr>
                <w:rFonts w:asciiTheme="majorBidi" w:hAnsiTheme="majorBidi" w:cstheme="majorBidi"/>
                <w:lang w:val="en-US"/>
              </w:rPr>
            </w:rPrChange>
          </w:rPr>
          <w:t>by a court of law o</w:t>
        </w:r>
      </w:ins>
      <w:ins w:id="2522" w:author="Luis Gerardo Gonzalez Morales" w:date="2019-02-14T17:19:00Z">
        <w:r w:rsidRPr="002D7467">
          <w:rPr>
            <w:rFonts w:asciiTheme="majorBidi" w:hAnsiTheme="majorBidi" w:cstheme="majorBidi"/>
            <w:b/>
            <w:bCs/>
            <w:lang w:val="en-US"/>
            <w:rPrChange w:id="2523" w:author="Luis Gerardo Gonzalez Morales" w:date="2019-02-17T09:23:00Z">
              <w:rPr>
                <w:rFonts w:asciiTheme="majorBidi" w:hAnsiTheme="majorBidi" w:cstheme="majorBidi"/>
                <w:lang w:val="en-US"/>
              </w:rPr>
            </w:rPrChange>
          </w:rPr>
          <w:t>r emergency situations</w:t>
        </w:r>
        <w:r>
          <w:rPr>
            <w:rFonts w:asciiTheme="majorBidi" w:hAnsiTheme="majorBidi" w:cstheme="majorBidi"/>
            <w:lang w:val="en-US"/>
          </w:rPr>
          <w:t xml:space="preserve"> (e.g., a public health crises) where cited as possible circumstances allowing for disclosure of individual data by only 16 percent and 6 percen</w:t>
        </w:r>
      </w:ins>
      <w:ins w:id="2524" w:author="Luis Gerardo Gonzalez Morales" w:date="2019-02-14T17:20:00Z">
        <w:r>
          <w:rPr>
            <w:rFonts w:asciiTheme="majorBidi" w:hAnsiTheme="majorBidi" w:cstheme="majorBidi"/>
            <w:lang w:val="en-US"/>
          </w:rPr>
          <w:t xml:space="preserve">t of the respondents, respectively. </w:t>
        </w:r>
      </w:ins>
    </w:p>
    <w:p w14:paraId="4CD06DAC" w14:textId="77777777" w:rsidR="000D3F82" w:rsidRDefault="000D3F82">
      <w:pPr>
        <w:keepNext/>
        <w:jc w:val="center"/>
        <w:rPr>
          <w:ins w:id="2525" w:author="Luis Gerardo Gonzalez Morales" w:date="2019-02-14T17:14:00Z"/>
        </w:rPr>
        <w:pPrChange w:id="2526" w:author="Luis Gerardo Gonzalez Morales" w:date="2019-02-14T17:14:00Z">
          <w:pPr/>
        </w:pPrChange>
      </w:pPr>
      <w:ins w:id="2527" w:author="Luis Gerardo Gonzalez Morales" w:date="2019-02-14T17:13:00Z">
        <w:r>
          <w:rPr>
            <w:b/>
            <w:bCs/>
            <w:noProof/>
          </w:rPr>
          <w:lastRenderedPageBreak/>
          <w:drawing>
            <wp:inline distT="0" distB="0" distL="0" distR="0" wp14:anchorId="10FE8F89" wp14:editId="5E47ADF4">
              <wp:extent cx="3657600" cy="3776472"/>
              <wp:effectExtent l="0" t="0" r="0" b="0"/>
              <wp:docPr id="552" name="Graph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lot_50_Q06.4.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657600" cy="3776472"/>
                      </a:xfrm>
                      <a:prstGeom prst="rect">
                        <a:avLst/>
                      </a:prstGeom>
                    </pic:spPr>
                  </pic:pic>
                </a:graphicData>
              </a:graphic>
            </wp:inline>
          </w:drawing>
        </w:r>
      </w:ins>
    </w:p>
    <w:p w14:paraId="228817DE" w14:textId="321F7390" w:rsidR="000D3F82" w:rsidRPr="000D3F82" w:rsidRDefault="000D3F82">
      <w:pPr>
        <w:pStyle w:val="Caption"/>
        <w:jc w:val="center"/>
        <w:rPr>
          <w:lang w:val="en-US"/>
          <w:rPrChange w:id="2528" w:author="Luis Gerardo Gonzalez Morales" w:date="2019-02-14T17:13:00Z">
            <w:rPr>
              <w:rFonts w:asciiTheme="majorBidi" w:hAnsiTheme="majorBidi" w:cstheme="majorBidi"/>
              <w:i/>
              <w:lang w:val="en-US"/>
            </w:rPr>
          </w:rPrChange>
        </w:rPr>
        <w:pPrChange w:id="2529" w:author="Luis Gerardo Gonzalez Morales" w:date="2019-02-14T17:14:00Z">
          <w:pPr/>
        </w:pPrChange>
      </w:pPr>
      <w:ins w:id="2530" w:author="Luis Gerardo Gonzalez Morales" w:date="2019-02-14T17:14:00Z">
        <w:r>
          <w:t xml:space="preserve">Figure </w:t>
        </w:r>
        <w:r>
          <w:fldChar w:fldCharType="begin"/>
        </w:r>
        <w:r>
          <w:instrText xml:space="preserve"> SEQ Figure \* ARABIC </w:instrText>
        </w:r>
      </w:ins>
      <w:r>
        <w:fldChar w:fldCharType="separate"/>
      </w:r>
      <w:ins w:id="2531" w:author="Luis Gerardo Gonzalez Morales" w:date="2019-02-17T11:55:00Z">
        <w:r w:rsidR="009241EC">
          <w:rPr>
            <w:noProof/>
          </w:rPr>
          <w:t>38</w:t>
        </w:r>
      </w:ins>
      <w:ins w:id="2532" w:author="Luis Gerardo Gonzalez Morales" w:date="2019-02-14T17:14:00Z">
        <w:r>
          <w:fldChar w:fldCharType="end"/>
        </w:r>
        <w:r>
          <w:rPr>
            <w:lang w:val="en-US"/>
          </w:rPr>
          <w:t xml:space="preserve">. Circumstances under which identifiable individual </w:t>
        </w:r>
        <w:r>
          <w:rPr>
            <w:lang w:val="en-US"/>
          </w:rPr>
          <w:br/>
          <w:t>data can be disclosed to third parties</w:t>
        </w:r>
      </w:ins>
    </w:p>
    <w:p w14:paraId="1858E868" w14:textId="65404E23" w:rsidR="005E1AA2" w:rsidDel="000D3F82" w:rsidRDefault="005E1AA2" w:rsidP="005E1AA2">
      <w:pPr>
        <w:rPr>
          <w:del w:id="2533" w:author="Luis Gerardo Gonzalez Morales" w:date="2019-02-14T16:13:00Z"/>
          <w:rFonts w:asciiTheme="majorBidi" w:hAnsiTheme="majorBidi" w:cstheme="majorBidi"/>
          <w:i/>
          <w:lang w:val="en-US"/>
        </w:rPr>
      </w:pPr>
      <w:del w:id="2534" w:author="Luis Gerardo Gonzalez Morales" w:date="2019-02-14T16:13:00Z">
        <w:r w:rsidRPr="005E1AA2" w:rsidDel="004B792D">
          <w:rPr>
            <w:rFonts w:asciiTheme="majorBidi" w:hAnsiTheme="majorBidi" w:cstheme="majorBidi"/>
            <w:i/>
            <w:lang w:val="en-US"/>
          </w:rPr>
          <w:delText xml:space="preserve">Challenges in the implementation of Principle </w:delText>
        </w:r>
        <w:r w:rsidDel="004B792D">
          <w:rPr>
            <w:rFonts w:asciiTheme="majorBidi" w:hAnsiTheme="majorBidi" w:cstheme="majorBidi"/>
            <w:i/>
            <w:lang w:val="en-US"/>
          </w:rPr>
          <w:delText>6</w:delText>
        </w:r>
      </w:del>
    </w:p>
    <w:p w14:paraId="6F027824" w14:textId="77777777" w:rsidR="000D3F82" w:rsidRPr="005E1AA2" w:rsidRDefault="000D3F82" w:rsidP="005E1AA2">
      <w:pPr>
        <w:rPr>
          <w:ins w:id="2535" w:author="Luis Gerardo Gonzalez Morales" w:date="2019-02-14T17:21:00Z"/>
          <w:rFonts w:asciiTheme="majorBidi" w:hAnsiTheme="majorBidi" w:cstheme="majorBidi"/>
          <w:i/>
          <w:lang w:val="en-US"/>
        </w:rPr>
      </w:pPr>
    </w:p>
    <w:p w14:paraId="28E09E63" w14:textId="3255E66C" w:rsidR="006D67B4" w:rsidRPr="00637951" w:rsidRDefault="005E1AA2" w:rsidP="005E1AA2">
      <w:pPr>
        <w:rPr>
          <w:rFonts w:asciiTheme="majorBidi" w:hAnsiTheme="majorBidi" w:cstheme="majorBidi"/>
          <w:lang w:val="en-US"/>
        </w:rPr>
      </w:pPr>
      <w:r w:rsidRPr="005E1AA2">
        <w:rPr>
          <w:rFonts w:asciiTheme="majorBidi" w:hAnsiTheme="majorBidi" w:cstheme="majorBidi"/>
          <w:lang w:val="en-US"/>
        </w:rPr>
        <w:t xml:space="preserve">In general, </w:t>
      </w:r>
      <w:del w:id="2536" w:author="Luis Gerardo Gonzalez Morales" w:date="2019-02-14T16:13:00Z">
        <w:r w:rsidRPr="005E1AA2" w:rsidDel="004B792D">
          <w:rPr>
            <w:rFonts w:asciiTheme="majorBidi" w:hAnsiTheme="majorBidi" w:cstheme="majorBidi"/>
            <w:lang w:val="en-US"/>
          </w:rPr>
          <w:delText xml:space="preserve">for Principle </w:delText>
        </w:r>
      </w:del>
      <w:ins w:id="2537" w:author="Luis Gerardo Gonzalez Morales" w:date="2019-02-14T16:13:00Z">
        <w:r w:rsidR="004B792D">
          <w:rPr>
            <w:rFonts w:asciiTheme="majorBidi" w:hAnsiTheme="majorBidi" w:cstheme="majorBidi"/>
            <w:lang w:val="en-US"/>
          </w:rPr>
          <w:t>the</w:t>
        </w:r>
      </w:ins>
      <w:del w:id="2538" w:author="Luis Gerardo Gonzalez Morales" w:date="2019-02-14T16:13:00Z">
        <w:r w:rsidDel="004B792D">
          <w:rPr>
            <w:rFonts w:asciiTheme="majorBidi" w:hAnsiTheme="majorBidi" w:cstheme="majorBidi"/>
            <w:lang w:val="en-US"/>
          </w:rPr>
          <w:delText>6</w:delText>
        </w:r>
        <w:r w:rsidRPr="005E1AA2" w:rsidDel="004B792D">
          <w:rPr>
            <w:rFonts w:asciiTheme="majorBidi" w:hAnsiTheme="majorBidi" w:cstheme="majorBidi"/>
            <w:lang w:val="en-US"/>
          </w:rPr>
          <w:delText>,</w:delText>
        </w:r>
      </w:del>
      <w:r w:rsidRPr="005E1AA2">
        <w:rPr>
          <w:rFonts w:asciiTheme="majorBidi" w:hAnsiTheme="majorBidi" w:cstheme="majorBidi"/>
          <w:lang w:val="en-US"/>
        </w:rPr>
        <w:t xml:space="preserve"> </w:t>
      </w:r>
      <w:r w:rsidRPr="002D7467">
        <w:rPr>
          <w:rFonts w:asciiTheme="majorBidi" w:hAnsiTheme="majorBidi" w:cstheme="majorBidi"/>
          <w:b/>
          <w:bCs/>
          <w:lang w:val="en-US"/>
          <w:rPrChange w:id="2539" w:author="Luis Gerardo Gonzalez Morales" w:date="2019-02-17T09:25:00Z">
            <w:rPr>
              <w:rFonts w:asciiTheme="majorBidi" w:hAnsiTheme="majorBidi" w:cstheme="majorBidi"/>
              <w:lang w:val="en-US"/>
            </w:rPr>
          </w:rPrChange>
        </w:rPr>
        <w:t xml:space="preserve">main challenges identified by respondents </w:t>
      </w:r>
      <w:ins w:id="2540" w:author="Luis Gerardo Gonzalez Morales" w:date="2019-02-14T16:13:00Z">
        <w:r w:rsidR="004B792D" w:rsidRPr="002D7467">
          <w:rPr>
            <w:rFonts w:asciiTheme="majorBidi" w:hAnsiTheme="majorBidi" w:cstheme="majorBidi"/>
            <w:b/>
            <w:bCs/>
            <w:lang w:val="en-US"/>
            <w:rPrChange w:id="2541" w:author="Luis Gerardo Gonzalez Morales" w:date="2019-02-17T09:25:00Z">
              <w:rPr>
                <w:rFonts w:asciiTheme="majorBidi" w:hAnsiTheme="majorBidi" w:cstheme="majorBidi"/>
                <w:lang w:val="en-US"/>
              </w:rPr>
            </w:rPrChange>
          </w:rPr>
          <w:t>for the implementation of Principle 6</w:t>
        </w:r>
        <w:r w:rsidR="004B792D" w:rsidRPr="005E1AA2" w:rsidDel="004B792D">
          <w:rPr>
            <w:rFonts w:asciiTheme="majorBidi" w:hAnsiTheme="majorBidi" w:cstheme="majorBidi"/>
            <w:lang w:val="en-US"/>
          </w:rPr>
          <w:t xml:space="preserve"> </w:t>
        </w:r>
      </w:ins>
      <w:del w:id="2542" w:author="Luis Gerardo Gonzalez Morales" w:date="2019-02-14T16:13:00Z">
        <w:r w:rsidRPr="005E1AA2" w:rsidDel="004B792D">
          <w:rPr>
            <w:rFonts w:asciiTheme="majorBidi" w:hAnsiTheme="majorBidi" w:cstheme="majorBidi"/>
            <w:lang w:val="en-US"/>
          </w:rPr>
          <w:delText xml:space="preserve">(question </w:delText>
        </w:r>
        <w:r w:rsidDel="004B792D">
          <w:rPr>
            <w:rFonts w:asciiTheme="majorBidi" w:hAnsiTheme="majorBidi" w:cstheme="majorBidi"/>
            <w:lang w:val="en-US"/>
          </w:rPr>
          <w:delText>6</w:delText>
        </w:r>
        <w:r w:rsidRPr="005E1AA2" w:rsidDel="004B792D">
          <w:rPr>
            <w:rFonts w:asciiTheme="majorBidi" w:hAnsiTheme="majorBidi" w:cstheme="majorBidi"/>
            <w:lang w:val="en-US"/>
          </w:rPr>
          <w:delText xml:space="preserve">.5) </w:delText>
        </w:r>
      </w:del>
      <w:r w:rsidRPr="005E1AA2">
        <w:rPr>
          <w:rFonts w:asciiTheme="majorBidi" w:hAnsiTheme="majorBidi" w:cstheme="majorBidi"/>
          <w:lang w:val="en-US"/>
        </w:rPr>
        <w:t xml:space="preserve">included: </w:t>
      </w:r>
      <w:ins w:id="2543" w:author="Luis Gerardo Gonzalez Morales" w:date="2019-02-14T16:13:00Z">
        <w:r w:rsidR="004B792D">
          <w:rPr>
            <w:rFonts w:asciiTheme="majorBidi" w:hAnsiTheme="majorBidi" w:cstheme="majorBidi"/>
            <w:lang w:val="en-US"/>
          </w:rPr>
          <w:t xml:space="preserve">(1) Need for </w:t>
        </w:r>
      </w:ins>
      <w:del w:id="2544" w:author="Luis Gerardo Gonzalez Morales" w:date="2019-02-14T16:13:00Z">
        <w:r w:rsidR="00637951" w:rsidRPr="00637951" w:rsidDel="004B792D">
          <w:rPr>
            <w:rFonts w:asciiTheme="majorBidi" w:hAnsiTheme="majorBidi" w:cstheme="majorBidi"/>
            <w:lang w:val="en-US"/>
          </w:rPr>
          <w:delText>M</w:delText>
        </w:r>
      </w:del>
      <w:ins w:id="2545" w:author="Luis Gerardo Gonzalez Morales" w:date="2019-02-14T16:13:00Z">
        <w:r w:rsidR="004B792D">
          <w:rPr>
            <w:rFonts w:asciiTheme="majorBidi" w:hAnsiTheme="majorBidi" w:cstheme="majorBidi"/>
            <w:lang w:val="en-US"/>
          </w:rPr>
          <w:t>m</w:t>
        </w:r>
      </w:ins>
      <w:r w:rsidR="00637951" w:rsidRPr="00637951">
        <w:rPr>
          <w:rFonts w:asciiTheme="majorBidi" w:hAnsiTheme="majorBidi" w:cstheme="majorBidi"/>
          <w:lang w:val="en-US"/>
        </w:rPr>
        <w:t xml:space="preserve">ore guidance </w:t>
      </w:r>
      <w:ins w:id="2546" w:author="Luis Gerardo Gonzalez Morales" w:date="2019-02-14T16:13:00Z">
        <w:r w:rsidR="004B792D">
          <w:rPr>
            <w:rFonts w:asciiTheme="majorBidi" w:hAnsiTheme="majorBidi" w:cstheme="majorBidi"/>
            <w:lang w:val="en-US"/>
          </w:rPr>
          <w:t xml:space="preserve">and </w:t>
        </w:r>
      </w:ins>
      <w:ins w:id="2547" w:author="Luis Gerardo Gonzalez Morales" w:date="2019-02-14T16:14:00Z">
        <w:r w:rsidR="004B792D">
          <w:rPr>
            <w:rFonts w:asciiTheme="majorBidi" w:hAnsiTheme="majorBidi" w:cstheme="majorBidi"/>
            <w:lang w:val="en-US"/>
          </w:rPr>
          <w:t xml:space="preserve">recommendations on how to </w:t>
        </w:r>
      </w:ins>
      <w:del w:id="2548" w:author="Luis Gerardo Gonzalez Morales" w:date="2019-02-14T16:13:00Z">
        <w:r w:rsidR="00637951" w:rsidRPr="00637951" w:rsidDel="004B792D">
          <w:rPr>
            <w:rFonts w:asciiTheme="majorBidi" w:hAnsiTheme="majorBidi" w:cstheme="majorBidi"/>
            <w:lang w:val="en-US"/>
          </w:rPr>
          <w:delText xml:space="preserve">in the recommendation about </w:delText>
        </w:r>
      </w:del>
      <w:r w:rsidR="00637951" w:rsidRPr="00637951">
        <w:rPr>
          <w:rFonts w:asciiTheme="majorBidi" w:hAnsiTheme="majorBidi" w:cstheme="majorBidi"/>
          <w:lang w:val="en-US"/>
        </w:rPr>
        <w:t>handl</w:t>
      </w:r>
      <w:del w:id="2549" w:author="Luis Gerardo Gonzalez Morales" w:date="2019-02-14T16:14:00Z">
        <w:r w:rsidR="00637951" w:rsidRPr="00637951" w:rsidDel="004B792D">
          <w:rPr>
            <w:rFonts w:asciiTheme="majorBidi" w:hAnsiTheme="majorBidi" w:cstheme="majorBidi"/>
            <w:lang w:val="en-US"/>
          </w:rPr>
          <w:delText>ing</w:delText>
        </w:r>
      </w:del>
      <w:ins w:id="2550" w:author="Luis Gerardo Gonzalez Morales" w:date="2019-02-14T16:14:00Z">
        <w:r w:rsidR="004B792D">
          <w:rPr>
            <w:rFonts w:asciiTheme="majorBidi" w:hAnsiTheme="majorBidi" w:cstheme="majorBidi"/>
            <w:lang w:val="en-US"/>
          </w:rPr>
          <w:t>e</w:t>
        </w:r>
      </w:ins>
      <w:r w:rsidR="00637951" w:rsidRPr="00637951">
        <w:rPr>
          <w:rFonts w:asciiTheme="majorBidi" w:hAnsiTheme="majorBidi" w:cstheme="majorBidi"/>
          <w:lang w:val="en-US"/>
        </w:rPr>
        <w:t xml:space="preserve"> micro</w:t>
      </w:r>
      <w:del w:id="2551" w:author="Luis Gerardo Gonzalez Morales" w:date="2019-02-14T16:14:00Z">
        <w:r w:rsidR="00637951" w:rsidRPr="00637951" w:rsidDel="004B792D">
          <w:rPr>
            <w:rFonts w:asciiTheme="majorBidi" w:hAnsiTheme="majorBidi" w:cstheme="majorBidi"/>
            <w:lang w:val="en-US"/>
          </w:rPr>
          <w:delText xml:space="preserve"> </w:delText>
        </w:r>
      </w:del>
      <w:r w:rsidR="00637951" w:rsidRPr="00637951">
        <w:rPr>
          <w:rFonts w:asciiTheme="majorBidi" w:hAnsiTheme="majorBidi" w:cstheme="majorBidi"/>
          <w:lang w:val="en-US"/>
        </w:rPr>
        <w:t>data and open data accessibility</w:t>
      </w:r>
      <w:ins w:id="2552" w:author="Luis Gerardo Gonzalez Morales" w:date="2019-02-14T16:14:00Z">
        <w:r w:rsidR="004B792D">
          <w:rPr>
            <w:rFonts w:asciiTheme="majorBidi" w:hAnsiTheme="majorBidi" w:cstheme="majorBidi"/>
            <w:lang w:val="en-US"/>
          </w:rPr>
          <w:t xml:space="preserve">, </w:t>
        </w:r>
      </w:ins>
      <w:del w:id="2553" w:author="Luis Gerardo Gonzalez Morales" w:date="2019-02-14T16:14:00Z">
        <w:r w:rsidR="00637951" w:rsidRPr="00637951" w:rsidDel="004B792D">
          <w:rPr>
            <w:rFonts w:asciiTheme="majorBidi" w:hAnsiTheme="majorBidi" w:cstheme="majorBidi"/>
            <w:lang w:val="en-US"/>
          </w:rPr>
          <w:delText xml:space="preserve"> would be helpful. </w:delText>
        </w:r>
      </w:del>
      <w:ins w:id="2554" w:author="Luis Gerardo Gonzalez Morales" w:date="2019-02-14T16:14:00Z">
        <w:r w:rsidR="004B792D">
          <w:rPr>
            <w:rFonts w:asciiTheme="majorBidi" w:hAnsiTheme="majorBidi" w:cstheme="majorBidi"/>
            <w:lang w:val="en-US"/>
          </w:rPr>
          <w:t xml:space="preserve">(2) </w:t>
        </w:r>
      </w:ins>
      <w:r w:rsidR="00637951" w:rsidRPr="00637951">
        <w:rPr>
          <w:rFonts w:asciiTheme="majorBidi" w:hAnsiTheme="majorBidi" w:cstheme="majorBidi"/>
          <w:lang w:val="en-US"/>
        </w:rPr>
        <w:t xml:space="preserve">Consideration of the risks relating to equitable access when data is released by multiple sources; </w:t>
      </w:r>
      <w:ins w:id="2555" w:author="Luis Gerardo Gonzalez Morales" w:date="2019-02-14T16:14:00Z">
        <w:r w:rsidR="004B792D">
          <w:rPr>
            <w:rFonts w:asciiTheme="majorBidi" w:hAnsiTheme="majorBidi" w:cstheme="majorBidi"/>
            <w:lang w:val="en-US"/>
          </w:rPr>
          <w:t xml:space="preserve">(3) Situations when </w:t>
        </w:r>
      </w:ins>
      <w:r w:rsidR="00637951" w:rsidRPr="00637951">
        <w:rPr>
          <w:rFonts w:asciiTheme="majorBidi" w:hAnsiTheme="majorBidi" w:cstheme="majorBidi"/>
          <w:lang w:val="en-US"/>
        </w:rPr>
        <w:t>local population</w:t>
      </w:r>
      <w:ins w:id="2556" w:author="Luis Gerardo Gonzalez Morales" w:date="2019-02-14T16:14:00Z">
        <w:r w:rsidR="004B792D">
          <w:rPr>
            <w:rFonts w:asciiTheme="majorBidi" w:hAnsiTheme="majorBidi" w:cstheme="majorBidi"/>
            <w:lang w:val="en-US"/>
          </w:rPr>
          <w:t>s</w:t>
        </w:r>
      </w:ins>
      <w:r w:rsidR="00637951" w:rsidRPr="00637951">
        <w:rPr>
          <w:rFonts w:asciiTheme="majorBidi" w:hAnsiTheme="majorBidi" w:cstheme="majorBidi"/>
          <w:lang w:val="en-US"/>
        </w:rPr>
        <w:t xml:space="preserve"> </w:t>
      </w:r>
      <w:del w:id="2557" w:author="Luis Gerardo Gonzalez Morales" w:date="2019-02-14T16:14:00Z">
        <w:r w:rsidR="00637951" w:rsidRPr="00637951" w:rsidDel="004B792D">
          <w:rPr>
            <w:rFonts w:asciiTheme="majorBidi" w:hAnsiTheme="majorBidi" w:cstheme="majorBidi"/>
            <w:lang w:val="en-US"/>
          </w:rPr>
          <w:delText xml:space="preserve">is </w:delText>
        </w:r>
      </w:del>
      <w:ins w:id="2558" w:author="Luis Gerardo Gonzalez Morales" w:date="2019-02-14T16:14:00Z">
        <w:r w:rsidR="004B792D">
          <w:rPr>
            <w:rFonts w:asciiTheme="majorBidi" w:hAnsiTheme="majorBidi" w:cstheme="majorBidi"/>
            <w:lang w:val="en-US"/>
          </w:rPr>
          <w:t>are</w:t>
        </w:r>
        <w:r w:rsidR="004B792D" w:rsidRPr="00637951">
          <w:rPr>
            <w:rFonts w:asciiTheme="majorBidi" w:hAnsiTheme="majorBidi" w:cstheme="majorBidi"/>
            <w:lang w:val="en-US"/>
          </w:rPr>
          <w:t xml:space="preserve"> </w:t>
        </w:r>
      </w:ins>
      <w:r w:rsidR="00637951" w:rsidRPr="00637951">
        <w:rPr>
          <w:rFonts w:asciiTheme="majorBidi" w:hAnsiTheme="majorBidi" w:cstheme="majorBidi"/>
          <w:lang w:val="en-US"/>
        </w:rPr>
        <w:t xml:space="preserve">too small, </w:t>
      </w:r>
      <w:del w:id="2559" w:author="Luis Gerardo Gonzalez Morales" w:date="2019-02-14T16:15:00Z">
        <w:r w:rsidR="00637951" w:rsidRPr="00637951" w:rsidDel="004B792D">
          <w:rPr>
            <w:rFonts w:asciiTheme="majorBidi" w:hAnsiTheme="majorBidi" w:cstheme="majorBidi"/>
            <w:lang w:val="en-US"/>
          </w:rPr>
          <w:delText xml:space="preserve">hence there </w:delText>
        </w:r>
      </w:del>
      <w:ins w:id="2560" w:author="Luis Gerardo Gonzalez Morales" w:date="2019-02-14T16:15:00Z">
        <w:r w:rsidR="004B792D">
          <w:rPr>
            <w:rFonts w:asciiTheme="majorBidi" w:hAnsiTheme="majorBidi" w:cstheme="majorBidi"/>
            <w:lang w:val="en-US"/>
          </w:rPr>
          <w:t>which results in</w:t>
        </w:r>
      </w:ins>
      <w:del w:id="2561" w:author="Luis Gerardo Gonzalez Morales" w:date="2019-02-14T16:15:00Z">
        <w:r w:rsidR="00637951" w:rsidRPr="00637951" w:rsidDel="004B792D">
          <w:rPr>
            <w:rFonts w:asciiTheme="majorBidi" w:hAnsiTheme="majorBidi" w:cstheme="majorBidi"/>
            <w:lang w:val="en-US"/>
          </w:rPr>
          <w:delText>is</w:delText>
        </w:r>
      </w:del>
      <w:r w:rsidR="00637951" w:rsidRPr="00637951">
        <w:rPr>
          <w:rFonts w:asciiTheme="majorBidi" w:hAnsiTheme="majorBidi" w:cstheme="majorBidi"/>
          <w:lang w:val="en-US"/>
        </w:rPr>
        <w:t xml:space="preserve"> </w:t>
      </w:r>
      <w:ins w:id="2562" w:author="Luis Gerardo Gonzalez Morales" w:date="2019-02-14T16:15:00Z">
        <w:r w:rsidR="004B792D">
          <w:rPr>
            <w:rFonts w:asciiTheme="majorBidi" w:hAnsiTheme="majorBidi" w:cstheme="majorBidi"/>
            <w:lang w:val="en-US"/>
          </w:rPr>
          <w:t xml:space="preserve">a </w:t>
        </w:r>
      </w:ins>
      <w:r w:rsidR="00637951" w:rsidRPr="00637951">
        <w:rPr>
          <w:rFonts w:asciiTheme="majorBidi" w:hAnsiTheme="majorBidi" w:cstheme="majorBidi"/>
          <w:lang w:val="en-US"/>
        </w:rPr>
        <w:t xml:space="preserve">high probability of response fatigue </w:t>
      </w:r>
      <w:del w:id="2563" w:author="Luis Gerardo Gonzalez Morales" w:date="2019-02-14T16:16:00Z">
        <w:r w:rsidR="00637951" w:rsidRPr="00637951" w:rsidDel="004B792D">
          <w:rPr>
            <w:rFonts w:asciiTheme="majorBidi" w:hAnsiTheme="majorBidi" w:cstheme="majorBidi"/>
            <w:lang w:val="en-US"/>
          </w:rPr>
          <w:delText>among households for</w:delText>
        </w:r>
      </w:del>
      <w:ins w:id="2564" w:author="Luis Gerardo Gonzalez Morales" w:date="2019-02-14T16:16:00Z">
        <w:r w:rsidR="004B792D">
          <w:rPr>
            <w:rFonts w:asciiTheme="majorBidi" w:hAnsiTheme="majorBidi" w:cstheme="majorBidi"/>
            <w:lang w:val="en-US"/>
          </w:rPr>
          <w:t xml:space="preserve">by survey respondents </w:t>
        </w:r>
      </w:ins>
      <w:del w:id="2565" w:author="Luis Gerardo Gonzalez Morales" w:date="2019-02-14T16:16:00Z">
        <w:r w:rsidR="00637951" w:rsidRPr="00637951" w:rsidDel="004B792D">
          <w:rPr>
            <w:rFonts w:asciiTheme="majorBidi" w:hAnsiTheme="majorBidi" w:cstheme="majorBidi"/>
            <w:lang w:val="en-US"/>
          </w:rPr>
          <w:delText xml:space="preserve"> household surveys</w:delText>
        </w:r>
      </w:del>
      <w:del w:id="2566" w:author="Luis Gerardo Gonzalez Morales" w:date="2019-02-14T16:15:00Z">
        <w:r w:rsidR="00637951" w:rsidRPr="00637951" w:rsidDel="004B792D">
          <w:rPr>
            <w:rFonts w:asciiTheme="majorBidi" w:hAnsiTheme="majorBidi" w:cstheme="majorBidi"/>
            <w:lang w:val="en-US"/>
          </w:rPr>
          <w:delText xml:space="preserve">. </w:delText>
        </w:r>
      </w:del>
      <w:del w:id="2567" w:author="Luis Gerardo Gonzalez Morales" w:date="2019-02-14T16:16:00Z">
        <w:r w:rsidR="00637951" w:rsidRPr="00637951" w:rsidDel="004B792D">
          <w:rPr>
            <w:rFonts w:asciiTheme="majorBidi" w:hAnsiTheme="majorBidi" w:cstheme="majorBidi"/>
            <w:lang w:val="en-US"/>
          </w:rPr>
          <w:delText>Anonymizing data is also a challenge as it</w:delText>
        </w:r>
      </w:del>
      <w:ins w:id="2568" w:author="Luis Gerardo Gonzalez Morales" w:date="2019-02-14T16:16:00Z">
        <w:r w:rsidR="004B792D">
          <w:rPr>
            <w:rFonts w:asciiTheme="majorBidi" w:hAnsiTheme="majorBidi" w:cstheme="majorBidi"/>
            <w:lang w:val="en-US"/>
          </w:rPr>
          <w:t>and increased probability or re-identification of statistical data</w:t>
        </w:r>
      </w:ins>
      <w:del w:id="2569" w:author="Luis Gerardo Gonzalez Morales" w:date="2019-02-14T16:16:00Z">
        <w:r w:rsidR="00637951" w:rsidRPr="00637951" w:rsidDel="004B792D">
          <w:rPr>
            <w:rFonts w:asciiTheme="majorBidi" w:hAnsiTheme="majorBidi" w:cstheme="majorBidi"/>
            <w:lang w:val="en-US"/>
          </w:rPr>
          <w:delText xml:space="preserve"> is easy to identify persons;</w:delText>
        </w:r>
      </w:del>
      <w:ins w:id="2570" w:author="Luis Gerardo Gonzalez Morales" w:date="2019-02-14T16:16:00Z">
        <w:r w:rsidR="004B792D">
          <w:rPr>
            <w:rFonts w:asciiTheme="majorBidi" w:hAnsiTheme="majorBidi" w:cstheme="majorBidi"/>
            <w:lang w:val="en-US"/>
          </w:rPr>
          <w:t>; and (4)</w:t>
        </w:r>
      </w:ins>
      <w:r w:rsidR="00637951" w:rsidRPr="00637951">
        <w:rPr>
          <w:rFonts w:asciiTheme="majorBidi" w:hAnsiTheme="majorBidi" w:cstheme="majorBidi"/>
          <w:lang w:val="en-US"/>
        </w:rPr>
        <w:t xml:space="preserve"> </w:t>
      </w:r>
      <w:del w:id="2571" w:author="Luis Gerardo Gonzalez Morales" w:date="2019-02-14T16:16:00Z">
        <w:r w:rsidR="00637951" w:rsidRPr="00637951" w:rsidDel="004B792D">
          <w:rPr>
            <w:rFonts w:asciiTheme="majorBidi" w:hAnsiTheme="majorBidi" w:cstheme="majorBidi"/>
            <w:lang w:val="en-US"/>
          </w:rPr>
          <w:delText>there are some c</w:delText>
        </w:r>
      </w:del>
      <w:ins w:id="2572" w:author="Luis Gerardo Gonzalez Morales" w:date="2019-02-14T16:16:00Z">
        <w:r w:rsidR="004B792D">
          <w:rPr>
            <w:rFonts w:asciiTheme="majorBidi" w:hAnsiTheme="majorBidi" w:cstheme="majorBidi"/>
            <w:lang w:val="en-US"/>
          </w:rPr>
          <w:t>C</w:t>
        </w:r>
      </w:ins>
      <w:r w:rsidR="00637951" w:rsidRPr="00637951">
        <w:rPr>
          <w:rFonts w:asciiTheme="majorBidi" w:hAnsiTheme="majorBidi" w:cstheme="majorBidi"/>
          <w:lang w:val="en-US"/>
        </w:rPr>
        <w:t>ontradiction</w:t>
      </w:r>
      <w:r>
        <w:rPr>
          <w:rFonts w:asciiTheme="majorBidi" w:hAnsiTheme="majorBidi" w:cstheme="majorBidi"/>
          <w:lang w:val="en-US"/>
        </w:rPr>
        <w:t>s</w:t>
      </w:r>
      <w:r w:rsidR="00637951" w:rsidRPr="00637951">
        <w:rPr>
          <w:rFonts w:asciiTheme="majorBidi" w:hAnsiTheme="majorBidi" w:cstheme="majorBidi"/>
          <w:lang w:val="en-US"/>
        </w:rPr>
        <w:t xml:space="preserve"> between other laws and the</w:t>
      </w:r>
      <w:r>
        <w:rPr>
          <w:rFonts w:asciiTheme="majorBidi" w:hAnsiTheme="majorBidi" w:cstheme="majorBidi"/>
          <w:lang w:val="en-US"/>
        </w:rPr>
        <w:t xml:space="preserve"> Statistics l</w:t>
      </w:r>
      <w:r w:rsidR="00637951" w:rsidRPr="00637951">
        <w:rPr>
          <w:rFonts w:asciiTheme="majorBidi" w:hAnsiTheme="majorBidi" w:cstheme="majorBidi"/>
          <w:lang w:val="en-US"/>
        </w:rPr>
        <w:t>aw</w:t>
      </w:r>
      <w:r>
        <w:rPr>
          <w:rFonts w:asciiTheme="majorBidi" w:hAnsiTheme="majorBidi" w:cstheme="majorBidi"/>
          <w:lang w:val="en-US"/>
        </w:rPr>
        <w:t>.</w:t>
      </w:r>
    </w:p>
    <w:p w14:paraId="1F238861" w14:textId="77777777" w:rsidR="00C25CF4" w:rsidRDefault="00C25CF4" w:rsidP="008B3ADA">
      <w:pPr>
        <w:rPr>
          <w:rFonts w:asciiTheme="majorBidi" w:hAnsiTheme="majorBidi" w:cstheme="majorBidi"/>
          <w:b/>
          <w:lang w:val="en-US"/>
        </w:rPr>
      </w:pPr>
    </w:p>
    <w:p w14:paraId="6A2E08A3" w14:textId="77777777" w:rsidR="00840450" w:rsidRDefault="00840450">
      <w:pPr>
        <w:rPr>
          <w:ins w:id="2573" w:author="Luis Gerardo Gonzalez Morales" w:date="2019-02-14T16:26:00Z"/>
          <w:rFonts w:asciiTheme="majorBidi" w:hAnsiTheme="majorBidi" w:cstheme="majorBidi"/>
          <w:b/>
          <w:lang w:val="en-US"/>
        </w:rPr>
      </w:pPr>
      <w:ins w:id="2574" w:author="Luis Gerardo Gonzalez Morales" w:date="2019-02-14T16:26:00Z">
        <w:r>
          <w:rPr>
            <w:rFonts w:asciiTheme="majorBidi" w:hAnsiTheme="majorBidi" w:cstheme="majorBidi"/>
            <w:b/>
            <w:lang w:val="en-US"/>
          </w:rPr>
          <w:br w:type="page"/>
        </w:r>
      </w:ins>
    </w:p>
    <w:p w14:paraId="787B1D42" w14:textId="5F70CE6B" w:rsidR="000D3F82" w:rsidRPr="000A1104" w:rsidRDefault="000D3F82" w:rsidP="000D3F82">
      <w:pPr>
        <w:keepNext/>
        <w:keepLines/>
        <w:rPr>
          <w:ins w:id="2575" w:author="Luis Gerardo Gonzalez Morales" w:date="2019-02-14T17:23:00Z"/>
          <w:rFonts w:asciiTheme="majorBidi" w:hAnsiTheme="majorBidi" w:cstheme="majorBidi"/>
          <w:b/>
          <w:sz w:val="20"/>
          <w:szCs w:val="20"/>
          <w:lang w:val="en-US"/>
        </w:rPr>
      </w:pPr>
      <w:ins w:id="2576" w:author="Luis Gerardo Gonzalez Morales" w:date="2019-02-14T17:23: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7</w:t>
        </w:r>
        <w:r w:rsidRPr="000A1104">
          <w:rPr>
            <w:rFonts w:asciiTheme="majorBidi" w:hAnsiTheme="majorBidi" w:cstheme="majorBidi"/>
            <w:b/>
            <w:sz w:val="20"/>
            <w:szCs w:val="20"/>
            <w:lang w:val="en-US"/>
          </w:rPr>
          <w:t xml:space="preserve">: </w:t>
        </w:r>
        <w:r w:rsidRPr="000D3F82">
          <w:rPr>
            <w:rFonts w:asciiTheme="majorBidi" w:hAnsiTheme="majorBidi" w:cstheme="majorBidi"/>
            <w:b/>
            <w:sz w:val="20"/>
            <w:szCs w:val="20"/>
            <w:lang w:val="en-US"/>
          </w:rPr>
          <w:t>Legislation</w:t>
        </w:r>
      </w:ins>
    </w:p>
    <w:p w14:paraId="261E7400" w14:textId="51E2B063" w:rsidR="000D3F82" w:rsidRPr="00E30737" w:rsidRDefault="000D3F82">
      <w:pPr>
        <w:keepNext/>
        <w:keepLines/>
        <w:ind w:left="720" w:right="1106"/>
        <w:rPr>
          <w:ins w:id="2577" w:author="Luis Gerardo Gonzalez Morales" w:date="2019-02-14T17:23:00Z"/>
          <w:rFonts w:asciiTheme="majorBidi" w:hAnsiTheme="majorBidi" w:cstheme="majorBidi"/>
          <w:b/>
          <w:lang w:val="en-US"/>
        </w:rPr>
      </w:pPr>
      <w:ins w:id="2578" w:author="Luis Gerardo Gonzalez Morales" w:date="2019-02-14T17:23: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ins>
      <w:ins w:id="2579" w:author="Luis Gerardo Gonzalez Morales" w:date="2019-02-14T17:24:00Z">
        <w:r w:rsidR="00D31A78" w:rsidRPr="00D31A78">
          <w:rPr>
            <w:rFonts w:asciiTheme="majorBidi" w:hAnsiTheme="majorBidi" w:cstheme="majorBidi"/>
            <w:sz w:val="16"/>
            <w:szCs w:val="16"/>
            <w:lang w:val="en-US"/>
          </w:rPr>
          <w:t>The laws, regulations and measures under which the statistical</w:t>
        </w:r>
        <w:r w:rsidR="00D31A78">
          <w:rPr>
            <w:rFonts w:asciiTheme="majorBidi" w:hAnsiTheme="majorBidi" w:cstheme="majorBidi"/>
            <w:sz w:val="16"/>
            <w:szCs w:val="16"/>
            <w:lang w:val="en-US"/>
          </w:rPr>
          <w:t xml:space="preserve"> </w:t>
        </w:r>
        <w:r w:rsidR="00D31A78" w:rsidRPr="00D31A78">
          <w:rPr>
            <w:rFonts w:asciiTheme="majorBidi" w:hAnsiTheme="majorBidi" w:cstheme="majorBidi"/>
            <w:sz w:val="16"/>
            <w:szCs w:val="16"/>
            <w:lang w:val="en-US"/>
          </w:rPr>
          <w:t>systems operate are to be made public</w:t>
        </w:r>
      </w:ins>
      <w:ins w:id="2580" w:author="Luis Gerardo Gonzalez Morales" w:date="2019-02-14T17:23:00Z">
        <w:r>
          <w:rPr>
            <w:rFonts w:asciiTheme="majorBidi" w:hAnsiTheme="majorBidi" w:cstheme="majorBidi"/>
            <w:sz w:val="16"/>
            <w:szCs w:val="16"/>
            <w:lang w:val="en-US"/>
          </w:rPr>
          <w:t>.</w:t>
        </w:r>
        <w:r w:rsidRPr="00884D21">
          <w:rPr>
            <w:rFonts w:asciiTheme="majorBidi" w:hAnsiTheme="majorBidi" w:cstheme="majorBidi"/>
            <w:sz w:val="16"/>
            <w:szCs w:val="16"/>
            <w:lang w:val="en-US"/>
          </w:rPr>
          <w:t>”</w:t>
        </w:r>
        <w:r w:rsidRPr="00E30737" w:rsidDel="00D13511">
          <w:rPr>
            <w:rFonts w:asciiTheme="majorBidi" w:hAnsiTheme="majorBidi" w:cstheme="majorBidi"/>
            <w:b/>
            <w:lang w:val="en-US"/>
          </w:rPr>
          <w:t xml:space="preserve"> </w:t>
        </w:r>
      </w:ins>
    </w:p>
    <w:p w14:paraId="3758DCFB" w14:textId="2ABEE930" w:rsidR="008B3ADA" w:rsidDel="002D7467" w:rsidRDefault="008B3ADA" w:rsidP="00D31A78">
      <w:pPr>
        <w:rPr>
          <w:del w:id="2581" w:author="Luis Gerardo Gonzalez Morales" w:date="2019-02-14T17:24:00Z"/>
          <w:rFonts w:asciiTheme="majorBidi" w:hAnsiTheme="majorBidi" w:cstheme="majorBidi"/>
          <w:b/>
          <w:lang w:val="en-US"/>
        </w:rPr>
      </w:pPr>
      <w:del w:id="2582" w:author="Luis Gerardo Gonzalez Morales" w:date="2019-02-14T17:24:00Z">
        <w:r w:rsidRPr="00E30737" w:rsidDel="00D31A78">
          <w:rPr>
            <w:rFonts w:asciiTheme="majorBidi" w:hAnsiTheme="majorBidi" w:cstheme="majorBidi"/>
            <w:b/>
            <w:lang w:val="en-US"/>
          </w:rPr>
          <w:delText>Principle 7</w:delText>
        </w:r>
        <w:r w:rsidR="00E30737" w:rsidRPr="00E30737" w:rsidDel="00D31A78">
          <w:rPr>
            <w:rFonts w:asciiTheme="majorBidi" w:hAnsiTheme="majorBidi" w:cstheme="majorBidi"/>
            <w:b/>
            <w:lang w:val="en-US"/>
          </w:rPr>
          <w:delText>: Legislation</w:delText>
        </w:r>
        <w:r w:rsidR="00E30737" w:rsidDel="00D31A78">
          <w:rPr>
            <w:rStyle w:val="FootnoteReference"/>
            <w:rFonts w:asciiTheme="majorBidi" w:hAnsiTheme="majorBidi" w:cstheme="majorBidi"/>
            <w:b/>
            <w:lang w:val="en-US"/>
          </w:rPr>
          <w:footnoteReference w:id="16"/>
        </w:r>
      </w:del>
    </w:p>
    <w:p w14:paraId="79049047" w14:textId="77777777" w:rsidR="002D7467" w:rsidRDefault="002D7467" w:rsidP="008B3ADA">
      <w:pPr>
        <w:rPr>
          <w:ins w:id="2584" w:author="Luis Gerardo Gonzalez Morales" w:date="2019-02-17T09:29:00Z"/>
          <w:rFonts w:asciiTheme="majorBidi" w:hAnsiTheme="majorBidi" w:cstheme="majorBidi"/>
          <w:b/>
          <w:lang w:val="en-US"/>
        </w:rPr>
      </w:pPr>
    </w:p>
    <w:p w14:paraId="000DB9BF" w14:textId="19B50046" w:rsidR="00D31A78" w:rsidRDefault="00D31A78" w:rsidP="00D31A78">
      <w:pPr>
        <w:rPr>
          <w:ins w:id="2585" w:author="Luis Gerardo Gonzalez Morales" w:date="2019-02-14T17:28:00Z"/>
          <w:rFonts w:asciiTheme="majorBidi" w:hAnsiTheme="majorBidi" w:cstheme="majorBidi"/>
          <w:lang w:val="en-US"/>
        </w:rPr>
      </w:pPr>
      <w:moveToRangeStart w:id="2586" w:author="Luis Gerardo Gonzalez Morales" w:date="2019-02-14T17:25:00Z" w:name="move1057516"/>
      <w:moveTo w:id="2587" w:author="Luis Gerardo Gonzalez Morales" w:date="2019-02-14T17:25:00Z">
        <w:del w:id="2588" w:author="Luis Gerardo Gonzalez Morales" w:date="2019-02-14T17:25:00Z">
          <w:r w:rsidDel="00D31A78">
            <w:rPr>
              <w:rFonts w:asciiTheme="majorBidi" w:hAnsiTheme="majorBidi" w:cstheme="majorBidi"/>
              <w:lang w:val="en-US"/>
            </w:rPr>
            <w:delText>Ge</w:delText>
          </w:r>
        </w:del>
      </w:moveTo>
      <w:ins w:id="2589" w:author="Luis Gerardo Gonzalez Morales" w:date="2019-02-14T17:25:00Z">
        <w:r>
          <w:rPr>
            <w:rFonts w:asciiTheme="majorBidi" w:hAnsiTheme="majorBidi" w:cstheme="majorBidi"/>
            <w:lang w:val="en-US"/>
          </w:rPr>
          <w:t xml:space="preserve">A </w:t>
        </w:r>
      </w:ins>
      <w:moveTo w:id="2590" w:author="Luis Gerardo Gonzalez Morales" w:date="2019-02-14T17:25:00Z">
        <w:del w:id="2591" w:author="Luis Gerardo Gonzalez Morales" w:date="2019-02-14T17:25:00Z">
          <w:r w:rsidRPr="002D7467" w:rsidDel="00D31A78">
            <w:rPr>
              <w:rFonts w:asciiTheme="majorBidi" w:hAnsiTheme="majorBidi" w:cstheme="majorBidi"/>
              <w:b/>
              <w:bCs/>
              <w:lang w:val="en-US"/>
              <w:rPrChange w:id="2592" w:author="Luis Gerardo Gonzalez Morales" w:date="2019-02-17T09:25:00Z">
                <w:rPr>
                  <w:rFonts w:asciiTheme="majorBidi" w:hAnsiTheme="majorBidi" w:cstheme="majorBidi"/>
                  <w:lang w:val="en-US"/>
                </w:rPr>
              </w:rPrChange>
            </w:rPr>
            <w:delText>neral statistics</w:delText>
          </w:r>
        </w:del>
      </w:moveTo>
      <w:ins w:id="2593" w:author="Luis Gerardo Gonzalez Morales" w:date="2019-02-14T17:25:00Z">
        <w:r w:rsidRPr="002D7467">
          <w:rPr>
            <w:rFonts w:asciiTheme="majorBidi" w:hAnsiTheme="majorBidi" w:cstheme="majorBidi"/>
            <w:b/>
            <w:bCs/>
            <w:lang w:val="en-US"/>
            <w:rPrChange w:id="2594" w:author="Luis Gerardo Gonzalez Morales" w:date="2019-02-17T09:25:00Z">
              <w:rPr>
                <w:rFonts w:asciiTheme="majorBidi" w:hAnsiTheme="majorBidi" w:cstheme="majorBidi"/>
                <w:lang w:val="en-US"/>
              </w:rPr>
            </w:rPrChange>
          </w:rPr>
          <w:t>ge</w:t>
        </w:r>
      </w:ins>
      <w:moveTo w:id="2595" w:author="Luis Gerardo Gonzalez Morales" w:date="2019-02-14T17:25:00Z">
        <w:ins w:id="2596" w:author="Luis Gerardo Gonzalez Morales" w:date="2019-02-14T17:25:00Z">
          <w:r w:rsidRPr="002D7467">
            <w:rPr>
              <w:rFonts w:asciiTheme="majorBidi" w:hAnsiTheme="majorBidi" w:cstheme="majorBidi"/>
              <w:b/>
              <w:bCs/>
              <w:lang w:val="en-US"/>
              <w:rPrChange w:id="2597" w:author="Luis Gerardo Gonzalez Morales" w:date="2019-02-17T09:25:00Z">
                <w:rPr>
                  <w:rFonts w:asciiTheme="majorBidi" w:hAnsiTheme="majorBidi" w:cstheme="majorBidi"/>
                  <w:lang w:val="en-US"/>
                </w:rPr>
              </w:rPrChange>
            </w:rPr>
            <w:t>neral statistic</w:t>
          </w:r>
        </w:ins>
        <w:r w:rsidRPr="002D7467">
          <w:rPr>
            <w:rFonts w:asciiTheme="majorBidi" w:hAnsiTheme="majorBidi" w:cstheme="majorBidi"/>
            <w:b/>
            <w:bCs/>
            <w:lang w:val="en-US"/>
            <w:rPrChange w:id="2598" w:author="Luis Gerardo Gonzalez Morales" w:date="2019-02-17T09:25:00Z">
              <w:rPr>
                <w:rFonts w:asciiTheme="majorBidi" w:hAnsiTheme="majorBidi" w:cstheme="majorBidi"/>
                <w:lang w:val="en-US"/>
              </w:rPr>
            </w:rPrChange>
          </w:rPr>
          <w:t xml:space="preserve"> law</w:t>
        </w:r>
        <w:r>
          <w:rPr>
            <w:rFonts w:asciiTheme="majorBidi" w:hAnsiTheme="majorBidi" w:cstheme="majorBidi"/>
            <w:lang w:val="en-US"/>
          </w:rPr>
          <w:t xml:space="preserve"> </w:t>
        </w:r>
        <w:del w:id="2599" w:author="Luis Gerardo Gonzalez Morales" w:date="2019-02-14T17:25:00Z">
          <w:r w:rsidDel="00D31A78">
            <w:rPr>
              <w:rFonts w:asciiTheme="majorBidi" w:hAnsiTheme="majorBidi" w:cstheme="majorBidi"/>
              <w:lang w:val="en-US"/>
            </w:rPr>
            <w:delText xml:space="preserve">practically </w:delText>
          </w:r>
        </w:del>
        <w:r>
          <w:rPr>
            <w:rFonts w:asciiTheme="majorBidi" w:hAnsiTheme="majorBidi" w:cstheme="majorBidi"/>
            <w:lang w:val="en-US"/>
          </w:rPr>
          <w:t xml:space="preserve">exists in all </w:t>
        </w:r>
        <w:del w:id="2600" w:author="Luis Gerardo Gonzalez Morales" w:date="2019-02-14T17:25:00Z">
          <w:r w:rsidDel="00D31A78">
            <w:rPr>
              <w:rFonts w:asciiTheme="majorBidi" w:hAnsiTheme="majorBidi" w:cstheme="majorBidi"/>
              <w:lang w:val="en-US"/>
            </w:rPr>
            <w:delText>countries, except</w:delText>
          </w:r>
        </w:del>
      </w:moveTo>
      <w:ins w:id="2601" w:author="Luis Gerardo Gonzalez Morales" w:date="2019-02-14T17:25:00Z">
        <w:r>
          <w:rPr>
            <w:rFonts w:asciiTheme="majorBidi" w:hAnsiTheme="majorBidi" w:cstheme="majorBidi"/>
            <w:lang w:val="en-US"/>
          </w:rPr>
          <w:t>but</w:t>
        </w:r>
      </w:ins>
      <w:moveTo w:id="2602" w:author="Luis Gerardo Gonzalez Morales" w:date="2019-02-14T17:25:00Z">
        <w:r>
          <w:rPr>
            <w:rFonts w:asciiTheme="majorBidi" w:hAnsiTheme="majorBidi" w:cstheme="majorBidi"/>
            <w:lang w:val="en-US"/>
          </w:rPr>
          <w:t xml:space="preserve"> for three of the respond</w:t>
        </w:r>
      </w:moveTo>
      <w:ins w:id="2603" w:author="Luis Gerardo Gonzalez Morales" w:date="2019-02-14T17:25:00Z">
        <w:r>
          <w:rPr>
            <w:rFonts w:asciiTheme="majorBidi" w:hAnsiTheme="majorBidi" w:cstheme="majorBidi"/>
            <w:lang w:val="en-US"/>
          </w:rPr>
          <w:t>ing countries</w:t>
        </w:r>
      </w:ins>
      <w:moveTo w:id="2604" w:author="Luis Gerardo Gonzalez Morales" w:date="2019-02-14T17:25:00Z">
        <w:del w:id="2605" w:author="Luis Gerardo Gonzalez Morales" w:date="2019-02-14T17:25:00Z">
          <w:r w:rsidDel="00D31A78">
            <w:rPr>
              <w:rFonts w:asciiTheme="majorBidi" w:hAnsiTheme="majorBidi" w:cstheme="majorBidi"/>
              <w:lang w:val="en-US"/>
            </w:rPr>
            <w:delText>ents</w:delText>
          </w:r>
        </w:del>
        <w:r>
          <w:rPr>
            <w:rFonts w:asciiTheme="majorBidi" w:hAnsiTheme="majorBidi" w:cstheme="majorBidi"/>
            <w:lang w:val="en-US"/>
          </w:rPr>
          <w:t>.</w:t>
        </w:r>
      </w:moveTo>
      <w:moveToRangeEnd w:id="2586"/>
      <w:ins w:id="2606" w:author="Luis Gerardo Gonzalez Morales" w:date="2019-02-14T17:25:00Z">
        <w:r>
          <w:rPr>
            <w:rFonts w:asciiTheme="majorBidi" w:hAnsiTheme="majorBidi" w:cstheme="majorBidi"/>
            <w:lang w:val="en-US"/>
          </w:rPr>
          <w:t xml:space="preserve"> </w:t>
        </w:r>
      </w:ins>
      <w:ins w:id="2607" w:author="Luis Gerardo Gonzalez Morales" w:date="2019-02-14T17:28:00Z">
        <w:r>
          <w:rPr>
            <w:rFonts w:asciiTheme="majorBidi" w:hAnsiTheme="majorBidi" w:cstheme="majorBidi"/>
            <w:lang w:val="en-US"/>
          </w:rPr>
          <w:t xml:space="preserve">In 95 percent of the </w:t>
        </w:r>
      </w:ins>
      <w:ins w:id="2608" w:author="Luis Gerardo Gonzalez Morales" w:date="2019-02-14T17:29:00Z">
        <w:r>
          <w:rPr>
            <w:rFonts w:asciiTheme="majorBidi" w:hAnsiTheme="majorBidi" w:cstheme="majorBidi"/>
            <w:lang w:val="en-US"/>
          </w:rPr>
          <w:t xml:space="preserve">all responding </w:t>
        </w:r>
      </w:ins>
      <w:ins w:id="2609" w:author="Luis Gerardo Gonzalez Morales" w:date="2019-02-14T17:28:00Z">
        <w:r>
          <w:rPr>
            <w:rFonts w:asciiTheme="majorBidi" w:hAnsiTheme="majorBidi" w:cstheme="majorBidi"/>
            <w:lang w:val="en-US"/>
          </w:rPr>
          <w:t xml:space="preserve">countries, there are regulations that cover the </w:t>
        </w:r>
        <w:r w:rsidRPr="002D7467">
          <w:rPr>
            <w:rFonts w:asciiTheme="majorBidi" w:hAnsiTheme="majorBidi" w:cstheme="majorBidi"/>
            <w:b/>
            <w:bCs/>
            <w:lang w:val="en-US"/>
            <w:rPrChange w:id="2610" w:author="Luis Gerardo Gonzalez Morales" w:date="2019-02-17T09:25:00Z">
              <w:rPr>
                <w:rFonts w:asciiTheme="majorBidi" w:hAnsiTheme="majorBidi" w:cstheme="majorBidi"/>
                <w:lang w:val="en-US"/>
              </w:rPr>
            </w:rPrChange>
          </w:rPr>
          <w:t>body responsible for statistics</w:t>
        </w:r>
        <w:r>
          <w:rPr>
            <w:rFonts w:asciiTheme="majorBidi" w:hAnsiTheme="majorBidi" w:cstheme="majorBidi"/>
            <w:lang w:val="en-US"/>
          </w:rPr>
          <w:t xml:space="preserve">. Regulations in 91 percent of the countries provide rules on the </w:t>
        </w:r>
        <w:r w:rsidRPr="002D7467">
          <w:rPr>
            <w:rFonts w:asciiTheme="majorBidi" w:hAnsiTheme="majorBidi" w:cstheme="majorBidi"/>
            <w:b/>
            <w:bCs/>
            <w:lang w:val="en-US"/>
            <w:rPrChange w:id="2611" w:author="Luis Gerardo Gonzalez Morales" w:date="2019-02-17T09:26:00Z">
              <w:rPr>
                <w:rFonts w:asciiTheme="majorBidi" w:hAnsiTheme="majorBidi" w:cstheme="majorBidi"/>
                <w:lang w:val="en-US"/>
              </w:rPr>
            </w:rPrChange>
          </w:rPr>
          <w:t>status, mandate and functions of the national statistical office</w:t>
        </w:r>
        <w:r>
          <w:rPr>
            <w:rFonts w:asciiTheme="majorBidi" w:hAnsiTheme="majorBidi" w:cstheme="majorBidi"/>
            <w:lang w:val="en-US"/>
          </w:rPr>
          <w:t>. Approximately 9</w:t>
        </w:r>
      </w:ins>
      <w:ins w:id="2612" w:author="Luis Gerardo Gonzalez Morales" w:date="2019-02-14T17:29:00Z">
        <w:r>
          <w:rPr>
            <w:rFonts w:asciiTheme="majorBidi" w:hAnsiTheme="majorBidi" w:cstheme="majorBidi"/>
            <w:lang w:val="en-US"/>
          </w:rPr>
          <w:t xml:space="preserve"> in every 10 countries report </w:t>
        </w:r>
      </w:ins>
      <w:ins w:id="2613" w:author="Luis Gerardo Gonzalez Morales" w:date="2019-02-14T17:28:00Z">
        <w:r>
          <w:rPr>
            <w:rFonts w:asciiTheme="majorBidi" w:hAnsiTheme="majorBidi" w:cstheme="majorBidi"/>
            <w:lang w:val="en-US"/>
          </w:rPr>
          <w:t xml:space="preserve">that </w:t>
        </w:r>
      </w:ins>
      <w:ins w:id="2614" w:author="Luis Gerardo Gonzalez Morales" w:date="2019-02-14T17:29:00Z">
        <w:r>
          <w:rPr>
            <w:rFonts w:asciiTheme="majorBidi" w:hAnsiTheme="majorBidi" w:cstheme="majorBidi"/>
            <w:lang w:val="en-US"/>
          </w:rPr>
          <w:t xml:space="preserve">statistical </w:t>
        </w:r>
      </w:ins>
      <w:ins w:id="2615" w:author="Luis Gerardo Gonzalez Morales" w:date="2019-02-14T17:28:00Z">
        <w:r>
          <w:rPr>
            <w:rFonts w:asciiTheme="majorBidi" w:hAnsiTheme="majorBidi" w:cstheme="majorBidi"/>
            <w:lang w:val="en-US"/>
          </w:rPr>
          <w:t xml:space="preserve">regulations cover </w:t>
        </w:r>
        <w:r w:rsidRPr="002D7467">
          <w:rPr>
            <w:rFonts w:asciiTheme="majorBidi" w:hAnsiTheme="majorBidi" w:cstheme="majorBidi"/>
            <w:b/>
            <w:bCs/>
            <w:lang w:val="en-US"/>
            <w:rPrChange w:id="2616" w:author="Luis Gerardo Gonzalez Morales" w:date="2019-02-17T09:25:00Z">
              <w:rPr>
                <w:rFonts w:asciiTheme="majorBidi" w:hAnsiTheme="majorBidi" w:cstheme="majorBidi"/>
                <w:lang w:val="en-US"/>
              </w:rPr>
            </w:rPrChange>
          </w:rPr>
          <w:t>secrecy, confidentiality and privacy obligations</w:t>
        </w:r>
        <w:r>
          <w:rPr>
            <w:rFonts w:asciiTheme="majorBidi" w:hAnsiTheme="majorBidi" w:cstheme="majorBidi"/>
            <w:lang w:val="en-US"/>
          </w:rPr>
          <w:t>.</w:t>
        </w:r>
      </w:ins>
    </w:p>
    <w:p w14:paraId="6722651E" w14:textId="06D94B1F" w:rsidR="008B3ADA" w:rsidRPr="00E30737" w:rsidDel="000D3F82" w:rsidRDefault="008B3ADA" w:rsidP="008B3ADA">
      <w:pPr>
        <w:rPr>
          <w:del w:id="2617" w:author="Luis Gerardo Gonzalez Morales" w:date="2019-02-14T17:22:00Z"/>
          <w:rFonts w:asciiTheme="majorBidi" w:hAnsiTheme="majorBidi" w:cstheme="majorBidi"/>
          <w:i/>
          <w:lang w:val="en-US"/>
        </w:rPr>
      </w:pPr>
      <w:del w:id="2618" w:author="Luis Gerardo Gonzalez Morales" w:date="2019-02-14T17:22:00Z">
        <w:r w:rsidRPr="00E30737" w:rsidDel="000D3F82">
          <w:rPr>
            <w:rFonts w:asciiTheme="majorBidi" w:hAnsiTheme="majorBidi" w:cstheme="majorBidi"/>
            <w:i/>
            <w:lang w:val="en-US"/>
          </w:rPr>
          <w:delText>Question 7.1</w:delText>
        </w:r>
      </w:del>
    </w:p>
    <w:p w14:paraId="2D8E2B3B" w14:textId="0EB77137" w:rsidR="008B3ADA" w:rsidDel="00D31A78" w:rsidRDefault="008B3ADA" w:rsidP="008B3ADA">
      <w:pPr>
        <w:rPr>
          <w:del w:id="2619" w:author="Luis Gerardo Gonzalez Morales" w:date="2019-02-14T17:25:00Z"/>
          <w:rFonts w:asciiTheme="majorBidi" w:hAnsiTheme="majorBidi" w:cstheme="majorBidi"/>
          <w:lang w:val="en-US"/>
        </w:rPr>
      </w:pPr>
      <w:moveFromRangeStart w:id="2620" w:author="Luis Gerardo Gonzalez Morales" w:date="2019-02-14T17:25:00Z" w:name="move1057516"/>
      <w:moveFrom w:id="2621" w:author="Luis Gerardo Gonzalez Morales" w:date="2019-02-14T17:25:00Z">
        <w:del w:id="2622" w:author="Luis Gerardo Gonzalez Morales" w:date="2019-02-14T17:25:00Z">
          <w:r w:rsidDel="00D31A78">
            <w:rPr>
              <w:rFonts w:asciiTheme="majorBidi" w:hAnsiTheme="majorBidi" w:cstheme="majorBidi"/>
              <w:lang w:val="en-US"/>
            </w:rPr>
            <w:delText>General statistics law practically exists in all</w:delText>
          </w:r>
          <w:r w:rsidR="00C25CF4" w:rsidDel="00D31A78">
            <w:rPr>
              <w:rFonts w:asciiTheme="majorBidi" w:hAnsiTheme="majorBidi" w:cstheme="majorBidi"/>
              <w:lang w:val="en-US"/>
            </w:rPr>
            <w:delText xml:space="preserve"> countries</w:delText>
          </w:r>
          <w:r w:rsidDel="00D31A78">
            <w:rPr>
              <w:rFonts w:asciiTheme="majorBidi" w:hAnsiTheme="majorBidi" w:cstheme="majorBidi"/>
              <w:lang w:val="en-US"/>
            </w:rPr>
            <w:delText>, except for three of the respondents.</w:delText>
          </w:r>
        </w:del>
      </w:moveFrom>
      <w:moveFromRangeEnd w:id="2620"/>
    </w:p>
    <w:tbl>
      <w:tblPr>
        <w:tblStyle w:val="TableGrid"/>
        <w:tblW w:w="8640" w:type="dxa"/>
        <w:tblLook w:val="04A0" w:firstRow="1" w:lastRow="0" w:firstColumn="1" w:lastColumn="0" w:noHBand="0" w:noVBand="1"/>
      </w:tblPr>
      <w:tblGrid>
        <w:gridCol w:w="1110"/>
        <w:gridCol w:w="6290"/>
        <w:gridCol w:w="580"/>
        <w:gridCol w:w="660"/>
      </w:tblGrid>
      <w:tr w:rsidR="008B3ADA" w:rsidRPr="00E67680" w:rsidDel="00D31A78" w14:paraId="5F097807" w14:textId="1313B2C6" w:rsidTr="00B17A3D">
        <w:trPr>
          <w:trHeight w:val="300"/>
          <w:del w:id="2623" w:author="Luis Gerardo Gonzalez Morales" w:date="2019-02-14T17:25:00Z"/>
        </w:trPr>
        <w:tc>
          <w:tcPr>
            <w:tcW w:w="1110" w:type="dxa"/>
            <w:noWrap/>
            <w:hideMark/>
          </w:tcPr>
          <w:p w14:paraId="421D4F86" w14:textId="2E7F16BC" w:rsidR="008B3ADA" w:rsidRPr="00182392" w:rsidDel="00D31A78" w:rsidRDefault="008B3ADA" w:rsidP="008B3ADA">
            <w:pPr>
              <w:rPr>
                <w:del w:id="2624" w:author="Luis Gerardo Gonzalez Morales" w:date="2019-02-14T17:25:00Z"/>
                <w:rFonts w:ascii="Calibri" w:eastAsia="Times New Roman" w:hAnsi="Calibri" w:cs="Times New Roman"/>
                <w:color w:val="000000"/>
                <w:sz w:val="20"/>
                <w:szCs w:val="20"/>
                <w:lang w:val="en-US" w:eastAsia="en-US"/>
              </w:rPr>
            </w:pPr>
            <w:del w:id="2625" w:author="Luis Gerardo Gonzalez Morales" w:date="2019-02-14T17:25:00Z">
              <w:r w:rsidRPr="00182392" w:rsidDel="00D31A78">
                <w:rPr>
                  <w:rFonts w:ascii="Calibri" w:eastAsia="Times New Roman" w:hAnsi="Calibri" w:cs="Times New Roman"/>
                  <w:color w:val="000000"/>
                  <w:sz w:val="20"/>
                  <w:szCs w:val="20"/>
                  <w:lang w:val="en-US" w:eastAsia="en-US"/>
                </w:rPr>
                <w:delText>7.1</w:delText>
              </w:r>
            </w:del>
          </w:p>
        </w:tc>
        <w:tc>
          <w:tcPr>
            <w:tcW w:w="6290" w:type="dxa"/>
            <w:noWrap/>
            <w:hideMark/>
          </w:tcPr>
          <w:p w14:paraId="7980A064" w14:textId="5C97F646" w:rsidR="008B3ADA" w:rsidRPr="00182392" w:rsidDel="00D31A78" w:rsidRDefault="008B3ADA" w:rsidP="008B3ADA">
            <w:pPr>
              <w:rPr>
                <w:del w:id="2626" w:author="Luis Gerardo Gonzalez Morales" w:date="2019-02-14T17:25:00Z"/>
                <w:rFonts w:ascii="Calibri" w:eastAsia="Times New Roman" w:hAnsi="Calibri" w:cs="Times New Roman"/>
                <w:color w:val="000000"/>
                <w:sz w:val="20"/>
                <w:szCs w:val="20"/>
                <w:lang w:val="en-US" w:eastAsia="en-US"/>
              </w:rPr>
            </w:pPr>
            <w:del w:id="2627" w:author="Luis Gerardo Gonzalez Morales" w:date="2019-02-14T17:25:00Z">
              <w:r w:rsidRPr="00182392" w:rsidDel="00D31A78">
                <w:rPr>
                  <w:rFonts w:ascii="Calibri" w:eastAsia="Times New Roman" w:hAnsi="Calibri" w:cs="Times New Roman"/>
                  <w:color w:val="000000"/>
                  <w:sz w:val="20"/>
                  <w:szCs w:val="20"/>
                  <w:lang w:val="en-US" w:eastAsia="en-US"/>
                </w:rPr>
                <w:delText>Is there a general statistics law in your country?  (single)</w:delText>
              </w:r>
            </w:del>
          </w:p>
        </w:tc>
        <w:tc>
          <w:tcPr>
            <w:tcW w:w="580" w:type="dxa"/>
            <w:noWrap/>
            <w:hideMark/>
          </w:tcPr>
          <w:p w14:paraId="56961EED" w14:textId="4CCFBC50" w:rsidR="008B3ADA" w:rsidRPr="00182392" w:rsidDel="00D31A78" w:rsidRDefault="008B3ADA" w:rsidP="008B3ADA">
            <w:pPr>
              <w:rPr>
                <w:del w:id="2628" w:author="Luis Gerardo Gonzalez Morales" w:date="2019-02-14T17:25:00Z"/>
                <w:rFonts w:ascii="Calibri" w:eastAsia="Times New Roman" w:hAnsi="Calibri" w:cs="Times New Roman"/>
                <w:color w:val="000000"/>
                <w:sz w:val="20"/>
                <w:szCs w:val="20"/>
                <w:lang w:val="en-US" w:eastAsia="en-US"/>
              </w:rPr>
            </w:pPr>
            <w:del w:id="2629" w:author="Luis Gerardo Gonzalez Morales" w:date="2019-02-14T17:25:00Z">
              <w:r w:rsidRPr="00182392" w:rsidDel="00D31A78">
                <w:rPr>
                  <w:rFonts w:ascii="Calibri" w:eastAsia="Times New Roman" w:hAnsi="Calibri" w:cs="Times New Roman"/>
                  <w:color w:val="000000"/>
                  <w:sz w:val="20"/>
                  <w:szCs w:val="20"/>
                  <w:lang w:val="en-US" w:eastAsia="en-US"/>
                </w:rPr>
                <w:delText>No.</w:delText>
              </w:r>
            </w:del>
          </w:p>
        </w:tc>
        <w:tc>
          <w:tcPr>
            <w:tcW w:w="660" w:type="dxa"/>
            <w:noWrap/>
            <w:hideMark/>
          </w:tcPr>
          <w:p w14:paraId="582D5B03" w14:textId="58781D95" w:rsidR="008B3ADA" w:rsidRPr="00182392" w:rsidDel="00D31A78" w:rsidRDefault="008B3ADA" w:rsidP="008B3ADA">
            <w:pPr>
              <w:rPr>
                <w:del w:id="2630" w:author="Luis Gerardo Gonzalez Morales" w:date="2019-02-14T17:25:00Z"/>
                <w:rFonts w:ascii="Calibri" w:eastAsia="Times New Roman" w:hAnsi="Calibri" w:cs="Times New Roman"/>
                <w:color w:val="000000"/>
                <w:sz w:val="20"/>
                <w:szCs w:val="20"/>
                <w:lang w:val="en-US" w:eastAsia="en-US"/>
              </w:rPr>
            </w:pPr>
            <w:del w:id="2631" w:author="Luis Gerardo Gonzalez Morales" w:date="2019-02-14T17:25:00Z">
              <w:r w:rsidRPr="00182392" w:rsidDel="00D31A78">
                <w:rPr>
                  <w:rFonts w:ascii="Calibri" w:eastAsia="Times New Roman" w:hAnsi="Calibri" w:cs="Times New Roman"/>
                  <w:color w:val="000000"/>
                  <w:sz w:val="20"/>
                  <w:szCs w:val="20"/>
                  <w:lang w:val="en-US" w:eastAsia="en-US"/>
                </w:rPr>
                <w:delText>%</w:delText>
              </w:r>
            </w:del>
          </w:p>
        </w:tc>
      </w:tr>
      <w:tr w:rsidR="008B3ADA" w:rsidRPr="00E67680" w:rsidDel="00D31A78" w14:paraId="3018DA42" w14:textId="6D723FBA" w:rsidTr="00B17A3D">
        <w:trPr>
          <w:trHeight w:val="300"/>
          <w:del w:id="2632" w:author="Luis Gerardo Gonzalez Morales" w:date="2019-02-14T17:25:00Z"/>
        </w:trPr>
        <w:tc>
          <w:tcPr>
            <w:tcW w:w="1110" w:type="dxa"/>
            <w:noWrap/>
            <w:hideMark/>
          </w:tcPr>
          <w:p w14:paraId="094E7AA4" w14:textId="75BE2101" w:rsidR="008B3ADA" w:rsidRPr="00182392" w:rsidDel="00D31A78" w:rsidRDefault="008B3ADA" w:rsidP="008B3ADA">
            <w:pPr>
              <w:rPr>
                <w:del w:id="2633" w:author="Luis Gerardo Gonzalez Morales" w:date="2019-02-14T17:25:00Z"/>
                <w:rFonts w:ascii="Calibri" w:eastAsia="Times New Roman" w:hAnsi="Calibri" w:cs="Times New Roman"/>
                <w:color w:val="000000"/>
                <w:sz w:val="20"/>
                <w:szCs w:val="20"/>
                <w:lang w:val="en-US" w:eastAsia="en-US"/>
              </w:rPr>
            </w:pPr>
            <w:del w:id="2634" w:author="Luis Gerardo Gonzalez Morales" w:date="2019-02-14T17:25:00Z">
              <w:r w:rsidRPr="00182392" w:rsidDel="00D31A78">
                <w:rPr>
                  <w:rFonts w:ascii="Calibri" w:eastAsia="Times New Roman" w:hAnsi="Calibri" w:cs="Times New Roman"/>
                  <w:color w:val="000000"/>
                  <w:sz w:val="20"/>
                  <w:szCs w:val="20"/>
                  <w:lang w:val="en-US" w:eastAsia="en-US"/>
                </w:rPr>
                <w:delText> </w:delText>
              </w:r>
            </w:del>
          </w:p>
        </w:tc>
        <w:tc>
          <w:tcPr>
            <w:tcW w:w="6290" w:type="dxa"/>
            <w:noWrap/>
            <w:hideMark/>
          </w:tcPr>
          <w:p w14:paraId="22C38DBE" w14:textId="1A0523B8" w:rsidR="008B3ADA" w:rsidRPr="00182392" w:rsidDel="00D31A78" w:rsidRDefault="008B3ADA" w:rsidP="008B3ADA">
            <w:pPr>
              <w:rPr>
                <w:del w:id="2635" w:author="Luis Gerardo Gonzalez Morales" w:date="2019-02-14T17:25:00Z"/>
                <w:rFonts w:ascii="Calibri" w:eastAsia="Times New Roman" w:hAnsi="Calibri" w:cs="Times New Roman"/>
                <w:color w:val="000000"/>
                <w:sz w:val="20"/>
                <w:szCs w:val="20"/>
                <w:lang w:val="en-US" w:eastAsia="en-US"/>
              </w:rPr>
            </w:pPr>
            <w:del w:id="2636" w:author="Luis Gerardo Gonzalez Morales" w:date="2019-02-14T17:25:00Z">
              <w:r w:rsidRPr="00182392" w:rsidDel="00D31A78">
                <w:rPr>
                  <w:rFonts w:ascii="Calibri" w:eastAsia="Times New Roman" w:hAnsi="Calibri" w:cs="Times New Roman"/>
                  <w:color w:val="000000"/>
                  <w:sz w:val="20"/>
                  <w:szCs w:val="20"/>
                  <w:lang w:val="en-US" w:eastAsia="en-US"/>
                </w:rPr>
                <w:delText>Yes</w:delText>
              </w:r>
            </w:del>
          </w:p>
        </w:tc>
        <w:tc>
          <w:tcPr>
            <w:tcW w:w="580" w:type="dxa"/>
            <w:noWrap/>
            <w:hideMark/>
          </w:tcPr>
          <w:p w14:paraId="43217349" w14:textId="5238032A" w:rsidR="008B3ADA" w:rsidRPr="00182392" w:rsidDel="00D31A78" w:rsidRDefault="008B3ADA" w:rsidP="008B3ADA">
            <w:pPr>
              <w:rPr>
                <w:del w:id="2637" w:author="Luis Gerardo Gonzalez Morales" w:date="2019-02-14T17:25:00Z"/>
                <w:rFonts w:ascii="Calibri" w:eastAsia="Times New Roman" w:hAnsi="Calibri" w:cs="Times New Roman"/>
                <w:color w:val="000000"/>
                <w:sz w:val="20"/>
                <w:szCs w:val="20"/>
                <w:lang w:val="en-US" w:eastAsia="en-US"/>
              </w:rPr>
            </w:pPr>
            <w:del w:id="2638" w:author="Luis Gerardo Gonzalez Morales" w:date="2019-02-14T17:25:00Z">
              <w:r w:rsidRPr="00182392" w:rsidDel="00D31A78">
                <w:rPr>
                  <w:rFonts w:ascii="Calibri" w:eastAsia="Times New Roman" w:hAnsi="Calibri" w:cs="Times New Roman"/>
                  <w:color w:val="000000"/>
                  <w:sz w:val="20"/>
                  <w:szCs w:val="20"/>
                  <w:lang w:val="en-US" w:eastAsia="en-US"/>
                </w:rPr>
                <w:delText>90</w:delText>
              </w:r>
            </w:del>
          </w:p>
        </w:tc>
        <w:tc>
          <w:tcPr>
            <w:tcW w:w="660" w:type="dxa"/>
            <w:noWrap/>
            <w:hideMark/>
          </w:tcPr>
          <w:p w14:paraId="7550995F" w14:textId="49DE3A60" w:rsidR="008B3ADA" w:rsidRPr="00182392" w:rsidDel="00D31A78" w:rsidRDefault="008B3ADA" w:rsidP="008B3ADA">
            <w:pPr>
              <w:rPr>
                <w:del w:id="2639" w:author="Luis Gerardo Gonzalez Morales" w:date="2019-02-14T17:25:00Z"/>
                <w:rFonts w:ascii="Calibri" w:eastAsia="Times New Roman" w:hAnsi="Calibri" w:cs="Times New Roman"/>
                <w:color w:val="000000"/>
                <w:sz w:val="20"/>
                <w:szCs w:val="20"/>
                <w:lang w:val="en-US" w:eastAsia="en-US"/>
              </w:rPr>
            </w:pPr>
            <w:del w:id="2640" w:author="Luis Gerardo Gonzalez Morales" w:date="2019-02-14T17:25:00Z">
              <w:r w:rsidRPr="00182392" w:rsidDel="00D31A78">
                <w:rPr>
                  <w:rFonts w:ascii="Calibri" w:eastAsia="Times New Roman" w:hAnsi="Calibri" w:cs="Times New Roman"/>
                  <w:color w:val="000000"/>
                  <w:sz w:val="20"/>
                  <w:szCs w:val="20"/>
                  <w:lang w:val="en-US" w:eastAsia="en-US"/>
                </w:rPr>
                <w:delText>96.8</w:delText>
              </w:r>
            </w:del>
          </w:p>
        </w:tc>
      </w:tr>
      <w:tr w:rsidR="008B3ADA" w:rsidRPr="00E67680" w:rsidDel="00D31A78" w14:paraId="63E52246" w14:textId="1013938B" w:rsidTr="00B17A3D">
        <w:trPr>
          <w:trHeight w:val="300"/>
          <w:del w:id="2641" w:author="Luis Gerardo Gonzalez Morales" w:date="2019-02-14T17:25:00Z"/>
        </w:trPr>
        <w:tc>
          <w:tcPr>
            <w:tcW w:w="1110" w:type="dxa"/>
            <w:noWrap/>
            <w:hideMark/>
          </w:tcPr>
          <w:p w14:paraId="4479DC7C" w14:textId="5303AE04" w:rsidR="008B3ADA" w:rsidRPr="00182392" w:rsidDel="00D31A78" w:rsidRDefault="008B3ADA" w:rsidP="008B3ADA">
            <w:pPr>
              <w:rPr>
                <w:del w:id="2642" w:author="Luis Gerardo Gonzalez Morales" w:date="2019-02-14T17:25:00Z"/>
                <w:rFonts w:ascii="Calibri" w:eastAsia="Times New Roman" w:hAnsi="Calibri" w:cs="Times New Roman"/>
                <w:color w:val="000000"/>
                <w:sz w:val="20"/>
                <w:szCs w:val="20"/>
                <w:lang w:val="en-US" w:eastAsia="en-US"/>
              </w:rPr>
            </w:pPr>
            <w:del w:id="2643" w:author="Luis Gerardo Gonzalez Morales" w:date="2019-02-14T17:25:00Z">
              <w:r w:rsidRPr="00182392" w:rsidDel="00D31A78">
                <w:rPr>
                  <w:rFonts w:ascii="Calibri" w:eastAsia="Times New Roman" w:hAnsi="Calibri" w:cs="Times New Roman"/>
                  <w:color w:val="000000"/>
                  <w:sz w:val="20"/>
                  <w:szCs w:val="20"/>
                  <w:lang w:val="en-US" w:eastAsia="en-US"/>
                </w:rPr>
                <w:delText> </w:delText>
              </w:r>
            </w:del>
          </w:p>
        </w:tc>
        <w:tc>
          <w:tcPr>
            <w:tcW w:w="6290" w:type="dxa"/>
            <w:noWrap/>
            <w:hideMark/>
          </w:tcPr>
          <w:p w14:paraId="120C57F8" w14:textId="4F37BB93" w:rsidR="008B3ADA" w:rsidRPr="00182392" w:rsidDel="00D31A78" w:rsidRDefault="008B3ADA" w:rsidP="008B3ADA">
            <w:pPr>
              <w:rPr>
                <w:del w:id="2644" w:author="Luis Gerardo Gonzalez Morales" w:date="2019-02-14T17:25:00Z"/>
                <w:rFonts w:ascii="Calibri" w:eastAsia="Times New Roman" w:hAnsi="Calibri" w:cs="Times New Roman"/>
                <w:color w:val="000000"/>
                <w:sz w:val="20"/>
                <w:szCs w:val="20"/>
                <w:lang w:val="en-US" w:eastAsia="en-US"/>
              </w:rPr>
            </w:pPr>
            <w:del w:id="2645" w:author="Luis Gerardo Gonzalez Morales" w:date="2019-02-14T17:25:00Z">
              <w:r w:rsidRPr="00182392" w:rsidDel="00D31A78">
                <w:rPr>
                  <w:rFonts w:ascii="Calibri" w:eastAsia="Times New Roman" w:hAnsi="Calibri" w:cs="Times New Roman"/>
                  <w:color w:val="000000"/>
                  <w:sz w:val="20"/>
                  <w:szCs w:val="20"/>
                  <w:lang w:val="en-US" w:eastAsia="en-US"/>
                </w:rPr>
                <w:delText>No</w:delText>
              </w:r>
            </w:del>
          </w:p>
        </w:tc>
        <w:tc>
          <w:tcPr>
            <w:tcW w:w="580" w:type="dxa"/>
            <w:noWrap/>
            <w:hideMark/>
          </w:tcPr>
          <w:p w14:paraId="7E976D2D" w14:textId="2823D45D" w:rsidR="008B3ADA" w:rsidRPr="00182392" w:rsidDel="00D31A78" w:rsidRDefault="008B3ADA" w:rsidP="008B3ADA">
            <w:pPr>
              <w:rPr>
                <w:del w:id="2646" w:author="Luis Gerardo Gonzalez Morales" w:date="2019-02-14T17:25:00Z"/>
                <w:rFonts w:ascii="Calibri" w:eastAsia="Times New Roman" w:hAnsi="Calibri" w:cs="Times New Roman"/>
                <w:color w:val="000000"/>
                <w:sz w:val="20"/>
                <w:szCs w:val="20"/>
                <w:lang w:val="en-US" w:eastAsia="en-US"/>
              </w:rPr>
            </w:pPr>
            <w:del w:id="2647" w:author="Luis Gerardo Gonzalez Morales" w:date="2019-02-14T17:25:00Z">
              <w:r w:rsidRPr="00182392" w:rsidDel="00D31A78">
                <w:rPr>
                  <w:rFonts w:ascii="Calibri" w:eastAsia="Times New Roman" w:hAnsi="Calibri" w:cs="Times New Roman"/>
                  <w:color w:val="000000"/>
                  <w:sz w:val="20"/>
                  <w:szCs w:val="20"/>
                  <w:lang w:val="en-US" w:eastAsia="en-US"/>
                </w:rPr>
                <w:delText>3</w:delText>
              </w:r>
            </w:del>
          </w:p>
        </w:tc>
        <w:tc>
          <w:tcPr>
            <w:tcW w:w="660" w:type="dxa"/>
            <w:noWrap/>
            <w:hideMark/>
          </w:tcPr>
          <w:p w14:paraId="12445E5F" w14:textId="0196C516" w:rsidR="008B3ADA" w:rsidRPr="00182392" w:rsidDel="00D31A78" w:rsidRDefault="008B3ADA" w:rsidP="008B3ADA">
            <w:pPr>
              <w:rPr>
                <w:del w:id="2648" w:author="Luis Gerardo Gonzalez Morales" w:date="2019-02-14T17:25:00Z"/>
                <w:rFonts w:ascii="Calibri" w:eastAsia="Times New Roman" w:hAnsi="Calibri" w:cs="Times New Roman"/>
                <w:color w:val="000000"/>
                <w:sz w:val="20"/>
                <w:szCs w:val="20"/>
                <w:lang w:val="en-US" w:eastAsia="en-US"/>
              </w:rPr>
            </w:pPr>
            <w:del w:id="2649" w:author="Luis Gerardo Gonzalez Morales" w:date="2019-02-14T17:25:00Z">
              <w:r w:rsidRPr="00182392" w:rsidDel="00D31A78">
                <w:rPr>
                  <w:rFonts w:ascii="Calibri" w:eastAsia="Times New Roman" w:hAnsi="Calibri" w:cs="Times New Roman"/>
                  <w:color w:val="000000"/>
                  <w:sz w:val="20"/>
                  <w:szCs w:val="20"/>
                  <w:lang w:val="en-US" w:eastAsia="en-US"/>
                </w:rPr>
                <w:delText>3.2</w:delText>
              </w:r>
            </w:del>
          </w:p>
        </w:tc>
      </w:tr>
    </w:tbl>
    <w:p w14:paraId="2FB98862" w14:textId="5A0FF7F7" w:rsidR="009A6B04" w:rsidDel="00D31A78" w:rsidRDefault="009A6B04" w:rsidP="008B3ADA">
      <w:pPr>
        <w:rPr>
          <w:del w:id="2650" w:author="Luis Gerardo Gonzalez Morales" w:date="2019-02-14T17:25:00Z"/>
          <w:rFonts w:asciiTheme="majorBidi" w:hAnsiTheme="majorBidi" w:cstheme="majorBidi"/>
          <w:i/>
          <w:lang w:val="en-US"/>
        </w:rPr>
      </w:pPr>
    </w:p>
    <w:p w14:paraId="570ED58C" w14:textId="31A8941D" w:rsidR="008B3ADA" w:rsidRPr="00E30737" w:rsidDel="00D31A78" w:rsidRDefault="008B3ADA" w:rsidP="008B3ADA">
      <w:pPr>
        <w:rPr>
          <w:del w:id="2651" w:author="Luis Gerardo Gonzalez Morales" w:date="2019-02-14T17:25:00Z"/>
          <w:rFonts w:asciiTheme="majorBidi" w:hAnsiTheme="majorBidi" w:cstheme="majorBidi"/>
          <w:i/>
          <w:lang w:val="en-US"/>
        </w:rPr>
      </w:pPr>
      <w:del w:id="2652" w:author="Luis Gerardo Gonzalez Morales" w:date="2019-02-14T17:25:00Z">
        <w:r w:rsidRPr="00E30737" w:rsidDel="00D31A78">
          <w:rPr>
            <w:rFonts w:asciiTheme="majorBidi" w:hAnsiTheme="majorBidi" w:cstheme="majorBidi"/>
            <w:i/>
            <w:lang w:val="en-US"/>
          </w:rPr>
          <w:delText>Question 7.2</w:delText>
        </w:r>
      </w:del>
    </w:p>
    <w:p w14:paraId="6F234761" w14:textId="4FAB7754" w:rsidR="008B3ADA" w:rsidDel="00D31A78" w:rsidRDefault="008B3ADA" w:rsidP="008B3ADA">
      <w:pPr>
        <w:rPr>
          <w:del w:id="2653" w:author="Luis Gerardo Gonzalez Morales" w:date="2019-02-14T17:28:00Z"/>
          <w:rFonts w:asciiTheme="majorBidi" w:hAnsiTheme="majorBidi" w:cstheme="majorBidi"/>
          <w:lang w:val="en-US"/>
        </w:rPr>
      </w:pPr>
      <w:del w:id="2654" w:author="Luis Gerardo Gonzalez Morales" w:date="2019-02-14T17:28:00Z">
        <w:r w:rsidDel="00D31A78">
          <w:rPr>
            <w:rFonts w:asciiTheme="majorBidi" w:hAnsiTheme="majorBidi" w:cstheme="majorBidi"/>
            <w:lang w:val="en-US"/>
          </w:rPr>
          <w:delText xml:space="preserve">In 97 </w:delText>
        </w:r>
      </w:del>
      <w:del w:id="2655" w:author="Luis Gerardo Gonzalez Morales" w:date="2019-02-13T20:59:00Z">
        <w:r w:rsidDel="00D83CAF">
          <w:rPr>
            <w:rFonts w:asciiTheme="majorBidi" w:hAnsiTheme="majorBidi" w:cstheme="majorBidi"/>
            <w:lang w:val="en-US"/>
          </w:rPr>
          <w:delText>per cent</w:delText>
        </w:r>
      </w:del>
      <w:del w:id="2656" w:author="Luis Gerardo Gonzalez Morales" w:date="2019-02-14T17:28:00Z">
        <w:r w:rsidDel="00D31A78">
          <w:rPr>
            <w:rFonts w:asciiTheme="majorBidi" w:hAnsiTheme="majorBidi" w:cstheme="majorBidi"/>
            <w:lang w:val="en-US"/>
          </w:rPr>
          <w:delText xml:space="preserve"> of the countries, there are regulations that cover the body responsible for statistics. Regulations in 94 </w:delText>
        </w:r>
      </w:del>
      <w:del w:id="2657" w:author="Luis Gerardo Gonzalez Morales" w:date="2019-02-13T20:59:00Z">
        <w:r w:rsidDel="00D83CAF">
          <w:rPr>
            <w:rFonts w:asciiTheme="majorBidi" w:hAnsiTheme="majorBidi" w:cstheme="majorBidi"/>
            <w:lang w:val="en-US"/>
          </w:rPr>
          <w:delText>per cent</w:delText>
        </w:r>
      </w:del>
      <w:del w:id="2658" w:author="Luis Gerardo Gonzalez Morales" w:date="2019-02-14T17:28:00Z">
        <w:r w:rsidDel="00D31A78">
          <w:rPr>
            <w:rFonts w:asciiTheme="majorBidi" w:hAnsiTheme="majorBidi" w:cstheme="majorBidi"/>
            <w:lang w:val="en-US"/>
          </w:rPr>
          <w:delText xml:space="preserve"> of the countries provide rules on the status, mandate and functions of</w:delText>
        </w:r>
        <w:r w:rsidR="00C25CF4" w:rsidDel="00D31A78">
          <w:rPr>
            <w:rFonts w:asciiTheme="majorBidi" w:hAnsiTheme="majorBidi" w:cstheme="majorBidi"/>
            <w:lang w:val="en-US"/>
          </w:rPr>
          <w:delText xml:space="preserve"> the</w:delText>
        </w:r>
        <w:r w:rsidDel="00D31A78">
          <w:rPr>
            <w:rFonts w:asciiTheme="majorBidi" w:hAnsiTheme="majorBidi" w:cstheme="majorBidi"/>
            <w:lang w:val="en-US"/>
          </w:rPr>
          <w:delText xml:space="preserve"> national statistical office. Approximately 92 </w:delText>
        </w:r>
      </w:del>
      <w:del w:id="2659" w:author="Luis Gerardo Gonzalez Morales" w:date="2019-02-13T20:59:00Z">
        <w:r w:rsidDel="00D83CAF">
          <w:rPr>
            <w:rFonts w:asciiTheme="majorBidi" w:hAnsiTheme="majorBidi" w:cstheme="majorBidi"/>
            <w:lang w:val="en-US"/>
          </w:rPr>
          <w:delText>per cent</w:delText>
        </w:r>
      </w:del>
      <w:del w:id="2660" w:author="Luis Gerardo Gonzalez Morales" w:date="2019-02-14T17:28:00Z">
        <w:r w:rsidDel="00D31A78">
          <w:rPr>
            <w:rFonts w:asciiTheme="majorBidi" w:hAnsiTheme="majorBidi" w:cstheme="majorBidi"/>
            <w:lang w:val="en-US"/>
          </w:rPr>
          <w:delText xml:space="preserve"> also indicated that regulations cover secrecy, confidentiality and privacy obligations.</w:delText>
        </w:r>
      </w:del>
    </w:p>
    <w:tbl>
      <w:tblPr>
        <w:tblStyle w:val="TableGrid"/>
        <w:tblW w:w="8640" w:type="dxa"/>
        <w:tblLook w:val="04A0" w:firstRow="1" w:lastRow="0" w:firstColumn="1" w:lastColumn="0" w:noHBand="0" w:noVBand="1"/>
        <w:tblPrChange w:id="2661" w:author="Luis Gerardo Gonzalez Morales" w:date="2019-02-14T17:26:00Z">
          <w:tblPr>
            <w:tblStyle w:val="TableGrid"/>
            <w:tblW w:w="8640" w:type="dxa"/>
            <w:tblLook w:val="04A0" w:firstRow="1" w:lastRow="0" w:firstColumn="1" w:lastColumn="0" w:noHBand="0" w:noVBand="1"/>
          </w:tblPr>
        </w:tblPrChange>
      </w:tblPr>
      <w:tblGrid>
        <w:gridCol w:w="928"/>
        <w:gridCol w:w="5737"/>
        <w:gridCol w:w="983"/>
        <w:gridCol w:w="992"/>
        <w:tblGridChange w:id="2662">
          <w:tblGrid>
            <w:gridCol w:w="928"/>
            <w:gridCol w:w="5737"/>
            <w:gridCol w:w="983"/>
            <w:gridCol w:w="992"/>
          </w:tblGrid>
        </w:tblGridChange>
      </w:tblGrid>
      <w:tr w:rsidR="008B3ADA" w:rsidRPr="002B1113" w:rsidDel="00D31A78" w14:paraId="53EC6E0B" w14:textId="2470F247" w:rsidTr="00D31A78">
        <w:trPr>
          <w:trHeight w:val="585"/>
          <w:del w:id="2663" w:author="Luis Gerardo Gonzalez Morales" w:date="2019-02-14T17:26:00Z"/>
          <w:trPrChange w:id="2664" w:author="Luis Gerardo Gonzalez Morales" w:date="2019-02-14T17:26:00Z">
            <w:trPr>
              <w:trHeight w:val="585"/>
            </w:trPr>
          </w:trPrChange>
        </w:trPr>
        <w:tc>
          <w:tcPr>
            <w:tcW w:w="928" w:type="dxa"/>
            <w:tcPrChange w:id="2665" w:author="Luis Gerardo Gonzalez Morales" w:date="2019-02-14T17:26:00Z">
              <w:tcPr>
                <w:tcW w:w="868" w:type="dxa"/>
              </w:tcPr>
            </w:tcPrChange>
          </w:tcPr>
          <w:p w14:paraId="3776472E" w14:textId="5743F52D" w:rsidR="008B3ADA" w:rsidRPr="00182392" w:rsidDel="00D31A78" w:rsidRDefault="008B3ADA" w:rsidP="008B3ADA">
            <w:pPr>
              <w:rPr>
                <w:del w:id="2666" w:author="Luis Gerardo Gonzalez Morales" w:date="2019-02-14T17:26:00Z"/>
                <w:rFonts w:ascii="Calibri" w:eastAsia="Times New Roman" w:hAnsi="Calibri" w:cs="Times New Roman"/>
                <w:color w:val="000000"/>
                <w:sz w:val="20"/>
                <w:szCs w:val="20"/>
                <w:lang w:val="en-US" w:eastAsia="en-US"/>
              </w:rPr>
            </w:pPr>
            <w:del w:id="2667" w:author="Luis Gerardo Gonzalez Morales" w:date="2019-02-14T17:26:00Z">
              <w:r w:rsidRPr="00182392" w:rsidDel="00D31A78">
                <w:rPr>
                  <w:rFonts w:ascii="Calibri" w:eastAsia="Times New Roman" w:hAnsi="Calibri" w:cs="Times New Roman"/>
                  <w:color w:val="000000"/>
                  <w:sz w:val="20"/>
                  <w:szCs w:val="20"/>
                  <w:lang w:val="en-US" w:eastAsia="en-US"/>
                </w:rPr>
                <w:delText>7.2</w:delText>
              </w:r>
            </w:del>
          </w:p>
        </w:tc>
        <w:tc>
          <w:tcPr>
            <w:tcW w:w="5737" w:type="dxa"/>
            <w:tcPrChange w:id="2668" w:author="Luis Gerardo Gonzalez Morales" w:date="2019-02-14T17:26:00Z">
              <w:tcPr>
                <w:tcW w:w="5363" w:type="dxa"/>
              </w:tcPr>
            </w:tcPrChange>
          </w:tcPr>
          <w:p w14:paraId="4F957BC3" w14:textId="6521A253" w:rsidR="008B3ADA" w:rsidRPr="00182392" w:rsidDel="00D31A78" w:rsidRDefault="008B3ADA" w:rsidP="008B3ADA">
            <w:pPr>
              <w:rPr>
                <w:del w:id="2669" w:author="Luis Gerardo Gonzalez Morales" w:date="2019-02-14T17:26:00Z"/>
                <w:rFonts w:ascii="Calibri" w:eastAsia="Times New Roman" w:hAnsi="Calibri" w:cs="Times New Roman"/>
                <w:color w:val="000000"/>
                <w:sz w:val="20"/>
                <w:szCs w:val="20"/>
                <w:lang w:val="en-US" w:eastAsia="en-US"/>
              </w:rPr>
            </w:pPr>
            <w:del w:id="2670" w:author="Luis Gerardo Gonzalez Morales" w:date="2019-02-14T17:26:00Z">
              <w:r w:rsidRPr="00182392" w:rsidDel="00D31A78">
                <w:rPr>
                  <w:rFonts w:ascii="Calibri" w:eastAsia="Times New Roman" w:hAnsi="Calibri" w:cs="Times New Roman"/>
                  <w:color w:val="000000"/>
                  <w:sz w:val="20"/>
                  <w:szCs w:val="20"/>
                  <w:lang w:val="en-US" w:eastAsia="en-US"/>
                </w:rPr>
                <w:delText>Which of the following aspects of the NSS are covered by regulations (e.g. Statistical Law, presidential decrees)?  (multiple)</w:delText>
              </w:r>
            </w:del>
          </w:p>
        </w:tc>
        <w:tc>
          <w:tcPr>
            <w:tcW w:w="983" w:type="dxa"/>
            <w:tcPrChange w:id="2671" w:author="Luis Gerardo Gonzalez Morales" w:date="2019-02-14T17:26:00Z">
              <w:tcPr>
                <w:tcW w:w="919" w:type="dxa"/>
              </w:tcPr>
            </w:tcPrChange>
          </w:tcPr>
          <w:p w14:paraId="34B9CFB1" w14:textId="565D4855" w:rsidR="008B3ADA" w:rsidRPr="00182392" w:rsidDel="00D31A78" w:rsidRDefault="008B3ADA" w:rsidP="008B3ADA">
            <w:pPr>
              <w:rPr>
                <w:del w:id="2672" w:author="Luis Gerardo Gonzalez Morales" w:date="2019-02-14T17:26:00Z"/>
                <w:rFonts w:ascii="Calibri" w:eastAsia="Times New Roman" w:hAnsi="Calibri" w:cs="Times New Roman"/>
                <w:color w:val="000000"/>
                <w:sz w:val="20"/>
                <w:szCs w:val="20"/>
                <w:lang w:val="en-US" w:eastAsia="en-US"/>
              </w:rPr>
            </w:pPr>
            <w:del w:id="2673" w:author="Luis Gerardo Gonzalez Morales" w:date="2019-02-14T17:26:00Z">
              <w:r w:rsidRPr="00182392" w:rsidDel="00D31A78">
                <w:rPr>
                  <w:rFonts w:ascii="Calibri" w:eastAsia="Times New Roman" w:hAnsi="Calibri" w:cs="Times New Roman"/>
                  <w:color w:val="000000"/>
                  <w:sz w:val="20"/>
                  <w:szCs w:val="20"/>
                  <w:lang w:val="en-US" w:eastAsia="en-US"/>
                </w:rPr>
                <w:delText>Count</w:delText>
              </w:r>
            </w:del>
          </w:p>
        </w:tc>
        <w:tc>
          <w:tcPr>
            <w:tcW w:w="992" w:type="dxa"/>
            <w:tcPrChange w:id="2674" w:author="Luis Gerardo Gonzalez Morales" w:date="2019-02-14T17:26:00Z">
              <w:tcPr>
                <w:tcW w:w="927" w:type="dxa"/>
              </w:tcPr>
            </w:tcPrChange>
          </w:tcPr>
          <w:p w14:paraId="576189B3" w14:textId="53ACBA39" w:rsidR="008B3ADA" w:rsidRPr="00182392" w:rsidDel="00D31A78" w:rsidRDefault="008B3ADA" w:rsidP="008B3ADA">
            <w:pPr>
              <w:rPr>
                <w:del w:id="2675" w:author="Luis Gerardo Gonzalez Morales" w:date="2019-02-14T17:26:00Z"/>
                <w:rFonts w:ascii="Calibri" w:eastAsia="Times New Roman" w:hAnsi="Calibri" w:cs="Times New Roman"/>
                <w:color w:val="000000"/>
                <w:sz w:val="20"/>
                <w:szCs w:val="20"/>
                <w:lang w:val="en-US" w:eastAsia="en-US"/>
              </w:rPr>
            </w:pPr>
            <w:commentRangeStart w:id="2676"/>
            <w:del w:id="2677" w:author="Luis Gerardo Gonzalez Morales" w:date="2019-02-14T17:26:00Z">
              <w:r w:rsidRPr="00182392" w:rsidDel="00D31A78">
                <w:rPr>
                  <w:rFonts w:ascii="Calibri" w:eastAsia="Times New Roman" w:hAnsi="Calibri" w:cs="Times New Roman"/>
                  <w:color w:val="000000"/>
                  <w:sz w:val="20"/>
                  <w:szCs w:val="20"/>
                  <w:lang w:val="en-US" w:eastAsia="en-US"/>
                </w:rPr>
                <w:delText>% (based on 93</w:delText>
              </w:r>
              <w:commentRangeEnd w:id="2676"/>
              <w:r w:rsidR="00C25CF4" w:rsidDel="00D31A78">
                <w:rPr>
                  <w:rStyle w:val="CommentReference"/>
                </w:rPr>
                <w:commentReference w:id="2676"/>
              </w:r>
              <w:r w:rsidRPr="00182392" w:rsidDel="00D31A78">
                <w:rPr>
                  <w:rFonts w:ascii="Calibri" w:eastAsia="Times New Roman" w:hAnsi="Calibri" w:cs="Times New Roman"/>
                  <w:color w:val="000000"/>
                  <w:sz w:val="20"/>
                  <w:szCs w:val="20"/>
                  <w:lang w:val="en-US" w:eastAsia="en-US"/>
                </w:rPr>
                <w:delText>)</w:delText>
              </w:r>
            </w:del>
          </w:p>
        </w:tc>
      </w:tr>
      <w:tr w:rsidR="008B3ADA" w:rsidRPr="002B1113" w:rsidDel="00D31A78" w14:paraId="0965134E" w14:textId="0F64FED2" w:rsidTr="00D31A78">
        <w:trPr>
          <w:trHeight w:val="300"/>
          <w:del w:id="2678" w:author="Luis Gerardo Gonzalez Morales" w:date="2019-02-14T17:26:00Z"/>
          <w:trPrChange w:id="2679" w:author="Luis Gerardo Gonzalez Morales" w:date="2019-02-14T17:26:00Z">
            <w:trPr>
              <w:trHeight w:val="300"/>
            </w:trPr>
          </w:trPrChange>
        </w:trPr>
        <w:tc>
          <w:tcPr>
            <w:tcW w:w="928" w:type="dxa"/>
            <w:tcPrChange w:id="2680" w:author="Luis Gerardo Gonzalez Morales" w:date="2019-02-14T17:26:00Z">
              <w:tcPr>
                <w:tcW w:w="868" w:type="dxa"/>
              </w:tcPr>
            </w:tcPrChange>
          </w:tcPr>
          <w:p w14:paraId="304689EB" w14:textId="1C0B51E8" w:rsidR="008B3ADA" w:rsidRPr="00182392" w:rsidDel="00D31A78" w:rsidRDefault="008B3ADA" w:rsidP="008B3ADA">
            <w:pPr>
              <w:rPr>
                <w:del w:id="2681" w:author="Luis Gerardo Gonzalez Morales" w:date="2019-02-14T17:26:00Z"/>
                <w:rFonts w:ascii="Calibri" w:eastAsia="Times New Roman" w:hAnsi="Calibri" w:cs="Times New Roman"/>
                <w:color w:val="000000"/>
                <w:sz w:val="20"/>
                <w:szCs w:val="20"/>
                <w:lang w:val="en-US" w:eastAsia="en-US"/>
              </w:rPr>
            </w:pPr>
            <w:del w:id="2682"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683" w:author="Luis Gerardo Gonzalez Morales" w:date="2019-02-14T17:26:00Z">
              <w:tcPr>
                <w:tcW w:w="5363" w:type="dxa"/>
              </w:tcPr>
            </w:tcPrChange>
          </w:tcPr>
          <w:p w14:paraId="1D25C1C2" w14:textId="7951E906" w:rsidR="008B3ADA" w:rsidRPr="00182392" w:rsidDel="00D31A78" w:rsidRDefault="008B3ADA" w:rsidP="008B3ADA">
            <w:pPr>
              <w:rPr>
                <w:del w:id="2684" w:author="Luis Gerardo Gonzalez Morales" w:date="2019-02-14T17:26:00Z"/>
                <w:rFonts w:ascii="Calibri" w:eastAsia="Times New Roman" w:hAnsi="Calibri" w:cs="Times New Roman"/>
                <w:color w:val="000000"/>
                <w:sz w:val="20"/>
                <w:szCs w:val="20"/>
                <w:lang w:val="en-US" w:eastAsia="en-US"/>
              </w:rPr>
            </w:pPr>
            <w:del w:id="2685" w:author="Luis Gerardo Gonzalez Morales" w:date="2019-02-14T17:26:00Z">
              <w:r w:rsidRPr="00182392" w:rsidDel="00D31A78">
                <w:rPr>
                  <w:rFonts w:ascii="Calibri" w:eastAsia="Times New Roman" w:hAnsi="Calibri" w:cs="Times New Roman"/>
                  <w:color w:val="000000"/>
                  <w:sz w:val="20"/>
                  <w:szCs w:val="20"/>
                  <w:lang w:val="en-US" w:eastAsia="en-US"/>
                </w:rPr>
                <w:delText>The body responsible for statistics and its responsibilities</w:delText>
              </w:r>
            </w:del>
          </w:p>
        </w:tc>
        <w:tc>
          <w:tcPr>
            <w:tcW w:w="983" w:type="dxa"/>
            <w:tcPrChange w:id="2686" w:author="Luis Gerardo Gonzalez Morales" w:date="2019-02-14T17:26:00Z">
              <w:tcPr>
                <w:tcW w:w="919" w:type="dxa"/>
              </w:tcPr>
            </w:tcPrChange>
          </w:tcPr>
          <w:p w14:paraId="4C86EA98" w14:textId="566590C7" w:rsidR="008B3ADA" w:rsidRPr="00182392" w:rsidDel="00D31A78" w:rsidRDefault="008B3ADA" w:rsidP="008B3ADA">
            <w:pPr>
              <w:rPr>
                <w:del w:id="2687" w:author="Luis Gerardo Gonzalez Morales" w:date="2019-02-14T17:26:00Z"/>
                <w:rFonts w:ascii="Calibri" w:eastAsia="Times New Roman" w:hAnsi="Calibri" w:cs="Times New Roman"/>
                <w:color w:val="000000"/>
                <w:sz w:val="20"/>
                <w:szCs w:val="20"/>
                <w:lang w:val="en-US" w:eastAsia="en-US"/>
              </w:rPr>
            </w:pPr>
            <w:del w:id="2688" w:author="Luis Gerardo Gonzalez Morales" w:date="2019-02-14T17:26:00Z">
              <w:r w:rsidRPr="00182392" w:rsidDel="00D31A78">
                <w:rPr>
                  <w:rFonts w:ascii="Calibri" w:eastAsia="Times New Roman" w:hAnsi="Calibri" w:cs="Times New Roman"/>
                  <w:color w:val="000000"/>
                  <w:sz w:val="20"/>
                  <w:szCs w:val="20"/>
                  <w:lang w:val="en-US" w:eastAsia="en-US"/>
                </w:rPr>
                <w:delText>90</w:delText>
              </w:r>
            </w:del>
          </w:p>
        </w:tc>
        <w:tc>
          <w:tcPr>
            <w:tcW w:w="992" w:type="dxa"/>
            <w:tcPrChange w:id="2689" w:author="Luis Gerardo Gonzalez Morales" w:date="2019-02-14T17:26:00Z">
              <w:tcPr>
                <w:tcW w:w="927" w:type="dxa"/>
              </w:tcPr>
            </w:tcPrChange>
          </w:tcPr>
          <w:p w14:paraId="6EE2AF1E" w14:textId="116FF70A" w:rsidR="008B3ADA" w:rsidRPr="00182392" w:rsidDel="00D31A78" w:rsidRDefault="008B3ADA" w:rsidP="008B3ADA">
            <w:pPr>
              <w:rPr>
                <w:del w:id="2690" w:author="Luis Gerardo Gonzalez Morales" w:date="2019-02-14T17:26:00Z"/>
                <w:rFonts w:ascii="Calibri" w:eastAsia="Times New Roman" w:hAnsi="Calibri" w:cs="Times New Roman"/>
                <w:color w:val="000000"/>
                <w:sz w:val="20"/>
                <w:szCs w:val="20"/>
                <w:lang w:val="en-US" w:eastAsia="en-US"/>
              </w:rPr>
            </w:pPr>
            <w:del w:id="2691" w:author="Luis Gerardo Gonzalez Morales" w:date="2019-02-14T17:26:00Z">
              <w:r w:rsidRPr="00182392" w:rsidDel="00D31A78">
                <w:rPr>
                  <w:rFonts w:ascii="Calibri" w:eastAsia="Times New Roman" w:hAnsi="Calibri" w:cs="Times New Roman"/>
                  <w:color w:val="000000"/>
                  <w:sz w:val="20"/>
                  <w:szCs w:val="20"/>
                  <w:lang w:val="en-US" w:eastAsia="en-US"/>
                </w:rPr>
                <w:delText>96.77</w:delText>
              </w:r>
            </w:del>
          </w:p>
        </w:tc>
      </w:tr>
      <w:tr w:rsidR="008B3ADA" w:rsidRPr="002B1113" w:rsidDel="00D31A78" w14:paraId="3DE9D4F3" w14:textId="40C53D37" w:rsidTr="00D31A78">
        <w:trPr>
          <w:trHeight w:val="300"/>
          <w:del w:id="2692" w:author="Luis Gerardo Gonzalez Morales" w:date="2019-02-14T17:26:00Z"/>
          <w:trPrChange w:id="2693" w:author="Luis Gerardo Gonzalez Morales" w:date="2019-02-14T17:26:00Z">
            <w:trPr>
              <w:trHeight w:val="300"/>
            </w:trPr>
          </w:trPrChange>
        </w:trPr>
        <w:tc>
          <w:tcPr>
            <w:tcW w:w="928" w:type="dxa"/>
            <w:tcPrChange w:id="2694" w:author="Luis Gerardo Gonzalez Morales" w:date="2019-02-14T17:26:00Z">
              <w:tcPr>
                <w:tcW w:w="868" w:type="dxa"/>
              </w:tcPr>
            </w:tcPrChange>
          </w:tcPr>
          <w:p w14:paraId="05A23F20" w14:textId="30907D01" w:rsidR="008B3ADA" w:rsidRPr="00182392" w:rsidDel="00D31A78" w:rsidRDefault="008B3ADA" w:rsidP="008B3ADA">
            <w:pPr>
              <w:rPr>
                <w:del w:id="2695" w:author="Luis Gerardo Gonzalez Morales" w:date="2019-02-14T17:26:00Z"/>
                <w:rFonts w:ascii="Calibri" w:eastAsia="Times New Roman" w:hAnsi="Calibri" w:cs="Times New Roman"/>
                <w:color w:val="000000"/>
                <w:sz w:val="20"/>
                <w:szCs w:val="20"/>
                <w:lang w:val="en-US" w:eastAsia="en-US"/>
              </w:rPr>
            </w:pPr>
            <w:del w:id="2696"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697" w:author="Luis Gerardo Gonzalez Morales" w:date="2019-02-14T17:26:00Z">
              <w:tcPr>
                <w:tcW w:w="5363" w:type="dxa"/>
              </w:tcPr>
            </w:tcPrChange>
          </w:tcPr>
          <w:p w14:paraId="3C5C7369" w14:textId="32186A7A" w:rsidR="008B3ADA" w:rsidRPr="00182392" w:rsidDel="00D31A78" w:rsidRDefault="008B3ADA" w:rsidP="008B3ADA">
            <w:pPr>
              <w:rPr>
                <w:del w:id="2698" w:author="Luis Gerardo Gonzalez Morales" w:date="2019-02-14T17:26:00Z"/>
                <w:rFonts w:ascii="Calibri" w:eastAsia="Times New Roman" w:hAnsi="Calibri" w:cs="Times New Roman"/>
                <w:color w:val="000000"/>
                <w:sz w:val="20"/>
                <w:szCs w:val="20"/>
                <w:lang w:val="en-US" w:eastAsia="en-US"/>
              </w:rPr>
            </w:pPr>
            <w:del w:id="2699" w:author="Luis Gerardo Gonzalez Morales" w:date="2019-02-14T17:26:00Z">
              <w:r w:rsidRPr="00182392" w:rsidDel="00D31A78">
                <w:rPr>
                  <w:rFonts w:ascii="Calibri" w:eastAsia="Times New Roman" w:hAnsi="Calibri" w:cs="Times New Roman"/>
                  <w:color w:val="000000"/>
                  <w:sz w:val="20"/>
                  <w:szCs w:val="20"/>
                  <w:lang w:val="en-US" w:eastAsia="en-US"/>
                </w:rPr>
                <w:delText>The status, mandate and functions of the NSO</w:delText>
              </w:r>
            </w:del>
          </w:p>
        </w:tc>
        <w:tc>
          <w:tcPr>
            <w:tcW w:w="983" w:type="dxa"/>
            <w:tcPrChange w:id="2700" w:author="Luis Gerardo Gonzalez Morales" w:date="2019-02-14T17:26:00Z">
              <w:tcPr>
                <w:tcW w:w="919" w:type="dxa"/>
              </w:tcPr>
            </w:tcPrChange>
          </w:tcPr>
          <w:p w14:paraId="41C4533E" w14:textId="6DB99F5D" w:rsidR="008B3ADA" w:rsidRPr="00182392" w:rsidDel="00D31A78" w:rsidRDefault="008B3ADA" w:rsidP="008B3ADA">
            <w:pPr>
              <w:rPr>
                <w:del w:id="2701" w:author="Luis Gerardo Gonzalez Morales" w:date="2019-02-14T17:26:00Z"/>
                <w:rFonts w:ascii="Calibri" w:eastAsia="Times New Roman" w:hAnsi="Calibri" w:cs="Times New Roman"/>
                <w:color w:val="000000"/>
                <w:sz w:val="20"/>
                <w:szCs w:val="20"/>
                <w:lang w:val="en-US" w:eastAsia="en-US"/>
              </w:rPr>
            </w:pPr>
            <w:del w:id="2702" w:author="Luis Gerardo Gonzalez Morales" w:date="2019-02-14T17:26:00Z">
              <w:r w:rsidRPr="00182392" w:rsidDel="00D31A78">
                <w:rPr>
                  <w:rFonts w:ascii="Calibri" w:eastAsia="Times New Roman" w:hAnsi="Calibri" w:cs="Times New Roman"/>
                  <w:color w:val="000000"/>
                  <w:sz w:val="20"/>
                  <w:szCs w:val="20"/>
                  <w:lang w:val="en-US" w:eastAsia="en-US"/>
                </w:rPr>
                <w:delText>87</w:delText>
              </w:r>
            </w:del>
          </w:p>
        </w:tc>
        <w:tc>
          <w:tcPr>
            <w:tcW w:w="992" w:type="dxa"/>
            <w:tcPrChange w:id="2703" w:author="Luis Gerardo Gonzalez Morales" w:date="2019-02-14T17:26:00Z">
              <w:tcPr>
                <w:tcW w:w="927" w:type="dxa"/>
              </w:tcPr>
            </w:tcPrChange>
          </w:tcPr>
          <w:p w14:paraId="23BA5208" w14:textId="052392D9" w:rsidR="008B3ADA" w:rsidRPr="00182392" w:rsidDel="00D31A78" w:rsidRDefault="008B3ADA" w:rsidP="008B3ADA">
            <w:pPr>
              <w:rPr>
                <w:del w:id="2704" w:author="Luis Gerardo Gonzalez Morales" w:date="2019-02-14T17:26:00Z"/>
                <w:rFonts w:ascii="Calibri" w:eastAsia="Times New Roman" w:hAnsi="Calibri" w:cs="Times New Roman"/>
                <w:color w:val="000000"/>
                <w:sz w:val="20"/>
                <w:szCs w:val="20"/>
                <w:lang w:val="en-US" w:eastAsia="en-US"/>
              </w:rPr>
            </w:pPr>
            <w:del w:id="2705" w:author="Luis Gerardo Gonzalez Morales" w:date="2019-02-14T17:26:00Z">
              <w:r w:rsidRPr="00182392" w:rsidDel="00D31A78">
                <w:rPr>
                  <w:rFonts w:ascii="Calibri" w:eastAsia="Times New Roman" w:hAnsi="Calibri" w:cs="Times New Roman"/>
                  <w:color w:val="000000"/>
                  <w:sz w:val="20"/>
                  <w:szCs w:val="20"/>
                  <w:lang w:val="en-US" w:eastAsia="en-US"/>
                </w:rPr>
                <w:delText>93.55</w:delText>
              </w:r>
            </w:del>
          </w:p>
        </w:tc>
      </w:tr>
      <w:tr w:rsidR="008B3ADA" w:rsidRPr="002B1113" w:rsidDel="00D31A78" w14:paraId="13C7C214" w14:textId="16349682" w:rsidTr="00D31A78">
        <w:trPr>
          <w:trHeight w:val="600"/>
          <w:del w:id="2706" w:author="Luis Gerardo Gonzalez Morales" w:date="2019-02-14T17:26:00Z"/>
          <w:trPrChange w:id="2707" w:author="Luis Gerardo Gonzalez Morales" w:date="2019-02-14T17:26:00Z">
            <w:trPr>
              <w:trHeight w:val="600"/>
            </w:trPr>
          </w:trPrChange>
        </w:trPr>
        <w:tc>
          <w:tcPr>
            <w:tcW w:w="928" w:type="dxa"/>
            <w:tcPrChange w:id="2708" w:author="Luis Gerardo Gonzalez Morales" w:date="2019-02-14T17:26:00Z">
              <w:tcPr>
                <w:tcW w:w="868" w:type="dxa"/>
              </w:tcPr>
            </w:tcPrChange>
          </w:tcPr>
          <w:p w14:paraId="4E9B3229" w14:textId="69CA2B2A" w:rsidR="008B3ADA" w:rsidRPr="00182392" w:rsidDel="00D31A78" w:rsidRDefault="008B3ADA" w:rsidP="008B3ADA">
            <w:pPr>
              <w:rPr>
                <w:del w:id="2709" w:author="Luis Gerardo Gonzalez Morales" w:date="2019-02-14T17:26:00Z"/>
                <w:rFonts w:ascii="Calibri" w:eastAsia="Times New Roman" w:hAnsi="Calibri" w:cs="Times New Roman"/>
                <w:color w:val="000000"/>
                <w:sz w:val="20"/>
                <w:szCs w:val="20"/>
                <w:lang w:val="en-US" w:eastAsia="en-US"/>
              </w:rPr>
            </w:pPr>
            <w:del w:id="2710"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11" w:author="Luis Gerardo Gonzalez Morales" w:date="2019-02-14T17:26:00Z">
              <w:tcPr>
                <w:tcW w:w="5363" w:type="dxa"/>
              </w:tcPr>
            </w:tcPrChange>
          </w:tcPr>
          <w:p w14:paraId="32E03E77" w14:textId="0BE6CF57" w:rsidR="008B3ADA" w:rsidRPr="00182392" w:rsidDel="00D31A78" w:rsidRDefault="008B3ADA" w:rsidP="008B3ADA">
            <w:pPr>
              <w:rPr>
                <w:del w:id="2712" w:author="Luis Gerardo Gonzalez Morales" w:date="2019-02-14T17:26:00Z"/>
                <w:rFonts w:ascii="Calibri" w:eastAsia="Times New Roman" w:hAnsi="Calibri" w:cs="Times New Roman"/>
                <w:color w:val="000000"/>
                <w:sz w:val="20"/>
                <w:szCs w:val="20"/>
                <w:lang w:val="en-US" w:eastAsia="en-US"/>
              </w:rPr>
            </w:pPr>
            <w:del w:id="2713" w:author="Luis Gerardo Gonzalez Morales" w:date="2019-02-14T17:26:00Z">
              <w:r w:rsidRPr="00182392" w:rsidDel="00D31A78">
                <w:rPr>
                  <w:rFonts w:ascii="Calibri" w:eastAsia="Times New Roman" w:hAnsi="Calibri" w:cs="Times New Roman"/>
                  <w:color w:val="000000"/>
                  <w:sz w:val="20"/>
                  <w:szCs w:val="20"/>
                  <w:lang w:val="en-US" w:eastAsia="en-US"/>
                </w:rPr>
                <w:delText>Secrecy, confidentiality and privacy obligations (including sanctions for non-compliance)</w:delText>
              </w:r>
            </w:del>
          </w:p>
        </w:tc>
        <w:tc>
          <w:tcPr>
            <w:tcW w:w="983" w:type="dxa"/>
            <w:tcPrChange w:id="2714" w:author="Luis Gerardo Gonzalez Morales" w:date="2019-02-14T17:26:00Z">
              <w:tcPr>
                <w:tcW w:w="919" w:type="dxa"/>
              </w:tcPr>
            </w:tcPrChange>
          </w:tcPr>
          <w:p w14:paraId="5FC92076" w14:textId="30ACF15B" w:rsidR="008B3ADA" w:rsidRPr="00182392" w:rsidDel="00D31A78" w:rsidRDefault="008B3ADA" w:rsidP="008B3ADA">
            <w:pPr>
              <w:rPr>
                <w:del w:id="2715" w:author="Luis Gerardo Gonzalez Morales" w:date="2019-02-14T17:26:00Z"/>
                <w:rFonts w:ascii="Calibri" w:eastAsia="Times New Roman" w:hAnsi="Calibri" w:cs="Times New Roman"/>
                <w:color w:val="000000"/>
                <w:sz w:val="20"/>
                <w:szCs w:val="20"/>
                <w:lang w:val="en-US" w:eastAsia="en-US"/>
              </w:rPr>
            </w:pPr>
            <w:del w:id="2716" w:author="Luis Gerardo Gonzalez Morales" w:date="2019-02-14T17:26:00Z">
              <w:r w:rsidRPr="00182392" w:rsidDel="00D31A78">
                <w:rPr>
                  <w:rFonts w:ascii="Calibri" w:eastAsia="Times New Roman" w:hAnsi="Calibri" w:cs="Times New Roman"/>
                  <w:color w:val="000000"/>
                  <w:sz w:val="20"/>
                  <w:szCs w:val="20"/>
                  <w:lang w:val="en-US" w:eastAsia="en-US"/>
                </w:rPr>
                <w:delText>86</w:delText>
              </w:r>
            </w:del>
          </w:p>
        </w:tc>
        <w:tc>
          <w:tcPr>
            <w:tcW w:w="992" w:type="dxa"/>
            <w:tcPrChange w:id="2717" w:author="Luis Gerardo Gonzalez Morales" w:date="2019-02-14T17:26:00Z">
              <w:tcPr>
                <w:tcW w:w="927" w:type="dxa"/>
              </w:tcPr>
            </w:tcPrChange>
          </w:tcPr>
          <w:p w14:paraId="41EF48C7" w14:textId="75B40519" w:rsidR="008B3ADA" w:rsidRPr="00182392" w:rsidDel="00D31A78" w:rsidRDefault="008B3ADA" w:rsidP="008B3ADA">
            <w:pPr>
              <w:rPr>
                <w:del w:id="2718" w:author="Luis Gerardo Gonzalez Morales" w:date="2019-02-14T17:26:00Z"/>
                <w:rFonts w:ascii="Calibri" w:eastAsia="Times New Roman" w:hAnsi="Calibri" w:cs="Times New Roman"/>
                <w:color w:val="000000"/>
                <w:sz w:val="20"/>
                <w:szCs w:val="20"/>
                <w:lang w:val="en-US" w:eastAsia="en-US"/>
              </w:rPr>
            </w:pPr>
            <w:del w:id="2719" w:author="Luis Gerardo Gonzalez Morales" w:date="2019-02-14T17:26:00Z">
              <w:r w:rsidRPr="00182392" w:rsidDel="00D31A78">
                <w:rPr>
                  <w:rFonts w:ascii="Calibri" w:eastAsia="Times New Roman" w:hAnsi="Calibri" w:cs="Times New Roman"/>
                  <w:color w:val="000000"/>
                  <w:sz w:val="20"/>
                  <w:szCs w:val="20"/>
                  <w:lang w:val="en-US" w:eastAsia="en-US"/>
                </w:rPr>
                <w:delText>92.47</w:delText>
              </w:r>
            </w:del>
          </w:p>
        </w:tc>
      </w:tr>
      <w:tr w:rsidR="008B3ADA" w:rsidRPr="002B1113" w:rsidDel="00D31A78" w14:paraId="15FB5408" w14:textId="038F5858" w:rsidTr="00D31A78">
        <w:trPr>
          <w:trHeight w:val="300"/>
          <w:del w:id="2720" w:author="Luis Gerardo Gonzalez Morales" w:date="2019-02-14T17:26:00Z"/>
          <w:trPrChange w:id="2721" w:author="Luis Gerardo Gonzalez Morales" w:date="2019-02-14T17:26:00Z">
            <w:trPr>
              <w:trHeight w:val="300"/>
            </w:trPr>
          </w:trPrChange>
        </w:trPr>
        <w:tc>
          <w:tcPr>
            <w:tcW w:w="928" w:type="dxa"/>
            <w:tcPrChange w:id="2722" w:author="Luis Gerardo Gonzalez Morales" w:date="2019-02-14T17:26:00Z">
              <w:tcPr>
                <w:tcW w:w="868" w:type="dxa"/>
              </w:tcPr>
            </w:tcPrChange>
          </w:tcPr>
          <w:p w14:paraId="716D2D30" w14:textId="7A7EA79B" w:rsidR="008B3ADA" w:rsidRPr="00182392" w:rsidDel="00D31A78" w:rsidRDefault="008B3ADA" w:rsidP="008B3ADA">
            <w:pPr>
              <w:rPr>
                <w:del w:id="2723" w:author="Luis Gerardo Gonzalez Morales" w:date="2019-02-14T17:26:00Z"/>
                <w:rFonts w:ascii="Calibri" w:eastAsia="Times New Roman" w:hAnsi="Calibri" w:cs="Times New Roman"/>
                <w:color w:val="000000"/>
                <w:sz w:val="20"/>
                <w:szCs w:val="20"/>
                <w:lang w:val="en-US" w:eastAsia="en-US"/>
              </w:rPr>
            </w:pPr>
            <w:del w:id="2724"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25" w:author="Luis Gerardo Gonzalez Morales" w:date="2019-02-14T17:26:00Z">
              <w:tcPr>
                <w:tcW w:w="5363" w:type="dxa"/>
              </w:tcPr>
            </w:tcPrChange>
          </w:tcPr>
          <w:p w14:paraId="046B85EC" w14:textId="67F0CFDB" w:rsidR="008B3ADA" w:rsidRPr="00182392" w:rsidDel="00D31A78" w:rsidRDefault="008B3ADA" w:rsidP="008B3ADA">
            <w:pPr>
              <w:rPr>
                <w:del w:id="2726" w:author="Luis Gerardo Gonzalez Morales" w:date="2019-02-14T17:26:00Z"/>
                <w:rFonts w:ascii="Calibri" w:eastAsia="Times New Roman" w:hAnsi="Calibri" w:cs="Times New Roman"/>
                <w:color w:val="000000"/>
                <w:sz w:val="20"/>
                <w:szCs w:val="20"/>
                <w:lang w:val="en-US" w:eastAsia="en-US"/>
              </w:rPr>
            </w:pPr>
            <w:del w:id="2727" w:author="Luis Gerardo Gonzalez Morales" w:date="2019-02-14T17:26:00Z">
              <w:r w:rsidRPr="00182392" w:rsidDel="00D31A78">
                <w:rPr>
                  <w:rFonts w:ascii="Calibri" w:eastAsia="Times New Roman" w:hAnsi="Calibri" w:cs="Times New Roman"/>
                  <w:color w:val="000000"/>
                  <w:sz w:val="20"/>
                  <w:szCs w:val="20"/>
                  <w:lang w:val="en-US" w:eastAsia="en-US"/>
                </w:rPr>
                <w:delText>Sanctions for not responding to mandatory statistical enquiries</w:delText>
              </w:r>
            </w:del>
          </w:p>
        </w:tc>
        <w:tc>
          <w:tcPr>
            <w:tcW w:w="983" w:type="dxa"/>
            <w:tcPrChange w:id="2728" w:author="Luis Gerardo Gonzalez Morales" w:date="2019-02-14T17:26:00Z">
              <w:tcPr>
                <w:tcW w:w="919" w:type="dxa"/>
              </w:tcPr>
            </w:tcPrChange>
          </w:tcPr>
          <w:p w14:paraId="2BFD6F66" w14:textId="1C62E9CA" w:rsidR="008B3ADA" w:rsidRPr="00182392" w:rsidDel="00D31A78" w:rsidRDefault="008B3ADA" w:rsidP="008B3ADA">
            <w:pPr>
              <w:rPr>
                <w:del w:id="2729" w:author="Luis Gerardo Gonzalez Morales" w:date="2019-02-14T17:26:00Z"/>
                <w:rFonts w:ascii="Calibri" w:eastAsia="Times New Roman" w:hAnsi="Calibri" w:cs="Times New Roman"/>
                <w:color w:val="000000"/>
                <w:sz w:val="20"/>
                <w:szCs w:val="20"/>
                <w:lang w:val="en-US" w:eastAsia="en-US"/>
              </w:rPr>
            </w:pPr>
            <w:del w:id="2730" w:author="Luis Gerardo Gonzalez Morales" w:date="2019-02-14T17:26:00Z">
              <w:r w:rsidRPr="00182392" w:rsidDel="00D31A78">
                <w:rPr>
                  <w:rFonts w:ascii="Calibri" w:eastAsia="Times New Roman" w:hAnsi="Calibri" w:cs="Times New Roman"/>
                  <w:color w:val="000000"/>
                  <w:sz w:val="20"/>
                  <w:szCs w:val="20"/>
                  <w:lang w:val="en-US" w:eastAsia="en-US"/>
                </w:rPr>
                <w:delText>82</w:delText>
              </w:r>
            </w:del>
          </w:p>
        </w:tc>
        <w:tc>
          <w:tcPr>
            <w:tcW w:w="992" w:type="dxa"/>
            <w:tcPrChange w:id="2731" w:author="Luis Gerardo Gonzalez Morales" w:date="2019-02-14T17:26:00Z">
              <w:tcPr>
                <w:tcW w:w="927" w:type="dxa"/>
              </w:tcPr>
            </w:tcPrChange>
          </w:tcPr>
          <w:p w14:paraId="34A76C87" w14:textId="19AFAD12" w:rsidR="008B3ADA" w:rsidRPr="00182392" w:rsidDel="00D31A78" w:rsidRDefault="008B3ADA" w:rsidP="008B3ADA">
            <w:pPr>
              <w:rPr>
                <w:del w:id="2732" w:author="Luis Gerardo Gonzalez Morales" w:date="2019-02-14T17:26:00Z"/>
                <w:rFonts w:ascii="Calibri" w:eastAsia="Times New Roman" w:hAnsi="Calibri" w:cs="Times New Roman"/>
                <w:color w:val="000000"/>
                <w:sz w:val="20"/>
                <w:szCs w:val="20"/>
                <w:lang w:val="en-US" w:eastAsia="en-US"/>
              </w:rPr>
            </w:pPr>
            <w:del w:id="2733" w:author="Luis Gerardo Gonzalez Morales" w:date="2019-02-14T17:26:00Z">
              <w:r w:rsidRPr="00182392" w:rsidDel="00D31A78">
                <w:rPr>
                  <w:rFonts w:ascii="Calibri" w:eastAsia="Times New Roman" w:hAnsi="Calibri" w:cs="Times New Roman"/>
                  <w:color w:val="000000"/>
                  <w:sz w:val="20"/>
                  <w:szCs w:val="20"/>
                  <w:lang w:val="en-US" w:eastAsia="en-US"/>
                </w:rPr>
                <w:delText>88.17</w:delText>
              </w:r>
            </w:del>
          </w:p>
        </w:tc>
      </w:tr>
      <w:tr w:rsidR="008B3ADA" w:rsidRPr="002B1113" w:rsidDel="00D31A78" w14:paraId="02D4880C" w14:textId="4AFC9216" w:rsidTr="00D31A78">
        <w:trPr>
          <w:trHeight w:val="300"/>
          <w:del w:id="2734" w:author="Luis Gerardo Gonzalez Morales" w:date="2019-02-14T17:26:00Z"/>
          <w:trPrChange w:id="2735" w:author="Luis Gerardo Gonzalez Morales" w:date="2019-02-14T17:26:00Z">
            <w:trPr>
              <w:trHeight w:val="300"/>
            </w:trPr>
          </w:trPrChange>
        </w:trPr>
        <w:tc>
          <w:tcPr>
            <w:tcW w:w="928" w:type="dxa"/>
            <w:tcPrChange w:id="2736" w:author="Luis Gerardo Gonzalez Morales" w:date="2019-02-14T17:26:00Z">
              <w:tcPr>
                <w:tcW w:w="868" w:type="dxa"/>
              </w:tcPr>
            </w:tcPrChange>
          </w:tcPr>
          <w:p w14:paraId="65D37A57" w14:textId="2D3CE26A" w:rsidR="008B3ADA" w:rsidRPr="00182392" w:rsidDel="00D31A78" w:rsidRDefault="008B3ADA" w:rsidP="008B3ADA">
            <w:pPr>
              <w:rPr>
                <w:del w:id="2737" w:author="Luis Gerardo Gonzalez Morales" w:date="2019-02-14T17:26:00Z"/>
                <w:rFonts w:ascii="Calibri" w:eastAsia="Times New Roman" w:hAnsi="Calibri" w:cs="Times New Roman"/>
                <w:color w:val="000000"/>
                <w:sz w:val="20"/>
                <w:szCs w:val="20"/>
                <w:lang w:val="en-US" w:eastAsia="en-US"/>
              </w:rPr>
            </w:pPr>
            <w:del w:id="2738"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39" w:author="Luis Gerardo Gonzalez Morales" w:date="2019-02-14T17:26:00Z">
              <w:tcPr>
                <w:tcW w:w="5363" w:type="dxa"/>
              </w:tcPr>
            </w:tcPrChange>
          </w:tcPr>
          <w:p w14:paraId="7D0947B9" w14:textId="13C6CA10" w:rsidR="008B3ADA" w:rsidRPr="00182392" w:rsidDel="00D31A78" w:rsidRDefault="008B3ADA" w:rsidP="008B3ADA">
            <w:pPr>
              <w:rPr>
                <w:del w:id="2740" w:author="Luis Gerardo Gonzalez Morales" w:date="2019-02-14T17:26:00Z"/>
                <w:rFonts w:ascii="Calibri" w:eastAsia="Times New Roman" w:hAnsi="Calibri" w:cs="Times New Roman"/>
                <w:color w:val="000000"/>
                <w:sz w:val="20"/>
                <w:szCs w:val="20"/>
                <w:lang w:val="en-US" w:eastAsia="en-US"/>
              </w:rPr>
            </w:pPr>
            <w:del w:id="2741" w:author="Luis Gerardo Gonzalez Morales" w:date="2019-02-14T17:26:00Z">
              <w:r w:rsidRPr="00182392" w:rsidDel="00D31A78">
                <w:rPr>
                  <w:rFonts w:ascii="Calibri" w:eastAsia="Times New Roman" w:hAnsi="Calibri" w:cs="Times New Roman"/>
                  <w:color w:val="000000"/>
                  <w:sz w:val="20"/>
                  <w:szCs w:val="20"/>
                  <w:lang w:val="en-US" w:eastAsia="en-US"/>
                </w:rPr>
                <w:delText>The definition of official statistics</w:delText>
              </w:r>
            </w:del>
          </w:p>
        </w:tc>
        <w:tc>
          <w:tcPr>
            <w:tcW w:w="983" w:type="dxa"/>
            <w:tcPrChange w:id="2742" w:author="Luis Gerardo Gonzalez Morales" w:date="2019-02-14T17:26:00Z">
              <w:tcPr>
                <w:tcW w:w="919" w:type="dxa"/>
              </w:tcPr>
            </w:tcPrChange>
          </w:tcPr>
          <w:p w14:paraId="68118887" w14:textId="4C427B36" w:rsidR="008B3ADA" w:rsidRPr="00182392" w:rsidDel="00D31A78" w:rsidRDefault="008B3ADA" w:rsidP="008B3ADA">
            <w:pPr>
              <w:rPr>
                <w:del w:id="2743" w:author="Luis Gerardo Gonzalez Morales" w:date="2019-02-14T17:26:00Z"/>
                <w:rFonts w:ascii="Calibri" w:eastAsia="Times New Roman" w:hAnsi="Calibri" w:cs="Times New Roman"/>
                <w:color w:val="000000"/>
                <w:sz w:val="20"/>
                <w:szCs w:val="20"/>
                <w:lang w:val="en-US" w:eastAsia="en-US"/>
              </w:rPr>
            </w:pPr>
            <w:del w:id="2744" w:author="Luis Gerardo Gonzalez Morales" w:date="2019-02-14T17:26:00Z">
              <w:r w:rsidRPr="00182392" w:rsidDel="00D31A78">
                <w:rPr>
                  <w:rFonts w:ascii="Calibri" w:eastAsia="Times New Roman" w:hAnsi="Calibri" w:cs="Times New Roman"/>
                  <w:color w:val="000000"/>
                  <w:sz w:val="20"/>
                  <w:szCs w:val="20"/>
                  <w:lang w:val="en-US" w:eastAsia="en-US"/>
                </w:rPr>
                <w:delText>78</w:delText>
              </w:r>
            </w:del>
          </w:p>
        </w:tc>
        <w:tc>
          <w:tcPr>
            <w:tcW w:w="992" w:type="dxa"/>
            <w:tcPrChange w:id="2745" w:author="Luis Gerardo Gonzalez Morales" w:date="2019-02-14T17:26:00Z">
              <w:tcPr>
                <w:tcW w:w="927" w:type="dxa"/>
              </w:tcPr>
            </w:tcPrChange>
          </w:tcPr>
          <w:p w14:paraId="03AF9ADB" w14:textId="2D7DB7AF" w:rsidR="008B3ADA" w:rsidRPr="00182392" w:rsidDel="00D31A78" w:rsidRDefault="008B3ADA" w:rsidP="008B3ADA">
            <w:pPr>
              <w:rPr>
                <w:del w:id="2746" w:author="Luis Gerardo Gonzalez Morales" w:date="2019-02-14T17:26:00Z"/>
                <w:rFonts w:ascii="Calibri" w:eastAsia="Times New Roman" w:hAnsi="Calibri" w:cs="Times New Roman"/>
                <w:color w:val="000000"/>
                <w:sz w:val="20"/>
                <w:szCs w:val="20"/>
                <w:lang w:val="en-US" w:eastAsia="en-US"/>
              </w:rPr>
            </w:pPr>
            <w:del w:id="2747" w:author="Luis Gerardo Gonzalez Morales" w:date="2019-02-14T17:26:00Z">
              <w:r w:rsidRPr="00182392" w:rsidDel="00D31A78">
                <w:rPr>
                  <w:rFonts w:ascii="Calibri" w:eastAsia="Times New Roman" w:hAnsi="Calibri" w:cs="Times New Roman"/>
                  <w:color w:val="000000"/>
                  <w:sz w:val="20"/>
                  <w:szCs w:val="20"/>
                  <w:lang w:val="en-US" w:eastAsia="en-US"/>
                </w:rPr>
                <w:delText>83.87</w:delText>
              </w:r>
            </w:del>
          </w:p>
        </w:tc>
      </w:tr>
      <w:tr w:rsidR="008B3ADA" w:rsidRPr="002B1113" w:rsidDel="00D31A78" w14:paraId="25B51489" w14:textId="5360738D" w:rsidTr="00D31A78">
        <w:trPr>
          <w:trHeight w:val="300"/>
          <w:del w:id="2748" w:author="Luis Gerardo Gonzalez Morales" w:date="2019-02-14T17:26:00Z"/>
          <w:trPrChange w:id="2749" w:author="Luis Gerardo Gonzalez Morales" w:date="2019-02-14T17:26:00Z">
            <w:trPr>
              <w:trHeight w:val="300"/>
            </w:trPr>
          </w:trPrChange>
        </w:trPr>
        <w:tc>
          <w:tcPr>
            <w:tcW w:w="928" w:type="dxa"/>
            <w:tcPrChange w:id="2750" w:author="Luis Gerardo Gonzalez Morales" w:date="2019-02-14T17:26:00Z">
              <w:tcPr>
                <w:tcW w:w="868" w:type="dxa"/>
              </w:tcPr>
            </w:tcPrChange>
          </w:tcPr>
          <w:p w14:paraId="2E73E896" w14:textId="567D23D7" w:rsidR="008B3ADA" w:rsidRPr="00182392" w:rsidDel="00D31A78" w:rsidRDefault="008B3ADA" w:rsidP="008B3ADA">
            <w:pPr>
              <w:rPr>
                <w:del w:id="2751" w:author="Luis Gerardo Gonzalez Morales" w:date="2019-02-14T17:26:00Z"/>
                <w:rFonts w:ascii="Calibri" w:eastAsia="Times New Roman" w:hAnsi="Calibri" w:cs="Times New Roman"/>
                <w:color w:val="000000"/>
                <w:sz w:val="20"/>
                <w:szCs w:val="20"/>
                <w:lang w:val="en-US" w:eastAsia="en-US"/>
              </w:rPr>
            </w:pPr>
            <w:del w:id="2752"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53" w:author="Luis Gerardo Gonzalez Morales" w:date="2019-02-14T17:26:00Z">
              <w:tcPr>
                <w:tcW w:w="5363" w:type="dxa"/>
              </w:tcPr>
            </w:tcPrChange>
          </w:tcPr>
          <w:p w14:paraId="2FAE8D20" w14:textId="19D4E4BF" w:rsidR="008B3ADA" w:rsidRPr="00182392" w:rsidDel="00D31A78" w:rsidRDefault="008B3ADA" w:rsidP="008B3ADA">
            <w:pPr>
              <w:rPr>
                <w:del w:id="2754" w:author="Luis Gerardo Gonzalez Morales" w:date="2019-02-14T17:26:00Z"/>
                <w:rFonts w:ascii="Calibri" w:eastAsia="Times New Roman" w:hAnsi="Calibri" w:cs="Times New Roman"/>
                <w:color w:val="000000"/>
                <w:sz w:val="20"/>
                <w:szCs w:val="20"/>
                <w:lang w:val="en-US" w:eastAsia="en-US"/>
              </w:rPr>
            </w:pPr>
            <w:del w:id="2755" w:author="Luis Gerardo Gonzalez Morales" w:date="2019-02-14T17:26:00Z">
              <w:r w:rsidRPr="00182392" w:rsidDel="00D31A78">
                <w:rPr>
                  <w:rFonts w:ascii="Calibri" w:eastAsia="Times New Roman" w:hAnsi="Calibri" w:cs="Times New Roman"/>
                  <w:color w:val="000000"/>
                  <w:sz w:val="20"/>
                  <w:szCs w:val="20"/>
                  <w:lang w:val="en-US" w:eastAsia="en-US"/>
                </w:rPr>
                <w:delText xml:space="preserve">The role and status of the chief statistician </w:delText>
              </w:r>
            </w:del>
          </w:p>
        </w:tc>
        <w:tc>
          <w:tcPr>
            <w:tcW w:w="983" w:type="dxa"/>
            <w:tcPrChange w:id="2756" w:author="Luis Gerardo Gonzalez Morales" w:date="2019-02-14T17:26:00Z">
              <w:tcPr>
                <w:tcW w:w="919" w:type="dxa"/>
              </w:tcPr>
            </w:tcPrChange>
          </w:tcPr>
          <w:p w14:paraId="5668CBCE" w14:textId="17582D9C" w:rsidR="008B3ADA" w:rsidRPr="00182392" w:rsidDel="00D31A78" w:rsidRDefault="008B3ADA" w:rsidP="008B3ADA">
            <w:pPr>
              <w:rPr>
                <w:del w:id="2757" w:author="Luis Gerardo Gonzalez Morales" w:date="2019-02-14T17:26:00Z"/>
                <w:rFonts w:ascii="Calibri" w:eastAsia="Times New Roman" w:hAnsi="Calibri" w:cs="Times New Roman"/>
                <w:color w:val="000000"/>
                <w:sz w:val="20"/>
                <w:szCs w:val="20"/>
                <w:lang w:val="en-US" w:eastAsia="en-US"/>
              </w:rPr>
            </w:pPr>
            <w:del w:id="2758" w:author="Luis Gerardo Gonzalez Morales" w:date="2019-02-14T17:26:00Z">
              <w:r w:rsidRPr="00182392" w:rsidDel="00D31A78">
                <w:rPr>
                  <w:rFonts w:ascii="Calibri" w:eastAsia="Times New Roman" w:hAnsi="Calibri" w:cs="Times New Roman"/>
                  <w:color w:val="000000"/>
                  <w:sz w:val="20"/>
                  <w:szCs w:val="20"/>
                  <w:lang w:val="en-US" w:eastAsia="en-US"/>
                </w:rPr>
                <w:delText>78</w:delText>
              </w:r>
            </w:del>
          </w:p>
        </w:tc>
        <w:tc>
          <w:tcPr>
            <w:tcW w:w="992" w:type="dxa"/>
            <w:tcPrChange w:id="2759" w:author="Luis Gerardo Gonzalez Morales" w:date="2019-02-14T17:26:00Z">
              <w:tcPr>
                <w:tcW w:w="927" w:type="dxa"/>
              </w:tcPr>
            </w:tcPrChange>
          </w:tcPr>
          <w:p w14:paraId="0D5F8D1C" w14:textId="2CDA7252" w:rsidR="008B3ADA" w:rsidRPr="00182392" w:rsidDel="00D31A78" w:rsidRDefault="008B3ADA" w:rsidP="008B3ADA">
            <w:pPr>
              <w:rPr>
                <w:del w:id="2760" w:author="Luis Gerardo Gonzalez Morales" w:date="2019-02-14T17:26:00Z"/>
                <w:rFonts w:ascii="Calibri" w:eastAsia="Times New Roman" w:hAnsi="Calibri" w:cs="Times New Roman"/>
                <w:color w:val="000000"/>
                <w:sz w:val="20"/>
                <w:szCs w:val="20"/>
                <w:lang w:val="en-US" w:eastAsia="en-US"/>
              </w:rPr>
            </w:pPr>
            <w:del w:id="2761" w:author="Luis Gerardo Gonzalez Morales" w:date="2019-02-14T17:26:00Z">
              <w:r w:rsidRPr="00182392" w:rsidDel="00D31A78">
                <w:rPr>
                  <w:rFonts w:ascii="Calibri" w:eastAsia="Times New Roman" w:hAnsi="Calibri" w:cs="Times New Roman"/>
                  <w:color w:val="000000"/>
                  <w:sz w:val="20"/>
                  <w:szCs w:val="20"/>
                  <w:lang w:val="en-US" w:eastAsia="en-US"/>
                </w:rPr>
                <w:delText>83.87</w:delText>
              </w:r>
            </w:del>
          </w:p>
        </w:tc>
      </w:tr>
      <w:tr w:rsidR="008B3ADA" w:rsidRPr="002B1113" w:rsidDel="00D31A78" w14:paraId="1571F451" w14:textId="2F2C5B9E" w:rsidTr="00D31A78">
        <w:trPr>
          <w:trHeight w:val="300"/>
          <w:del w:id="2762" w:author="Luis Gerardo Gonzalez Morales" w:date="2019-02-14T17:26:00Z"/>
          <w:trPrChange w:id="2763" w:author="Luis Gerardo Gonzalez Morales" w:date="2019-02-14T17:26:00Z">
            <w:trPr>
              <w:trHeight w:val="300"/>
            </w:trPr>
          </w:trPrChange>
        </w:trPr>
        <w:tc>
          <w:tcPr>
            <w:tcW w:w="928" w:type="dxa"/>
            <w:tcPrChange w:id="2764" w:author="Luis Gerardo Gonzalez Morales" w:date="2019-02-14T17:26:00Z">
              <w:tcPr>
                <w:tcW w:w="868" w:type="dxa"/>
              </w:tcPr>
            </w:tcPrChange>
          </w:tcPr>
          <w:p w14:paraId="2EE18970" w14:textId="363DD82B" w:rsidR="008B3ADA" w:rsidRPr="00182392" w:rsidDel="00D31A78" w:rsidRDefault="008B3ADA" w:rsidP="008B3ADA">
            <w:pPr>
              <w:rPr>
                <w:del w:id="2765" w:author="Luis Gerardo Gonzalez Morales" w:date="2019-02-14T17:26:00Z"/>
                <w:rFonts w:ascii="Calibri" w:eastAsia="Times New Roman" w:hAnsi="Calibri" w:cs="Times New Roman"/>
                <w:color w:val="000000"/>
                <w:sz w:val="20"/>
                <w:szCs w:val="20"/>
                <w:lang w:val="en-US" w:eastAsia="en-US"/>
              </w:rPr>
            </w:pPr>
            <w:del w:id="2766"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67" w:author="Luis Gerardo Gonzalez Morales" w:date="2019-02-14T17:26:00Z">
              <w:tcPr>
                <w:tcW w:w="5363" w:type="dxa"/>
              </w:tcPr>
            </w:tcPrChange>
          </w:tcPr>
          <w:p w14:paraId="1D6253F9" w14:textId="7D9AAB54" w:rsidR="008B3ADA" w:rsidRPr="00182392" w:rsidDel="00D31A78" w:rsidRDefault="008B3ADA" w:rsidP="008B3ADA">
            <w:pPr>
              <w:rPr>
                <w:del w:id="2768" w:author="Luis Gerardo Gonzalez Morales" w:date="2019-02-14T17:26:00Z"/>
                <w:rFonts w:ascii="Calibri" w:eastAsia="Times New Roman" w:hAnsi="Calibri" w:cs="Times New Roman"/>
                <w:color w:val="000000"/>
                <w:sz w:val="20"/>
                <w:szCs w:val="20"/>
                <w:lang w:val="en-US" w:eastAsia="en-US"/>
              </w:rPr>
            </w:pPr>
            <w:del w:id="2769" w:author="Luis Gerardo Gonzalez Morales" w:date="2019-02-14T17:26:00Z">
              <w:r w:rsidRPr="00182392" w:rsidDel="00D31A78">
                <w:rPr>
                  <w:rFonts w:ascii="Calibri" w:eastAsia="Times New Roman" w:hAnsi="Calibri" w:cs="Times New Roman"/>
                  <w:color w:val="000000"/>
                  <w:sz w:val="20"/>
                  <w:szCs w:val="20"/>
                  <w:lang w:val="en-US" w:eastAsia="en-US"/>
                </w:rPr>
                <w:delText>The coordination of statistical activities across government</w:delText>
              </w:r>
            </w:del>
          </w:p>
        </w:tc>
        <w:tc>
          <w:tcPr>
            <w:tcW w:w="983" w:type="dxa"/>
            <w:tcPrChange w:id="2770" w:author="Luis Gerardo Gonzalez Morales" w:date="2019-02-14T17:26:00Z">
              <w:tcPr>
                <w:tcW w:w="919" w:type="dxa"/>
              </w:tcPr>
            </w:tcPrChange>
          </w:tcPr>
          <w:p w14:paraId="603C3978" w14:textId="31ABC12F" w:rsidR="008B3ADA" w:rsidRPr="00182392" w:rsidDel="00D31A78" w:rsidRDefault="008B3ADA" w:rsidP="008B3ADA">
            <w:pPr>
              <w:rPr>
                <w:del w:id="2771" w:author="Luis Gerardo Gonzalez Morales" w:date="2019-02-14T17:26:00Z"/>
                <w:rFonts w:ascii="Calibri" w:eastAsia="Times New Roman" w:hAnsi="Calibri" w:cs="Times New Roman"/>
                <w:color w:val="000000"/>
                <w:sz w:val="20"/>
                <w:szCs w:val="20"/>
                <w:lang w:val="en-US" w:eastAsia="en-US"/>
              </w:rPr>
            </w:pPr>
            <w:del w:id="2772" w:author="Luis Gerardo Gonzalez Morales" w:date="2019-02-14T17:26:00Z">
              <w:r w:rsidRPr="00182392" w:rsidDel="00D31A78">
                <w:rPr>
                  <w:rFonts w:ascii="Calibri" w:eastAsia="Times New Roman" w:hAnsi="Calibri" w:cs="Times New Roman"/>
                  <w:color w:val="000000"/>
                  <w:sz w:val="20"/>
                  <w:szCs w:val="20"/>
                  <w:lang w:val="en-US" w:eastAsia="en-US"/>
                </w:rPr>
                <w:delText>78</w:delText>
              </w:r>
            </w:del>
          </w:p>
        </w:tc>
        <w:tc>
          <w:tcPr>
            <w:tcW w:w="992" w:type="dxa"/>
            <w:tcPrChange w:id="2773" w:author="Luis Gerardo Gonzalez Morales" w:date="2019-02-14T17:26:00Z">
              <w:tcPr>
                <w:tcW w:w="927" w:type="dxa"/>
              </w:tcPr>
            </w:tcPrChange>
          </w:tcPr>
          <w:p w14:paraId="01758B69" w14:textId="251EF1BB" w:rsidR="008B3ADA" w:rsidRPr="00182392" w:rsidDel="00D31A78" w:rsidRDefault="008B3ADA" w:rsidP="008B3ADA">
            <w:pPr>
              <w:rPr>
                <w:del w:id="2774" w:author="Luis Gerardo Gonzalez Morales" w:date="2019-02-14T17:26:00Z"/>
                <w:rFonts w:ascii="Calibri" w:eastAsia="Times New Roman" w:hAnsi="Calibri" w:cs="Times New Roman"/>
                <w:color w:val="000000"/>
                <w:sz w:val="20"/>
                <w:szCs w:val="20"/>
                <w:lang w:val="en-US" w:eastAsia="en-US"/>
              </w:rPr>
            </w:pPr>
            <w:del w:id="2775" w:author="Luis Gerardo Gonzalez Morales" w:date="2019-02-14T17:26:00Z">
              <w:r w:rsidRPr="00182392" w:rsidDel="00D31A78">
                <w:rPr>
                  <w:rFonts w:ascii="Calibri" w:eastAsia="Times New Roman" w:hAnsi="Calibri" w:cs="Times New Roman"/>
                  <w:color w:val="000000"/>
                  <w:sz w:val="20"/>
                  <w:szCs w:val="20"/>
                  <w:lang w:val="en-US" w:eastAsia="en-US"/>
                </w:rPr>
                <w:delText>83.87</w:delText>
              </w:r>
            </w:del>
          </w:p>
        </w:tc>
      </w:tr>
      <w:tr w:rsidR="008B3ADA" w:rsidRPr="002B1113" w:rsidDel="00D31A78" w14:paraId="61E5CB29" w14:textId="1A7836E3" w:rsidTr="00D31A78">
        <w:trPr>
          <w:trHeight w:val="300"/>
          <w:del w:id="2776" w:author="Luis Gerardo Gonzalez Morales" w:date="2019-02-14T17:26:00Z"/>
          <w:trPrChange w:id="2777" w:author="Luis Gerardo Gonzalez Morales" w:date="2019-02-14T17:26:00Z">
            <w:trPr>
              <w:trHeight w:val="300"/>
            </w:trPr>
          </w:trPrChange>
        </w:trPr>
        <w:tc>
          <w:tcPr>
            <w:tcW w:w="928" w:type="dxa"/>
            <w:tcPrChange w:id="2778" w:author="Luis Gerardo Gonzalez Morales" w:date="2019-02-14T17:26:00Z">
              <w:tcPr>
                <w:tcW w:w="868" w:type="dxa"/>
              </w:tcPr>
            </w:tcPrChange>
          </w:tcPr>
          <w:p w14:paraId="4FB6919B" w14:textId="53C37737" w:rsidR="008B3ADA" w:rsidRPr="00182392" w:rsidDel="00D31A78" w:rsidRDefault="008B3ADA" w:rsidP="008B3ADA">
            <w:pPr>
              <w:rPr>
                <w:del w:id="2779" w:author="Luis Gerardo Gonzalez Morales" w:date="2019-02-14T17:26:00Z"/>
                <w:rFonts w:ascii="Calibri" w:eastAsia="Times New Roman" w:hAnsi="Calibri" w:cs="Times New Roman"/>
                <w:color w:val="000000"/>
                <w:sz w:val="20"/>
                <w:szCs w:val="20"/>
                <w:lang w:val="en-US" w:eastAsia="en-US"/>
              </w:rPr>
            </w:pPr>
            <w:del w:id="2780"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81" w:author="Luis Gerardo Gonzalez Morales" w:date="2019-02-14T17:26:00Z">
              <w:tcPr>
                <w:tcW w:w="5363" w:type="dxa"/>
              </w:tcPr>
            </w:tcPrChange>
          </w:tcPr>
          <w:p w14:paraId="29FCC5E8" w14:textId="0CC16960" w:rsidR="008B3ADA" w:rsidRPr="00182392" w:rsidDel="00D31A78" w:rsidRDefault="008B3ADA" w:rsidP="008B3ADA">
            <w:pPr>
              <w:rPr>
                <w:del w:id="2782" w:author="Luis Gerardo Gonzalez Morales" w:date="2019-02-14T17:26:00Z"/>
                <w:rFonts w:ascii="Calibri" w:eastAsia="Times New Roman" w:hAnsi="Calibri" w:cs="Times New Roman"/>
                <w:color w:val="000000"/>
                <w:sz w:val="20"/>
                <w:szCs w:val="20"/>
                <w:lang w:val="en-US" w:eastAsia="en-US"/>
              </w:rPr>
            </w:pPr>
            <w:del w:id="2783" w:author="Luis Gerardo Gonzalez Morales" w:date="2019-02-14T17:26:00Z">
              <w:r w:rsidRPr="00182392" w:rsidDel="00D31A78">
                <w:rPr>
                  <w:rFonts w:ascii="Calibri" w:eastAsia="Times New Roman" w:hAnsi="Calibri" w:cs="Times New Roman"/>
                  <w:color w:val="000000"/>
                  <w:sz w:val="20"/>
                  <w:szCs w:val="20"/>
                  <w:lang w:val="en-US" w:eastAsia="en-US"/>
                </w:rPr>
                <w:delText>Access to administrative data</w:delText>
              </w:r>
            </w:del>
          </w:p>
        </w:tc>
        <w:tc>
          <w:tcPr>
            <w:tcW w:w="983" w:type="dxa"/>
            <w:tcPrChange w:id="2784" w:author="Luis Gerardo Gonzalez Morales" w:date="2019-02-14T17:26:00Z">
              <w:tcPr>
                <w:tcW w:w="919" w:type="dxa"/>
              </w:tcPr>
            </w:tcPrChange>
          </w:tcPr>
          <w:p w14:paraId="6141284D" w14:textId="72F44D08" w:rsidR="008B3ADA" w:rsidRPr="00182392" w:rsidDel="00D31A78" w:rsidRDefault="008B3ADA" w:rsidP="008B3ADA">
            <w:pPr>
              <w:rPr>
                <w:del w:id="2785" w:author="Luis Gerardo Gonzalez Morales" w:date="2019-02-14T17:26:00Z"/>
                <w:rFonts w:ascii="Calibri" w:eastAsia="Times New Roman" w:hAnsi="Calibri" w:cs="Times New Roman"/>
                <w:color w:val="000000"/>
                <w:sz w:val="20"/>
                <w:szCs w:val="20"/>
                <w:lang w:val="en-US" w:eastAsia="en-US"/>
              </w:rPr>
            </w:pPr>
            <w:del w:id="2786" w:author="Luis Gerardo Gonzalez Morales" w:date="2019-02-14T17:26:00Z">
              <w:r w:rsidRPr="00182392" w:rsidDel="00D31A78">
                <w:rPr>
                  <w:rFonts w:ascii="Calibri" w:eastAsia="Times New Roman" w:hAnsi="Calibri" w:cs="Times New Roman"/>
                  <w:color w:val="000000"/>
                  <w:sz w:val="20"/>
                  <w:szCs w:val="20"/>
                  <w:lang w:val="en-US" w:eastAsia="en-US"/>
                </w:rPr>
                <w:delText>76</w:delText>
              </w:r>
            </w:del>
          </w:p>
        </w:tc>
        <w:tc>
          <w:tcPr>
            <w:tcW w:w="992" w:type="dxa"/>
            <w:tcPrChange w:id="2787" w:author="Luis Gerardo Gonzalez Morales" w:date="2019-02-14T17:26:00Z">
              <w:tcPr>
                <w:tcW w:w="927" w:type="dxa"/>
              </w:tcPr>
            </w:tcPrChange>
          </w:tcPr>
          <w:p w14:paraId="1BB3F5B4" w14:textId="213C1ED9" w:rsidR="008B3ADA" w:rsidRPr="00182392" w:rsidDel="00D31A78" w:rsidRDefault="008B3ADA" w:rsidP="008B3ADA">
            <w:pPr>
              <w:rPr>
                <w:del w:id="2788" w:author="Luis Gerardo Gonzalez Morales" w:date="2019-02-14T17:26:00Z"/>
                <w:rFonts w:ascii="Calibri" w:eastAsia="Times New Roman" w:hAnsi="Calibri" w:cs="Times New Roman"/>
                <w:color w:val="000000"/>
                <w:sz w:val="20"/>
                <w:szCs w:val="20"/>
                <w:lang w:val="en-US" w:eastAsia="en-US"/>
              </w:rPr>
            </w:pPr>
            <w:del w:id="2789" w:author="Luis Gerardo Gonzalez Morales" w:date="2019-02-14T17:26:00Z">
              <w:r w:rsidRPr="00182392" w:rsidDel="00D31A78">
                <w:rPr>
                  <w:rFonts w:ascii="Calibri" w:eastAsia="Times New Roman" w:hAnsi="Calibri" w:cs="Times New Roman"/>
                  <w:color w:val="000000"/>
                  <w:sz w:val="20"/>
                  <w:szCs w:val="20"/>
                  <w:lang w:val="en-US" w:eastAsia="en-US"/>
                </w:rPr>
                <w:delText>81.72</w:delText>
              </w:r>
            </w:del>
          </w:p>
        </w:tc>
      </w:tr>
      <w:tr w:rsidR="008B3ADA" w:rsidRPr="002B1113" w:rsidDel="00D31A78" w14:paraId="49C12419" w14:textId="0089C175" w:rsidTr="00D31A78">
        <w:trPr>
          <w:trHeight w:val="300"/>
          <w:del w:id="2790" w:author="Luis Gerardo Gonzalez Morales" w:date="2019-02-14T17:26:00Z"/>
          <w:trPrChange w:id="2791" w:author="Luis Gerardo Gonzalez Morales" w:date="2019-02-14T17:26:00Z">
            <w:trPr>
              <w:trHeight w:val="300"/>
            </w:trPr>
          </w:trPrChange>
        </w:trPr>
        <w:tc>
          <w:tcPr>
            <w:tcW w:w="928" w:type="dxa"/>
            <w:tcPrChange w:id="2792" w:author="Luis Gerardo Gonzalez Morales" w:date="2019-02-14T17:26:00Z">
              <w:tcPr>
                <w:tcW w:w="868" w:type="dxa"/>
              </w:tcPr>
            </w:tcPrChange>
          </w:tcPr>
          <w:p w14:paraId="47AFDCC1" w14:textId="10DE63F5" w:rsidR="008B3ADA" w:rsidRPr="00182392" w:rsidDel="00D31A78" w:rsidRDefault="008B3ADA" w:rsidP="008B3ADA">
            <w:pPr>
              <w:rPr>
                <w:del w:id="2793" w:author="Luis Gerardo Gonzalez Morales" w:date="2019-02-14T17:26:00Z"/>
                <w:rFonts w:ascii="Calibri" w:eastAsia="Times New Roman" w:hAnsi="Calibri" w:cs="Times New Roman"/>
                <w:color w:val="000000"/>
                <w:sz w:val="20"/>
                <w:szCs w:val="20"/>
                <w:lang w:val="en-US" w:eastAsia="en-US"/>
              </w:rPr>
            </w:pPr>
            <w:del w:id="2794"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95" w:author="Luis Gerardo Gonzalez Morales" w:date="2019-02-14T17:26:00Z">
              <w:tcPr>
                <w:tcW w:w="5363" w:type="dxa"/>
              </w:tcPr>
            </w:tcPrChange>
          </w:tcPr>
          <w:p w14:paraId="40B4B16E" w14:textId="3EAD580A" w:rsidR="008B3ADA" w:rsidRPr="00182392" w:rsidDel="00D31A78" w:rsidRDefault="008B3ADA" w:rsidP="008B3ADA">
            <w:pPr>
              <w:rPr>
                <w:del w:id="2796" w:author="Luis Gerardo Gonzalez Morales" w:date="2019-02-14T17:26:00Z"/>
                <w:rFonts w:ascii="Calibri" w:eastAsia="Times New Roman" w:hAnsi="Calibri" w:cs="Times New Roman"/>
                <w:color w:val="000000"/>
                <w:sz w:val="20"/>
                <w:szCs w:val="20"/>
                <w:lang w:val="en-US" w:eastAsia="en-US"/>
              </w:rPr>
            </w:pPr>
            <w:del w:id="2797" w:author="Luis Gerardo Gonzalez Morales" w:date="2019-02-14T17:26:00Z">
              <w:r w:rsidRPr="00182392" w:rsidDel="00D31A78">
                <w:rPr>
                  <w:rFonts w:ascii="Calibri" w:eastAsia="Times New Roman" w:hAnsi="Calibri" w:cs="Times New Roman"/>
                  <w:color w:val="000000"/>
                  <w:sz w:val="20"/>
                  <w:szCs w:val="20"/>
                  <w:lang w:val="en-US" w:eastAsia="en-US"/>
                </w:rPr>
                <w:delText>The role and membership of the national statistical council</w:delText>
              </w:r>
            </w:del>
          </w:p>
        </w:tc>
        <w:tc>
          <w:tcPr>
            <w:tcW w:w="983" w:type="dxa"/>
            <w:tcPrChange w:id="2798" w:author="Luis Gerardo Gonzalez Morales" w:date="2019-02-14T17:26:00Z">
              <w:tcPr>
                <w:tcW w:w="919" w:type="dxa"/>
              </w:tcPr>
            </w:tcPrChange>
          </w:tcPr>
          <w:p w14:paraId="6F079037" w14:textId="1B174DA7" w:rsidR="008B3ADA" w:rsidRPr="00182392" w:rsidDel="00D31A78" w:rsidRDefault="008B3ADA" w:rsidP="008B3ADA">
            <w:pPr>
              <w:rPr>
                <w:del w:id="2799" w:author="Luis Gerardo Gonzalez Morales" w:date="2019-02-14T17:26:00Z"/>
                <w:rFonts w:ascii="Calibri" w:eastAsia="Times New Roman" w:hAnsi="Calibri" w:cs="Times New Roman"/>
                <w:color w:val="000000"/>
                <w:sz w:val="20"/>
                <w:szCs w:val="20"/>
                <w:lang w:val="en-US" w:eastAsia="en-US"/>
              </w:rPr>
            </w:pPr>
            <w:del w:id="2800" w:author="Luis Gerardo Gonzalez Morales" w:date="2019-02-14T17:26:00Z">
              <w:r w:rsidRPr="00182392" w:rsidDel="00D31A78">
                <w:rPr>
                  <w:rFonts w:ascii="Calibri" w:eastAsia="Times New Roman" w:hAnsi="Calibri" w:cs="Times New Roman"/>
                  <w:color w:val="000000"/>
                  <w:sz w:val="20"/>
                  <w:szCs w:val="20"/>
                  <w:lang w:val="en-US" w:eastAsia="en-US"/>
                </w:rPr>
                <w:delText>67</w:delText>
              </w:r>
            </w:del>
          </w:p>
        </w:tc>
        <w:tc>
          <w:tcPr>
            <w:tcW w:w="992" w:type="dxa"/>
            <w:tcPrChange w:id="2801" w:author="Luis Gerardo Gonzalez Morales" w:date="2019-02-14T17:26:00Z">
              <w:tcPr>
                <w:tcW w:w="927" w:type="dxa"/>
              </w:tcPr>
            </w:tcPrChange>
          </w:tcPr>
          <w:p w14:paraId="10348438" w14:textId="680AC739" w:rsidR="008B3ADA" w:rsidRPr="00182392" w:rsidDel="00D31A78" w:rsidRDefault="008B3ADA" w:rsidP="008B3ADA">
            <w:pPr>
              <w:rPr>
                <w:del w:id="2802" w:author="Luis Gerardo Gonzalez Morales" w:date="2019-02-14T17:26:00Z"/>
                <w:rFonts w:ascii="Calibri" w:eastAsia="Times New Roman" w:hAnsi="Calibri" w:cs="Times New Roman"/>
                <w:color w:val="000000"/>
                <w:sz w:val="20"/>
                <w:szCs w:val="20"/>
                <w:lang w:val="en-US" w:eastAsia="en-US"/>
              </w:rPr>
            </w:pPr>
            <w:del w:id="2803" w:author="Luis Gerardo Gonzalez Morales" w:date="2019-02-14T17:26:00Z">
              <w:r w:rsidRPr="00182392" w:rsidDel="00D31A78">
                <w:rPr>
                  <w:rFonts w:ascii="Calibri" w:eastAsia="Times New Roman" w:hAnsi="Calibri" w:cs="Times New Roman"/>
                  <w:color w:val="000000"/>
                  <w:sz w:val="20"/>
                  <w:szCs w:val="20"/>
                  <w:lang w:val="en-US" w:eastAsia="en-US"/>
                </w:rPr>
                <w:delText>72.04</w:delText>
              </w:r>
            </w:del>
          </w:p>
        </w:tc>
      </w:tr>
      <w:tr w:rsidR="008B3ADA" w:rsidRPr="002B1113" w:rsidDel="00D31A78" w14:paraId="65EACC1B" w14:textId="56740986" w:rsidTr="00D31A78">
        <w:trPr>
          <w:trHeight w:val="300"/>
          <w:del w:id="2804" w:author="Luis Gerardo Gonzalez Morales" w:date="2019-02-14T17:26:00Z"/>
          <w:trPrChange w:id="2805" w:author="Luis Gerardo Gonzalez Morales" w:date="2019-02-14T17:26:00Z">
            <w:trPr>
              <w:trHeight w:val="300"/>
            </w:trPr>
          </w:trPrChange>
        </w:trPr>
        <w:tc>
          <w:tcPr>
            <w:tcW w:w="928" w:type="dxa"/>
            <w:tcPrChange w:id="2806" w:author="Luis Gerardo Gonzalez Morales" w:date="2019-02-14T17:26:00Z">
              <w:tcPr>
                <w:tcW w:w="868" w:type="dxa"/>
              </w:tcPr>
            </w:tcPrChange>
          </w:tcPr>
          <w:p w14:paraId="11929F10" w14:textId="3FCF609F" w:rsidR="008B3ADA" w:rsidRPr="00182392" w:rsidDel="00D31A78" w:rsidRDefault="008B3ADA" w:rsidP="008B3ADA">
            <w:pPr>
              <w:rPr>
                <w:del w:id="2807" w:author="Luis Gerardo Gonzalez Morales" w:date="2019-02-14T17:26:00Z"/>
                <w:rFonts w:ascii="Calibri" w:eastAsia="Times New Roman" w:hAnsi="Calibri" w:cs="Times New Roman"/>
                <w:color w:val="000000"/>
                <w:sz w:val="20"/>
                <w:szCs w:val="20"/>
                <w:lang w:val="en-US" w:eastAsia="en-US"/>
              </w:rPr>
            </w:pPr>
            <w:del w:id="2808"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09" w:author="Luis Gerardo Gonzalez Morales" w:date="2019-02-14T17:26:00Z">
              <w:tcPr>
                <w:tcW w:w="5363" w:type="dxa"/>
              </w:tcPr>
            </w:tcPrChange>
          </w:tcPr>
          <w:p w14:paraId="40ECE355" w14:textId="11BA99AB" w:rsidR="008B3ADA" w:rsidRPr="00182392" w:rsidDel="00D31A78" w:rsidRDefault="008B3ADA" w:rsidP="008B3ADA">
            <w:pPr>
              <w:rPr>
                <w:del w:id="2810" w:author="Luis Gerardo Gonzalez Morales" w:date="2019-02-14T17:26:00Z"/>
                <w:rFonts w:ascii="Calibri" w:eastAsia="Times New Roman" w:hAnsi="Calibri" w:cs="Times New Roman"/>
                <w:color w:val="000000"/>
                <w:sz w:val="20"/>
                <w:szCs w:val="20"/>
                <w:lang w:val="en-US" w:eastAsia="en-US"/>
              </w:rPr>
            </w:pPr>
            <w:del w:id="2811" w:author="Luis Gerardo Gonzalez Morales" w:date="2019-02-14T17:26:00Z">
              <w:r w:rsidRPr="00182392" w:rsidDel="00D31A78">
                <w:rPr>
                  <w:rFonts w:ascii="Calibri" w:eastAsia="Times New Roman" w:hAnsi="Calibri" w:cs="Times New Roman"/>
                  <w:color w:val="000000"/>
                  <w:sz w:val="20"/>
                  <w:szCs w:val="20"/>
                  <w:lang w:val="en-US" w:eastAsia="en-US"/>
                </w:rPr>
                <w:delText xml:space="preserve">The staff of the NSO </w:delText>
              </w:r>
            </w:del>
          </w:p>
        </w:tc>
        <w:tc>
          <w:tcPr>
            <w:tcW w:w="983" w:type="dxa"/>
            <w:tcPrChange w:id="2812" w:author="Luis Gerardo Gonzalez Morales" w:date="2019-02-14T17:26:00Z">
              <w:tcPr>
                <w:tcW w:w="919" w:type="dxa"/>
              </w:tcPr>
            </w:tcPrChange>
          </w:tcPr>
          <w:p w14:paraId="5ADA0866" w14:textId="3EA5F543" w:rsidR="008B3ADA" w:rsidRPr="00182392" w:rsidDel="00D31A78" w:rsidRDefault="008B3ADA" w:rsidP="008B3ADA">
            <w:pPr>
              <w:rPr>
                <w:del w:id="2813" w:author="Luis Gerardo Gonzalez Morales" w:date="2019-02-14T17:26:00Z"/>
                <w:rFonts w:ascii="Calibri" w:eastAsia="Times New Roman" w:hAnsi="Calibri" w:cs="Times New Roman"/>
                <w:color w:val="000000"/>
                <w:sz w:val="20"/>
                <w:szCs w:val="20"/>
                <w:lang w:val="en-US" w:eastAsia="en-US"/>
              </w:rPr>
            </w:pPr>
            <w:del w:id="2814" w:author="Luis Gerardo Gonzalez Morales" w:date="2019-02-14T17:26:00Z">
              <w:r w:rsidRPr="00182392" w:rsidDel="00D31A78">
                <w:rPr>
                  <w:rFonts w:ascii="Calibri" w:eastAsia="Times New Roman" w:hAnsi="Calibri" w:cs="Times New Roman"/>
                  <w:color w:val="000000"/>
                  <w:sz w:val="20"/>
                  <w:szCs w:val="20"/>
                  <w:lang w:val="en-US" w:eastAsia="en-US"/>
                </w:rPr>
                <w:delText>65</w:delText>
              </w:r>
            </w:del>
          </w:p>
        </w:tc>
        <w:tc>
          <w:tcPr>
            <w:tcW w:w="992" w:type="dxa"/>
            <w:tcPrChange w:id="2815" w:author="Luis Gerardo Gonzalez Morales" w:date="2019-02-14T17:26:00Z">
              <w:tcPr>
                <w:tcW w:w="927" w:type="dxa"/>
              </w:tcPr>
            </w:tcPrChange>
          </w:tcPr>
          <w:p w14:paraId="798106B2" w14:textId="7FBED165" w:rsidR="008B3ADA" w:rsidRPr="00182392" w:rsidDel="00D31A78" w:rsidRDefault="008B3ADA" w:rsidP="008B3ADA">
            <w:pPr>
              <w:rPr>
                <w:del w:id="2816" w:author="Luis Gerardo Gonzalez Morales" w:date="2019-02-14T17:26:00Z"/>
                <w:rFonts w:ascii="Calibri" w:eastAsia="Times New Roman" w:hAnsi="Calibri" w:cs="Times New Roman"/>
                <w:color w:val="000000"/>
                <w:sz w:val="20"/>
                <w:szCs w:val="20"/>
                <w:lang w:val="en-US" w:eastAsia="en-US"/>
              </w:rPr>
            </w:pPr>
            <w:del w:id="2817" w:author="Luis Gerardo Gonzalez Morales" w:date="2019-02-14T17:26:00Z">
              <w:r w:rsidRPr="00182392" w:rsidDel="00D31A78">
                <w:rPr>
                  <w:rFonts w:ascii="Calibri" w:eastAsia="Times New Roman" w:hAnsi="Calibri" w:cs="Times New Roman"/>
                  <w:color w:val="000000"/>
                  <w:sz w:val="20"/>
                  <w:szCs w:val="20"/>
                  <w:lang w:val="en-US" w:eastAsia="en-US"/>
                </w:rPr>
                <w:delText>69.89</w:delText>
              </w:r>
            </w:del>
          </w:p>
        </w:tc>
      </w:tr>
      <w:tr w:rsidR="008B3ADA" w:rsidRPr="002B1113" w:rsidDel="00D31A78" w14:paraId="0484A2A2" w14:textId="186E4FB4" w:rsidTr="00D31A78">
        <w:trPr>
          <w:trHeight w:val="300"/>
          <w:del w:id="2818" w:author="Luis Gerardo Gonzalez Morales" w:date="2019-02-14T17:26:00Z"/>
          <w:trPrChange w:id="2819" w:author="Luis Gerardo Gonzalez Morales" w:date="2019-02-14T17:26:00Z">
            <w:trPr>
              <w:trHeight w:val="300"/>
            </w:trPr>
          </w:trPrChange>
        </w:trPr>
        <w:tc>
          <w:tcPr>
            <w:tcW w:w="928" w:type="dxa"/>
            <w:tcPrChange w:id="2820" w:author="Luis Gerardo Gonzalez Morales" w:date="2019-02-14T17:26:00Z">
              <w:tcPr>
                <w:tcW w:w="868" w:type="dxa"/>
              </w:tcPr>
            </w:tcPrChange>
          </w:tcPr>
          <w:p w14:paraId="7BA501F2" w14:textId="3C9E4102" w:rsidR="008B3ADA" w:rsidRPr="00182392" w:rsidDel="00D31A78" w:rsidRDefault="008B3ADA" w:rsidP="008B3ADA">
            <w:pPr>
              <w:rPr>
                <w:del w:id="2821" w:author="Luis Gerardo Gonzalez Morales" w:date="2019-02-14T17:26:00Z"/>
                <w:rFonts w:ascii="Calibri" w:eastAsia="Times New Roman" w:hAnsi="Calibri" w:cs="Times New Roman"/>
                <w:color w:val="000000"/>
                <w:sz w:val="20"/>
                <w:szCs w:val="20"/>
                <w:lang w:val="en-US" w:eastAsia="en-US"/>
              </w:rPr>
            </w:pPr>
            <w:del w:id="2822"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23" w:author="Luis Gerardo Gonzalez Morales" w:date="2019-02-14T17:26:00Z">
              <w:tcPr>
                <w:tcW w:w="5363" w:type="dxa"/>
              </w:tcPr>
            </w:tcPrChange>
          </w:tcPr>
          <w:p w14:paraId="04488E77" w14:textId="1E30AFB6" w:rsidR="008B3ADA" w:rsidRPr="00182392" w:rsidDel="00D31A78" w:rsidRDefault="008B3ADA" w:rsidP="008B3ADA">
            <w:pPr>
              <w:rPr>
                <w:del w:id="2824" w:author="Luis Gerardo Gonzalez Morales" w:date="2019-02-14T17:26:00Z"/>
                <w:rFonts w:ascii="Calibri" w:eastAsia="Times New Roman" w:hAnsi="Calibri" w:cs="Times New Roman"/>
                <w:color w:val="000000"/>
                <w:sz w:val="20"/>
                <w:szCs w:val="20"/>
                <w:lang w:val="en-US" w:eastAsia="en-US"/>
              </w:rPr>
            </w:pPr>
            <w:del w:id="2825" w:author="Luis Gerardo Gonzalez Morales" w:date="2019-02-14T17:26:00Z">
              <w:r w:rsidRPr="00182392" w:rsidDel="00D31A78">
                <w:rPr>
                  <w:rFonts w:ascii="Calibri" w:eastAsia="Times New Roman" w:hAnsi="Calibri" w:cs="Times New Roman"/>
                  <w:color w:val="000000"/>
                  <w:sz w:val="20"/>
                  <w:szCs w:val="20"/>
                  <w:lang w:val="en-US" w:eastAsia="en-US"/>
                </w:rPr>
                <w:delText>The role and the responsibilities of agencies other than the NSO</w:delText>
              </w:r>
            </w:del>
          </w:p>
        </w:tc>
        <w:tc>
          <w:tcPr>
            <w:tcW w:w="983" w:type="dxa"/>
            <w:tcPrChange w:id="2826" w:author="Luis Gerardo Gonzalez Morales" w:date="2019-02-14T17:26:00Z">
              <w:tcPr>
                <w:tcW w:w="919" w:type="dxa"/>
              </w:tcPr>
            </w:tcPrChange>
          </w:tcPr>
          <w:p w14:paraId="6E8E0DEB" w14:textId="4CD1A59E" w:rsidR="008B3ADA" w:rsidRPr="00182392" w:rsidDel="00D31A78" w:rsidRDefault="008B3ADA" w:rsidP="008B3ADA">
            <w:pPr>
              <w:rPr>
                <w:del w:id="2827" w:author="Luis Gerardo Gonzalez Morales" w:date="2019-02-14T17:26:00Z"/>
                <w:rFonts w:ascii="Calibri" w:eastAsia="Times New Roman" w:hAnsi="Calibri" w:cs="Times New Roman"/>
                <w:color w:val="000000"/>
                <w:sz w:val="20"/>
                <w:szCs w:val="20"/>
                <w:lang w:val="en-US" w:eastAsia="en-US"/>
              </w:rPr>
            </w:pPr>
            <w:del w:id="2828" w:author="Luis Gerardo Gonzalez Morales" w:date="2019-02-14T17:26:00Z">
              <w:r w:rsidRPr="00182392" w:rsidDel="00D31A78">
                <w:rPr>
                  <w:rFonts w:ascii="Calibri" w:eastAsia="Times New Roman" w:hAnsi="Calibri" w:cs="Times New Roman"/>
                  <w:color w:val="000000"/>
                  <w:sz w:val="20"/>
                  <w:szCs w:val="20"/>
                  <w:lang w:val="en-US" w:eastAsia="en-US"/>
                </w:rPr>
                <w:delText>65</w:delText>
              </w:r>
            </w:del>
          </w:p>
        </w:tc>
        <w:tc>
          <w:tcPr>
            <w:tcW w:w="992" w:type="dxa"/>
            <w:tcPrChange w:id="2829" w:author="Luis Gerardo Gonzalez Morales" w:date="2019-02-14T17:26:00Z">
              <w:tcPr>
                <w:tcW w:w="927" w:type="dxa"/>
              </w:tcPr>
            </w:tcPrChange>
          </w:tcPr>
          <w:p w14:paraId="5AB8F465" w14:textId="21CB89B3" w:rsidR="008B3ADA" w:rsidRPr="00182392" w:rsidDel="00D31A78" w:rsidRDefault="008B3ADA" w:rsidP="008B3ADA">
            <w:pPr>
              <w:rPr>
                <w:del w:id="2830" w:author="Luis Gerardo Gonzalez Morales" w:date="2019-02-14T17:26:00Z"/>
                <w:rFonts w:ascii="Calibri" w:eastAsia="Times New Roman" w:hAnsi="Calibri" w:cs="Times New Roman"/>
                <w:color w:val="000000"/>
                <w:sz w:val="20"/>
                <w:szCs w:val="20"/>
                <w:lang w:val="en-US" w:eastAsia="en-US"/>
              </w:rPr>
            </w:pPr>
            <w:del w:id="2831" w:author="Luis Gerardo Gonzalez Morales" w:date="2019-02-14T17:26:00Z">
              <w:r w:rsidRPr="00182392" w:rsidDel="00D31A78">
                <w:rPr>
                  <w:rFonts w:ascii="Calibri" w:eastAsia="Times New Roman" w:hAnsi="Calibri" w:cs="Times New Roman"/>
                  <w:color w:val="000000"/>
                  <w:sz w:val="20"/>
                  <w:szCs w:val="20"/>
                  <w:lang w:val="en-US" w:eastAsia="en-US"/>
                </w:rPr>
                <w:delText>69.89</w:delText>
              </w:r>
            </w:del>
          </w:p>
        </w:tc>
      </w:tr>
      <w:tr w:rsidR="008B3ADA" w:rsidRPr="002B1113" w:rsidDel="00D31A78" w14:paraId="6FEE2E2E" w14:textId="63F73A44" w:rsidTr="00D31A78">
        <w:trPr>
          <w:trHeight w:val="300"/>
          <w:del w:id="2832" w:author="Luis Gerardo Gonzalez Morales" w:date="2019-02-14T17:26:00Z"/>
          <w:trPrChange w:id="2833" w:author="Luis Gerardo Gonzalez Morales" w:date="2019-02-14T17:26:00Z">
            <w:trPr>
              <w:trHeight w:val="300"/>
            </w:trPr>
          </w:trPrChange>
        </w:trPr>
        <w:tc>
          <w:tcPr>
            <w:tcW w:w="928" w:type="dxa"/>
            <w:tcPrChange w:id="2834" w:author="Luis Gerardo Gonzalez Morales" w:date="2019-02-14T17:26:00Z">
              <w:tcPr>
                <w:tcW w:w="868" w:type="dxa"/>
              </w:tcPr>
            </w:tcPrChange>
          </w:tcPr>
          <w:p w14:paraId="6F5FCF74" w14:textId="5AF45E4B" w:rsidR="008B3ADA" w:rsidRPr="00182392" w:rsidDel="00D31A78" w:rsidRDefault="008B3ADA" w:rsidP="008B3ADA">
            <w:pPr>
              <w:rPr>
                <w:del w:id="2835" w:author="Luis Gerardo Gonzalez Morales" w:date="2019-02-14T17:26:00Z"/>
                <w:rFonts w:ascii="Calibri" w:eastAsia="Times New Roman" w:hAnsi="Calibri" w:cs="Times New Roman"/>
                <w:color w:val="000000"/>
                <w:sz w:val="20"/>
                <w:szCs w:val="20"/>
                <w:lang w:val="en-US" w:eastAsia="en-US"/>
              </w:rPr>
            </w:pPr>
            <w:del w:id="2836"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37" w:author="Luis Gerardo Gonzalez Morales" w:date="2019-02-14T17:26:00Z">
              <w:tcPr>
                <w:tcW w:w="5363" w:type="dxa"/>
              </w:tcPr>
            </w:tcPrChange>
          </w:tcPr>
          <w:p w14:paraId="49A69498" w14:textId="6BD23C09" w:rsidR="008B3ADA" w:rsidRPr="00182392" w:rsidDel="00D31A78" w:rsidRDefault="008B3ADA" w:rsidP="008B3ADA">
            <w:pPr>
              <w:rPr>
                <w:del w:id="2838" w:author="Luis Gerardo Gonzalez Morales" w:date="2019-02-14T17:26:00Z"/>
                <w:rFonts w:ascii="Calibri" w:eastAsia="Times New Roman" w:hAnsi="Calibri" w:cs="Times New Roman"/>
                <w:color w:val="000000"/>
                <w:sz w:val="20"/>
                <w:szCs w:val="20"/>
                <w:lang w:val="en-US" w:eastAsia="en-US"/>
              </w:rPr>
            </w:pPr>
            <w:del w:id="2839" w:author="Luis Gerardo Gonzalez Morales" w:date="2019-02-14T17:26:00Z">
              <w:r w:rsidRPr="00182392" w:rsidDel="00D31A78">
                <w:rPr>
                  <w:rFonts w:ascii="Calibri" w:eastAsia="Times New Roman" w:hAnsi="Calibri" w:cs="Times New Roman"/>
                  <w:color w:val="000000"/>
                  <w:sz w:val="20"/>
                  <w:szCs w:val="20"/>
                  <w:lang w:val="en-US" w:eastAsia="en-US"/>
                </w:rPr>
                <w:delText>The matters to be covered in the statistical work program</w:delText>
              </w:r>
            </w:del>
          </w:p>
        </w:tc>
        <w:tc>
          <w:tcPr>
            <w:tcW w:w="983" w:type="dxa"/>
            <w:tcPrChange w:id="2840" w:author="Luis Gerardo Gonzalez Morales" w:date="2019-02-14T17:26:00Z">
              <w:tcPr>
                <w:tcW w:w="919" w:type="dxa"/>
              </w:tcPr>
            </w:tcPrChange>
          </w:tcPr>
          <w:p w14:paraId="169F6403" w14:textId="7B560879" w:rsidR="008B3ADA" w:rsidRPr="00182392" w:rsidDel="00D31A78" w:rsidRDefault="008B3ADA" w:rsidP="008B3ADA">
            <w:pPr>
              <w:rPr>
                <w:del w:id="2841" w:author="Luis Gerardo Gonzalez Morales" w:date="2019-02-14T17:26:00Z"/>
                <w:rFonts w:ascii="Calibri" w:eastAsia="Times New Roman" w:hAnsi="Calibri" w:cs="Times New Roman"/>
                <w:color w:val="000000"/>
                <w:sz w:val="20"/>
                <w:szCs w:val="20"/>
                <w:lang w:val="en-US" w:eastAsia="en-US"/>
              </w:rPr>
            </w:pPr>
            <w:del w:id="2842" w:author="Luis Gerardo Gonzalez Morales" w:date="2019-02-14T17:26:00Z">
              <w:r w:rsidRPr="00182392" w:rsidDel="00D31A78">
                <w:rPr>
                  <w:rFonts w:ascii="Calibri" w:eastAsia="Times New Roman" w:hAnsi="Calibri" w:cs="Times New Roman"/>
                  <w:color w:val="000000"/>
                  <w:sz w:val="20"/>
                  <w:szCs w:val="20"/>
                  <w:lang w:val="en-US" w:eastAsia="en-US"/>
                </w:rPr>
                <w:delText>62</w:delText>
              </w:r>
            </w:del>
          </w:p>
        </w:tc>
        <w:tc>
          <w:tcPr>
            <w:tcW w:w="992" w:type="dxa"/>
            <w:tcPrChange w:id="2843" w:author="Luis Gerardo Gonzalez Morales" w:date="2019-02-14T17:26:00Z">
              <w:tcPr>
                <w:tcW w:w="927" w:type="dxa"/>
              </w:tcPr>
            </w:tcPrChange>
          </w:tcPr>
          <w:p w14:paraId="7BCC83EE" w14:textId="2E8FF6AE" w:rsidR="008B3ADA" w:rsidRPr="00182392" w:rsidDel="00D31A78" w:rsidRDefault="008B3ADA" w:rsidP="008B3ADA">
            <w:pPr>
              <w:rPr>
                <w:del w:id="2844" w:author="Luis Gerardo Gonzalez Morales" w:date="2019-02-14T17:26:00Z"/>
                <w:rFonts w:ascii="Calibri" w:eastAsia="Times New Roman" w:hAnsi="Calibri" w:cs="Times New Roman"/>
                <w:color w:val="000000"/>
                <w:sz w:val="20"/>
                <w:szCs w:val="20"/>
                <w:lang w:val="en-US" w:eastAsia="en-US"/>
              </w:rPr>
            </w:pPr>
            <w:del w:id="2845" w:author="Luis Gerardo Gonzalez Morales" w:date="2019-02-14T17:26:00Z">
              <w:r w:rsidRPr="00182392" w:rsidDel="00D31A78">
                <w:rPr>
                  <w:rFonts w:ascii="Calibri" w:eastAsia="Times New Roman" w:hAnsi="Calibri" w:cs="Times New Roman"/>
                  <w:color w:val="000000"/>
                  <w:sz w:val="20"/>
                  <w:szCs w:val="20"/>
                  <w:lang w:val="en-US" w:eastAsia="en-US"/>
                </w:rPr>
                <w:delText>66.67</w:delText>
              </w:r>
            </w:del>
          </w:p>
        </w:tc>
      </w:tr>
      <w:tr w:rsidR="008B3ADA" w:rsidRPr="002B1113" w:rsidDel="00D31A78" w14:paraId="42CA8B07" w14:textId="7AC570FE" w:rsidTr="00D31A78">
        <w:trPr>
          <w:trHeight w:val="300"/>
          <w:del w:id="2846" w:author="Luis Gerardo Gonzalez Morales" w:date="2019-02-14T17:26:00Z"/>
          <w:trPrChange w:id="2847" w:author="Luis Gerardo Gonzalez Morales" w:date="2019-02-14T17:26:00Z">
            <w:trPr>
              <w:trHeight w:val="300"/>
            </w:trPr>
          </w:trPrChange>
        </w:trPr>
        <w:tc>
          <w:tcPr>
            <w:tcW w:w="928" w:type="dxa"/>
            <w:tcPrChange w:id="2848" w:author="Luis Gerardo Gonzalez Morales" w:date="2019-02-14T17:26:00Z">
              <w:tcPr>
                <w:tcW w:w="868" w:type="dxa"/>
              </w:tcPr>
            </w:tcPrChange>
          </w:tcPr>
          <w:p w14:paraId="1F6E8A22" w14:textId="1E83205E" w:rsidR="008B3ADA" w:rsidRPr="00182392" w:rsidDel="00D31A78" w:rsidRDefault="008B3ADA" w:rsidP="008B3ADA">
            <w:pPr>
              <w:rPr>
                <w:del w:id="2849" w:author="Luis Gerardo Gonzalez Morales" w:date="2019-02-14T17:26:00Z"/>
                <w:rFonts w:ascii="Calibri" w:eastAsia="Times New Roman" w:hAnsi="Calibri" w:cs="Times New Roman"/>
                <w:color w:val="000000"/>
                <w:sz w:val="20"/>
                <w:szCs w:val="20"/>
                <w:lang w:val="en-US" w:eastAsia="en-US"/>
              </w:rPr>
            </w:pPr>
            <w:del w:id="2850"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51" w:author="Luis Gerardo Gonzalez Morales" w:date="2019-02-14T17:26:00Z">
              <w:tcPr>
                <w:tcW w:w="5363" w:type="dxa"/>
              </w:tcPr>
            </w:tcPrChange>
          </w:tcPr>
          <w:p w14:paraId="6EB5F1B9" w14:textId="277D6B93" w:rsidR="008B3ADA" w:rsidRPr="00182392" w:rsidDel="00D31A78" w:rsidRDefault="008B3ADA" w:rsidP="008B3ADA">
            <w:pPr>
              <w:rPr>
                <w:del w:id="2852" w:author="Luis Gerardo Gonzalez Morales" w:date="2019-02-14T17:26:00Z"/>
                <w:rFonts w:ascii="Calibri" w:eastAsia="Times New Roman" w:hAnsi="Calibri" w:cs="Times New Roman"/>
                <w:color w:val="000000"/>
                <w:sz w:val="20"/>
                <w:szCs w:val="20"/>
                <w:lang w:val="en-US" w:eastAsia="en-US"/>
              </w:rPr>
            </w:pPr>
            <w:del w:id="2853" w:author="Luis Gerardo Gonzalez Morales" w:date="2019-02-14T17:26:00Z">
              <w:r w:rsidRPr="00182392" w:rsidDel="00D31A78">
                <w:rPr>
                  <w:rFonts w:ascii="Calibri" w:eastAsia="Times New Roman" w:hAnsi="Calibri" w:cs="Times New Roman"/>
                  <w:color w:val="000000"/>
                  <w:sz w:val="20"/>
                  <w:szCs w:val="20"/>
                  <w:lang w:val="en-US" w:eastAsia="en-US"/>
                </w:rPr>
                <w:delText xml:space="preserve">Participation in international statistical activities </w:delText>
              </w:r>
            </w:del>
          </w:p>
        </w:tc>
        <w:tc>
          <w:tcPr>
            <w:tcW w:w="983" w:type="dxa"/>
            <w:tcPrChange w:id="2854" w:author="Luis Gerardo Gonzalez Morales" w:date="2019-02-14T17:26:00Z">
              <w:tcPr>
                <w:tcW w:w="919" w:type="dxa"/>
              </w:tcPr>
            </w:tcPrChange>
          </w:tcPr>
          <w:p w14:paraId="550728F6" w14:textId="1194AD70" w:rsidR="008B3ADA" w:rsidRPr="00182392" w:rsidDel="00D31A78" w:rsidRDefault="008B3ADA" w:rsidP="008B3ADA">
            <w:pPr>
              <w:rPr>
                <w:del w:id="2855" w:author="Luis Gerardo Gonzalez Morales" w:date="2019-02-14T17:26:00Z"/>
                <w:rFonts w:ascii="Calibri" w:eastAsia="Times New Roman" w:hAnsi="Calibri" w:cs="Times New Roman"/>
                <w:color w:val="000000"/>
                <w:sz w:val="20"/>
                <w:szCs w:val="20"/>
                <w:lang w:val="en-US" w:eastAsia="en-US"/>
              </w:rPr>
            </w:pPr>
            <w:del w:id="2856" w:author="Luis Gerardo Gonzalez Morales" w:date="2019-02-14T17:26:00Z">
              <w:r w:rsidRPr="00182392" w:rsidDel="00D31A78">
                <w:rPr>
                  <w:rFonts w:ascii="Calibri" w:eastAsia="Times New Roman" w:hAnsi="Calibri" w:cs="Times New Roman"/>
                  <w:color w:val="000000"/>
                  <w:sz w:val="20"/>
                  <w:szCs w:val="20"/>
                  <w:lang w:val="en-US" w:eastAsia="en-US"/>
                </w:rPr>
                <w:delText>62</w:delText>
              </w:r>
            </w:del>
          </w:p>
        </w:tc>
        <w:tc>
          <w:tcPr>
            <w:tcW w:w="992" w:type="dxa"/>
            <w:tcPrChange w:id="2857" w:author="Luis Gerardo Gonzalez Morales" w:date="2019-02-14T17:26:00Z">
              <w:tcPr>
                <w:tcW w:w="927" w:type="dxa"/>
              </w:tcPr>
            </w:tcPrChange>
          </w:tcPr>
          <w:p w14:paraId="0EBB4ECB" w14:textId="0FCE5CA9" w:rsidR="008B3ADA" w:rsidRPr="00182392" w:rsidDel="00D31A78" w:rsidRDefault="008B3ADA" w:rsidP="008B3ADA">
            <w:pPr>
              <w:rPr>
                <w:del w:id="2858" w:author="Luis Gerardo Gonzalez Morales" w:date="2019-02-14T17:26:00Z"/>
                <w:rFonts w:ascii="Calibri" w:eastAsia="Times New Roman" w:hAnsi="Calibri" w:cs="Times New Roman"/>
                <w:color w:val="000000"/>
                <w:sz w:val="20"/>
                <w:szCs w:val="20"/>
                <w:lang w:val="en-US" w:eastAsia="en-US"/>
              </w:rPr>
            </w:pPr>
            <w:del w:id="2859" w:author="Luis Gerardo Gonzalez Morales" w:date="2019-02-14T17:26:00Z">
              <w:r w:rsidRPr="00182392" w:rsidDel="00D31A78">
                <w:rPr>
                  <w:rFonts w:ascii="Calibri" w:eastAsia="Times New Roman" w:hAnsi="Calibri" w:cs="Times New Roman"/>
                  <w:color w:val="000000"/>
                  <w:sz w:val="20"/>
                  <w:szCs w:val="20"/>
                  <w:lang w:val="en-US" w:eastAsia="en-US"/>
                </w:rPr>
                <w:delText>66.67</w:delText>
              </w:r>
            </w:del>
          </w:p>
        </w:tc>
      </w:tr>
      <w:tr w:rsidR="008B3ADA" w:rsidRPr="002B1113" w:rsidDel="00D31A78" w14:paraId="52DC648C" w14:textId="2A64D8FF" w:rsidTr="00D31A78">
        <w:trPr>
          <w:trHeight w:val="600"/>
          <w:del w:id="2860" w:author="Luis Gerardo Gonzalez Morales" w:date="2019-02-14T17:26:00Z"/>
          <w:trPrChange w:id="2861" w:author="Luis Gerardo Gonzalez Morales" w:date="2019-02-14T17:26:00Z">
            <w:trPr>
              <w:trHeight w:val="600"/>
            </w:trPr>
          </w:trPrChange>
        </w:trPr>
        <w:tc>
          <w:tcPr>
            <w:tcW w:w="928" w:type="dxa"/>
            <w:tcPrChange w:id="2862" w:author="Luis Gerardo Gonzalez Morales" w:date="2019-02-14T17:26:00Z">
              <w:tcPr>
                <w:tcW w:w="868" w:type="dxa"/>
              </w:tcPr>
            </w:tcPrChange>
          </w:tcPr>
          <w:p w14:paraId="6F4457BE" w14:textId="038CC9EC" w:rsidR="008B3ADA" w:rsidRPr="00182392" w:rsidDel="00D31A78" w:rsidRDefault="008B3ADA" w:rsidP="008B3ADA">
            <w:pPr>
              <w:rPr>
                <w:del w:id="2863" w:author="Luis Gerardo Gonzalez Morales" w:date="2019-02-14T17:26:00Z"/>
                <w:rFonts w:ascii="Calibri" w:eastAsia="Times New Roman" w:hAnsi="Calibri" w:cs="Times New Roman"/>
                <w:color w:val="000000"/>
                <w:sz w:val="20"/>
                <w:szCs w:val="20"/>
                <w:lang w:val="en-US" w:eastAsia="en-US"/>
              </w:rPr>
            </w:pPr>
            <w:del w:id="2864"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65" w:author="Luis Gerardo Gonzalez Morales" w:date="2019-02-14T17:26:00Z">
              <w:tcPr>
                <w:tcW w:w="5363" w:type="dxa"/>
              </w:tcPr>
            </w:tcPrChange>
          </w:tcPr>
          <w:p w14:paraId="2BE709D0" w14:textId="4B2B09C6" w:rsidR="008B3ADA" w:rsidRPr="00182392" w:rsidDel="00D31A78" w:rsidRDefault="008B3ADA" w:rsidP="008B3ADA">
            <w:pPr>
              <w:rPr>
                <w:del w:id="2866" w:author="Luis Gerardo Gonzalez Morales" w:date="2019-02-14T17:26:00Z"/>
                <w:rFonts w:ascii="Calibri" w:eastAsia="Times New Roman" w:hAnsi="Calibri" w:cs="Times New Roman"/>
                <w:color w:val="000000"/>
                <w:sz w:val="20"/>
                <w:szCs w:val="20"/>
                <w:lang w:val="en-US" w:eastAsia="en-US"/>
              </w:rPr>
            </w:pPr>
            <w:del w:id="2867" w:author="Luis Gerardo Gonzalez Morales" w:date="2019-02-14T17:26:00Z">
              <w:r w:rsidRPr="00182392" w:rsidDel="00D31A78">
                <w:rPr>
                  <w:rFonts w:ascii="Calibri" w:eastAsia="Times New Roman" w:hAnsi="Calibri" w:cs="Times New Roman"/>
                  <w:color w:val="000000"/>
                  <w:sz w:val="20"/>
                  <w:szCs w:val="20"/>
                  <w:lang w:val="en-US" w:eastAsia="en-US"/>
                </w:rPr>
                <w:delText>Presumption of publication and the acceptable conditions for not publishing data collected</w:delText>
              </w:r>
            </w:del>
          </w:p>
        </w:tc>
        <w:tc>
          <w:tcPr>
            <w:tcW w:w="983" w:type="dxa"/>
            <w:tcPrChange w:id="2868" w:author="Luis Gerardo Gonzalez Morales" w:date="2019-02-14T17:26:00Z">
              <w:tcPr>
                <w:tcW w:w="919" w:type="dxa"/>
              </w:tcPr>
            </w:tcPrChange>
          </w:tcPr>
          <w:p w14:paraId="597038B8" w14:textId="4D22BCC2" w:rsidR="008B3ADA" w:rsidRPr="00182392" w:rsidDel="00D31A78" w:rsidRDefault="008B3ADA" w:rsidP="008B3ADA">
            <w:pPr>
              <w:rPr>
                <w:del w:id="2869" w:author="Luis Gerardo Gonzalez Morales" w:date="2019-02-14T17:26:00Z"/>
                <w:rFonts w:ascii="Calibri" w:eastAsia="Times New Roman" w:hAnsi="Calibri" w:cs="Times New Roman"/>
                <w:color w:val="000000"/>
                <w:sz w:val="20"/>
                <w:szCs w:val="20"/>
                <w:lang w:val="en-US" w:eastAsia="en-US"/>
              </w:rPr>
            </w:pPr>
            <w:del w:id="2870" w:author="Luis Gerardo Gonzalez Morales" w:date="2019-02-14T17:26:00Z">
              <w:r w:rsidRPr="00182392" w:rsidDel="00D31A78">
                <w:rPr>
                  <w:rFonts w:ascii="Calibri" w:eastAsia="Times New Roman" w:hAnsi="Calibri" w:cs="Times New Roman"/>
                  <w:color w:val="000000"/>
                  <w:sz w:val="20"/>
                  <w:szCs w:val="20"/>
                  <w:lang w:val="en-US" w:eastAsia="en-US"/>
                </w:rPr>
                <w:delText>38</w:delText>
              </w:r>
            </w:del>
          </w:p>
        </w:tc>
        <w:tc>
          <w:tcPr>
            <w:tcW w:w="992" w:type="dxa"/>
            <w:tcPrChange w:id="2871" w:author="Luis Gerardo Gonzalez Morales" w:date="2019-02-14T17:26:00Z">
              <w:tcPr>
                <w:tcW w:w="927" w:type="dxa"/>
              </w:tcPr>
            </w:tcPrChange>
          </w:tcPr>
          <w:p w14:paraId="413CC19C" w14:textId="48B0316C" w:rsidR="008B3ADA" w:rsidRPr="00182392" w:rsidDel="00D31A78" w:rsidRDefault="008B3ADA" w:rsidP="008B3ADA">
            <w:pPr>
              <w:rPr>
                <w:del w:id="2872" w:author="Luis Gerardo Gonzalez Morales" w:date="2019-02-14T17:26:00Z"/>
                <w:rFonts w:ascii="Calibri" w:eastAsia="Times New Roman" w:hAnsi="Calibri" w:cs="Times New Roman"/>
                <w:color w:val="000000"/>
                <w:sz w:val="20"/>
                <w:szCs w:val="20"/>
                <w:lang w:val="en-US" w:eastAsia="en-US"/>
              </w:rPr>
            </w:pPr>
            <w:del w:id="2873" w:author="Luis Gerardo Gonzalez Morales" w:date="2019-02-14T17:26:00Z">
              <w:r w:rsidRPr="00182392" w:rsidDel="00D31A78">
                <w:rPr>
                  <w:rFonts w:ascii="Calibri" w:eastAsia="Times New Roman" w:hAnsi="Calibri" w:cs="Times New Roman"/>
                  <w:color w:val="000000"/>
                  <w:sz w:val="20"/>
                  <w:szCs w:val="20"/>
                  <w:lang w:val="en-US" w:eastAsia="en-US"/>
                </w:rPr>
                <w:delText>40.86</w:delText>
              </w:r>
            </w:del>
          </w:p>
        </w:tc>
      </w:tr>
      <w:tr w:rsidR="008B3ADA" w:rsidRPr="002B1113" w:rsidDel="00D31A78" w14:paraId="456F10E5" w14:textId="056D29D2" w:rsidTr="00D31A78">
        <w:trPr>
          <w:trHeight w:val="300"/>
          <w:del w:id="2874" w:author="Luis Gerardo Gonzalez Morales" w:date="2019-02-14T17:26:00Z"/>
          <w:trPrChange w:id="2875" w:author="Luis Gerardo Gonzalez Morales" w:date="2019-02-14T17:26:00Z">
            <w:trPr>
              <w:trHeight w:val="300"/>
            </w:trPr>
          </w:trPrChange>
        </w:trPr>
        <w:tc>
          <w:tcPr>
            <w:tcW w:w="928" w:type="dxa"/>
            <w:tcPrChange w:id="2876" w:author="Luis Gerardo Gonzalez Morales" w:date="2019-02-14T17:26:00Z">
              <w:tcPr>
                <w:tcW w:w="868" w:type="dxa"/>
              </w:tcPr>
            </w:tcPrChange>
          </w:tcPr>
          <w:p w14:paraId="6C0A37C2" w14:textId="79E58387" w:rsidR="008B3ADA" w:rsidRPr="00182392" w:rsidDel="00D31A78" w:rsidRDefault="008B3ADA" w:rsidP="008B3ADA">
            <w:pPr>
              <w:rPr>
                <w:del w:id="2877" w:author="Luis Gerardo Gonzalez Morales" w:date="2019-02-14T17:26:00Z"/>
                <w:rFonts w:ascii="Calibri" w:eastAsia="Times New Roman" w:hAnsi="Calibri" w:cs="Times New Roman"/>
                <w:color w:val="000000"/>
                <w:sz w:val="20"/>
                <w:szCs w:val="20"/>
                <w:lang w:val="en-US" w:eastAsia="en-US"/>
              </w:rPr>
            </w:pPr>
            <w:del w:id="2878"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79" w:author="Luis Gerardo Gonzalez Morales" w:date="2019-02-14T17:26:00Z">
              <w:tcPr>
                <w:tcW w:w="5363" w:type="dxa"/>
              </w:tcPr>
            </w:tcPrChange>
          </w:tcPr>
          <w:p w14:paraId="5F09F2B4" w14:textId="74F3CA86" w:rsidR="008B3ADA" w:rsidRPr="00182392" w:rsidDel="00D31A78" w:rsidRDefault="008B3ADA" w:rsidP="008B3ADA">
            <w:pPr>
              <w:rPr>
                <w:del w:id="2880" w:author="Luis Gerardo Gonzalez Morales" w:date="2019-02-14T17:26:00Z"/>
                <w:rFonts w:ascii="Calibri" w:eastAsia="Times New Roman" w:hAnsi="Calibri" w:cs="Times New Roman"/>
                <w:color w:val="000000"/>
                <w:sz w:val="20"/>
                <w:szCs w:val="20"/>
                <w:lang w:val="en-US" w:eastAsia="en-US"/>
              </w:rPr>
            </w:pPr>
            <w:del w:id="2881" w:author="Luis Gerardo Gonzalez Morales" w:date="2019-02-14T17:26:00Z">
              <w:r w:rsidRPr="00182392" w:rsidDel="00D31A78">
                <w:rPr>
                  <w:rFonts w:ascii="Calibri" w:eastAsia="Times New Roman" w:hAnsi="Calibri" w:cs="Times New Roman"/>
                  <w:color w:val="000000"/>
                  <w:sz w:val="20"/>
                  <w:szCs w:val="20"/>
                  <w:lang w:val="en-US" w:eastAsia="en-US"/>
                </w:rPr>
                <w:delText>Other</w:delText>
              </w:r>
            </w:del>
          </w:p>
        </w:tc>
        <w:tc>
          <w:tcPr>
            <w:tcW w:w="983" w:type="dxa"/>
            <w:tcPrChange w:id="2882" w:author="Luis Gerardo Gonzalez Morales" w:date="2019-02-14T17:26:00Z">
              <w:tcPr>
                <w:tcW w:w="919" w:type="dxa"/>
              </w:tcPr>
            </w:tcPrChange>
          </w:tcPr>
          <w:p w14:paraId="1BB0CC84" w14:textId="47AD79E1" w:rsidR="008B3ADA" w:rsidRPr="00182392" w:rsidDel="00D31A78" w:rsidRDefault="008B3ADA" w:rsidP="008B3ADA">
            <w:pPr>
              <w:rPr>
                <w:del w:id="2883" w:author="Luis Gerardo Gonzalez Morales" w:date="2019-02-14T17:26:00Z"/>
                <w:rFonts w:ascii="Calibri" w:eastAsia="Times New Roman" w:hAnsi="Calibri" w:cs="Times New Roman"/>
                <w:color w:val="000000"/>
                <w:sz w:val="20"/>
                <w:szCs w:val="20"/>
                <w:lang w:val="en-US" w:eastAsia="en-US"/>
              </w:rPr>
            </w:pPr>
            <w:del w:id="2884" w:author="Luis Gerardo Gonzalez Morales" w:date="2019-02-14T17:26:00Z">
              <w:r w:rsidRPr="00182392" w:rsidDel="00D31A78">
                <w:rPr>
                  <w:rFonts w:ascii="Calibri" w:eastAsia="Times New Roman" w:hAnsi="Calibri" w:cs="Times New Roman"/>
                  <w:color w:val="000000"/>
                  <w:sz w:val="20"/>
                  <w:szCs w:val="20"/>
                  <w:lang w:val="en-US" w:eastAsia="en-US"/>
                </w:rPr>
                <w:delText>5</w:delText>
              </w:r>
            </w:del>
          </w:p>
        </w:tc>
        <w:tc>
          <w:tcPr>
            <w:tcW w:w="992" w:type="dxa"/>
            <w:tcPrChange w:id="2885" w:author="Luis Gerardo Gonzalez Morales" w:date="2019-02-14T17:26:00Z">
              <w:tcPr>
                <w:tcW w:w="927" w:type="dxa"/>
              </w:tcPr>
            </w:tcPrChange>
          </w:tcPr>
          <w:p w14:paraId="68A2B7B9" w14:textId="652988AC" w:rsidR="008B3ADA" w:rsidRPr="00182392" w:rsidDel="00D31A78" w:rsidRDefault="008B3ADA" w:rsidP="008B3ADA">
            <w:pPr>
              <w:rPr>
                <w:del w:id="2886" w:author="Luis Gerardo Gonzalez Morales" w:date="2019-02-14T17:26:00Z"/>
                <w:rFonts w:ascii="Calibri" w:eastAsia="Times New Roman" w:hAnsi="Calibri" w:cs="Times New Roman"/>
                <w:color w:val="000000"/>
                <w:sz w:val="20"/>
                <w:szCs w:val="20"/>
                <w:lang w:val="en-US" w:eastAsia="en-US"/>
              </w:rPr>
            </w:pPr>
            <w:del w:id="2887" w:author="Luis Gerardo Gonzalez Morales" w:date="2019-02-14T17:26:00Z">
              <w:r w:rsidRPr="00182392" w:rsidDel="00D31A78">
                <w:rPr>
                  <w:rFonts w:ascii="Calibri" w:eastAsia="Times New Roman" w:hAnsi="Calibri" w:cs="Times New Roman"/>
                  <w:color w:val="000000"/>
                  <w:sz w:val="20"/>
                  <w:szCs w:val="20"/>
                  <w:lang w:val="en-US" w:eastAsia="en-US"/>
                </w:rPr>
                <w:delText>5.38</w:delText>
              </w:r>
            </w:del>
          </w:p>
        </w:tc>
      </w:tr>
      <w:tr w:rsidR="008B3ADA" w:rsidRPr="002B1113" w:rsidDel="00D31A78" w14:paraId="0AD8744E" w14:textId="1B6550E6" w:rsidTr="00D31A78">
        <w:trPr>
          <w:trHeight w:val="300"/>
          <w:del w:id="2888" w:author="Luis Gerardo Gonzalez Morales" w:date="2019-02-14T17:26:00Z"/>
          <w:trPrChange w:id="2889" w:author="Luis Gerardo Gonzalez Morales" w:date="2019-02-14T17:26:00Z">
            <w:trPr>
              <w:trHeight w:val="300"/>
            </w:trPr>
          </w:trPrChange>
        </w:trPr>
        <w:tc>
          <w:tcPr>
            <w:tcW w:w="928" w:type="dxa"/>
            <w:tcPrChange w:id="2890" w:author="Luis Gerardo Gonzalez Morales" w:date="2019-02-14T17:26:00Z">
              <w:tcPr>
                <w:tcW w:w="868" w:type="dxa"/>
              </w:tcPr>
            </w:tcPrChange>
          </w:tcPr>
          <w:p w14:paraId="50E7EF1E" w14:textId="47EA1004" w:rsidR="008B3ADA" w:rsidRPr="00182392" w:rsidDel="00D31A78" w:rsidRDefault="008B3ADA" w:rsidP="008B3ADA">
            <w:pPr>
              <w:rPr>
                <w:del w:id="2891" w:author="Luis Gerardo Gonzalez Morales" w:date="2019-02-14T17:26:00Z"/>
                <w:rFonts w:ascii="Calibri" w:eastAsia="Times New Roman" w:hAnsi="Calibri" w:cs="Times New Roman"/>
                <w:color w:val="000000"/>
                <w:sz w:val="20"/>
                <w:szCs w:val="20"/>
                <w:lang w:val="en-US" w:eastAsia="en-US"/>
              </w:rPr>
            </w:pPr>
            <w:del w:id="2892"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93" w:author="Luis Gerardo Gonzalez Morales" w:date="2019-02-14T17:26:00Z">
              <w:tcPr>
                <w:tcW w:w="5363" w:type="dxa"/>
              </w:tcPr>
            </w:tcPrChange>
          </w:tcPr>
          <w:p w14:paraId="6CCD2823" w14:textId="7975422A" w:rsidR="008B3ADA" w:rsidRPr="00182392" w:rsidDel="00D31A78" w:rsidRDefault="008B3ADA" w:rsidP="008B3ADA">
            <w:pPr>
              <w:rPr>
                <w:del w:id="2894" w:author="Luis Gerardo Gonzalez Morales" w:date="2019-02-14T17:26:00Z"/>
                <w:rFonts w:ascii="Calibri" w:eastAsia="Times New Roman" w:hAnsi="Calibri" w:cs="Times New Roman"/>
                <w:color w:val="000000"/>
                <w:sz w:val="20"/>
                <w:szCs w:val="20"/>
                <w:lang w:val="en-US" w:eastAsia="en-US"/>
              </w:rPr>
            </w:pPr>
            <w:del w:id="2895" w:author="Luis Gerardo Gonzalez Morales" w:date="2019-02-14T17:26:00Z">
              <w:r w:rsidRPr="00182392" w:rsidDel="00D31A78">
                <w:rPr>
                  <w:rFonts w:ascii="Calibri" w:eastAsia="Times New Roman" w:hAnsi="Calibri" w:cs="Times New Roman"/>
                  <w:color w:val="000000"/>
                  <w:sz w:val="20"/>
                  <w:szCs w:val="20"/>
                  <w:lang w:val="en-US" w:eastAsia="en-US"/>
                </w:rPr>
                <w:delText>None Of The Above</w:delText>
              </w:r>
            </w:del>
          </w:p>
        </w:tc>
        <w:tc>
          <w:tcPr>
            <w:tcW w:w="983" w:type="dxa"/>
            <w:tcPrChange w:id="2896" w:author="Luis Gerardo Gonzalez Morales" w:date="2019-02-14T17:26:00Z">
              <w:tcPr>
                <w:tcW w:w="919" w:type="dxa"/>
              </w:tcPr>
            </w:tcPrChange>
          </w:tcPr>
          <w:p w14:paraId="1589C98B" w14:textId="227847DC" w:rsidR="008B3ADA" w:rsidRPr="00182392" w:rsidDel="00D31A78" w:rsidRDefault="008B3ADA" w:rsidP="008B3ADA">
            <w:pPr>
              <w:rPr>
                <w:del w:id="2897" w:author="Luis Gerardo Gonzalez Morales" w:date="2019-02-14T17:26:00Z"/>
                <w:rFonts w:ascii="Calibri" w:eastAsia="Times New Roman" w:hAnsi="Calibri" w:cs="Times New Roman"/>
                <w:color w:val="000000"/>
                <w:sz w:val="20"/>
                <w:szCs w:val="20"/>
                <w:lang w:val="en-US" w:eastAsia="en-US"/>
              </w:rPr>
            </w:pPr>
            <w:del w:id="2898" w:author="Luis Gerardo Gonzalez Morales" w:date="2019-02-14T17:26:00Z">
              <w:r w:rsidRPr="00182392" w:rsidDel="00D31A78">
                <w:rPr>
                  <w:rFonts w:ascii="Calibri" w:eastAsia="Times New Roman" w:hAnsi="Calibri" w:cs="Times New Roman"/>
                  <w:color w:val="000000"/>
                  <w:sz w:val="20"/>
                  <w:szCs w:val="20"/>
                  <w:lang w:val="en-US" w:eastAsia="en-US"/>
                </w:rPr>
                <w:delText>0</w:delText>
              </w:r>
            </w:del>
          </w:p>
        </w:tc>
        <w:tc>
          <w:tcPr>
            <w:tcW w:w="992" w:type="dxa"/>
            <w:tcPrChange w:id="2899" w:author="Luis Gerardo Gonzalez Morales" w:date="2019-02-14T17:26:00Z">
              <w:tcPr>
                <w:tcW w:w="927" w:type="dxa"/>
              </w:tcPr>
            </w:tcPrChange>
          </w:tcPr>
          <w:p w14:paraId="620592AA" w14:textId="7B698D79" w:rsidR="008B3ADA" w:rsidRPr="00182392" w:rsidDel="00D31A78" w:rsidRDefault="008B3ADA" w:rsidP="008B3ADA">
            <w:pPr>
              <w:rPr>
                <w:del w:id="2900" w:author="Luis Gerardo Gonzalez Morales" w:date="2019-02-14T17:26:00Z"/>
                <w:rFonts w:ascii="Calibri" w:eastAsia="Times New Roman" w:hAnsi="Calibri" w:cs="Times New Roman"/>
                <w:color w:val="000000"/>
                <w:sz w:val="20"/>
                <w:szCs w:val="20"/>
                <w:lang w:val="en-US" w:eastAsia="en-US"/>
              </w:rPr>
            </w:pPr>
            <w:del w:id="2901" w:author="Luis Gerardo Gonzalez Morales" w:date="2019-02-14T17:26:00Z">
              <w:r w:rsidRPr="00182392" w:rsidDel="00D31A78">
                <w:rPr>
                  <w:rFonts w:ascii="Calibri" w:eastAsia="Times New Roman" w:hAnsi="Calibri" w:cs="Times New Roman"/>
                  <w:color w:val="000000"/>
                  <w:sz w:val="20"/>
                  <w:szCs w:val="20"/>
                  <w:lang w:val="en-US" w:eastAsia="en-US"/>
                </w:rPr>
                <w:delText>0.00</w:delText>
              </w:r>
            </w:del>
          </w:p>
        </w:tc>
      </w:tr>
    </w:tbl>
    <w:p w14:paraId="29D6D378" w14:textId="77777777" w:rsidR="00D31A78" w:rsidRDefault="00D31A78">
      <w:pPr>
        <w:keepNext/>
        <w:jc w:val="center"/>
        <w:rPr>
          <w:ins w:id="2902" w:author="Luis Gerardo Gonzalez Morales" w:date="2019-02-14T17:31:00Z"/>
        </w:rPr>
      </w:pPr>
      <w:ins w:id="2903" w:author="Luis Gerardo Gonzalez Morales" w:date="2019-02-14T17:27:00Z">
        <w:r>
          <w:rPr>
            <w:b/>
            <w:bCs/>
            <w:noProof/>
          </w:rPr>
          <w:drawing>
            <wp:inline distT="0" distB="0" distL="0" distR="0" wp14:anchorId="066750EC" wp14:editId="1989F9F3">
              <wp:extent cx="3657600" cy="5605272"/>
              <wp:effectExtent l="0" t="0" r="0" b="0"/>
              <wp:docPr id="554" name="Graph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ot_52_Q07.2.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657600" cy="5605272"/>
                      </a:xfrm>
                      <a:prstGeom prst="rect">
                        <a:avLst/>
                      </a:prstGeom>
                    </pic:spPr>
                  </pic:pic>
                </a:graphicData>
              </a:graphic>
            </wp:inline>
          </w:drawing>
        </w:r>
      </w:ins>
    </w:p>
    <w:p w14:paraId="69ADE1E6" w14:textId="390FFFDA" w:rsidR="00D31A78" w:rsidRDefault="00D31A78">
      <w:pPr>
        <w:pStyle w:val="Caption"/>
        <w:jc w:val="center"/>
        <w:rPr>
          <w:ins w:id="2904" w:author="Luis Gerardo Gonzalez Morales" w:date="2019-02-14T17:30:00Z"/>
        </w:rPr>
        <w:pPrChange w:id="2905" w:author="Luis Gerardo Gonzalez Morales" w:date="2019-02-14T17:31:00Z">
          <w:pPr/>
        </w:pPrChange>
      </w:pPr>
      <w:ins w:id="2906" w:author="Luis Gerardo Gonzalez Morales" w:date="2019-02-14T17:31:00Z">
        <w:r>
          <w:t xml:space="preserve">Figure </w:t>
        </w:r>
        <w:r>
          <w:fldChar w:fldCharType="begin"/>
        </w:r>
        <w:r>
          <w:instrText xml:space="preserve"> SEQ Figure \* ARABIC </w:instrText>
        </w:r>
      </w:ins>
      <w:r>
        <w:fldChar w:fldCharType="separate"/>
      </w:r>
      <w:ins w:id="2907" w:author="Luis Gerardo Gonzalez Morales" w:date="2019-02-17T11:55:00Z">
        <w:r w:rsidR="009241EC">
          <w:rPr>
            <w:noProof/>
          </w:rPr>
          <w:t>39</w:t>
        </w:r>
      </w:ins>
      <w:ins w:id="2908" w:author="Luis Gerardo Gonzalez Morales" w:date="2019-02-14T17:31:00Z">
        <w:r>
          <w:fldChar w:fldCharType="end"/>
        </w:r>
        <w:r>
          <w:rPr>
            <w:lang w:val="en-US"/>
          </w:rPr>
          <w:t>. Aspects covered</w:t>
        </w:r>
        <w:r w:rsidRPr="00D31A78">
          <w:t xml:space="preserve"> </w:t>
        </w:r>
        <w:r w:rsidRPr="00145AE5">
          <w:t xml:space="preserve">by statistical regulations </w:t>
        </w:r>
        <w:r>
          <w:br/>
        </w:r>
        <w:r w:rsidRPr="00145AE5">
          <w:t>(e.g. Statistical law, presidential decrees)</w:t>
        </w:r>
      </w:ins>
    </w:p>
    <w:p w14:paraId="2CF28112" w14:textId="5639142F" w:rsidR="008B3ADA" w:rsidDel="002D7467" w:rsidRDefault="008B3ADA" w:rsidP="00D31A78">
      <w:pPr>
        <w:rPr>
          <w:del w:id="2909" w:author="Luis Gerardo Gonzalez Morales" w:date="2019-02-14T17:26:00Z"/>
          <w:rFonts w:asciiTheme="majorBidi" w:hAnsiTheme="majorBidi" w:cstheme="majorBidi"/>
          <w:lang w:val="en-US"/>
        </w:rPr>
      </w:pPr>
    </w:p>
    <w:p w14:paraId="66C83C51" w14:textId="77777777" w:rsidR="002D7467" w:rsidRPr="001F2F47" w:rsidRDefault="002D7467">
      <w:pPr>
        <w:rPr>
          <w:ins w:id="2910" w:author="Luis Gerardo Gonzalez Morales" w:date="2019-02-17T09:29:00Z"/>
          <w:rFonts w:asciiTheme="majorBidi" w:hAnsiTheme="majorBidi" w:cstheme="majorBidi"/>
          <w:lang w:val="en-US"/>
          <w:rPrChange w:id="2911" w:author="Luis Gerardo Gonzalez Morales" w:date="2019-02-14T17:34:00Z">
            <w:rPr>
              <w:ins w:id="2912" w:author="Luis Gerardo Gonzalez Morales" w:date="2019-02-17T09:29:00Z"/>
            </w:rPr>
          </w:rPrChange>
        </w:rPr>
      </w:pPr>
    </w:p>
    <w:p w14:paraId="49C7AE2B" w14:textId="77777777" w:rsidR="002D7467" w:rsidRDefault="002D7467" w:rsidP="00D31A78">
      <w:pPr>
        <w:rPr>
          <w:ins w:id="2913" w:author="Luis Gerardo Gonzalez Morales" w:date="2019-02-17T09:29:00Z"/>
          <w:rFonts w:asciiTheme="majorBidi" w:hAnsiTheme="majorBidi" w:cstheme="majorBidi"/>
          <w:lang w:val="en-US"/>
        </w:rPr>
      </w:pPr>
    </w:p>
    <w:p w14:paraId="3BEDD419" w14:textId="1F5CE4F1" w:rsidR="00D31A78" w:rsidRPr="001F2F47" w:rsidRDefault="001F2F47" w:rsidP="00D31A78">
      <w:pPr>
        <w:rPr>
          <w:ins w:id="2914" w:author="Luis Gerardo Gonzalez Morales" w:date="2019-02-14T17:33:00Z"/>
          <w:rFonts w:asciiTheme="majorBidi" w:hAnsiTheme="majorBidi" w:cstheme="majorBidi"/>
          <w:lang w:val="en-US"/>
          <w:rPrChange w:id="2915" w:author="Luis Gerardo Gonzalez Morales" w:date="2019-02-14T17:34:00Z">
            <w:rPr>
              <w:ins w:id="2916" w:author="Luis Gerardo Gonzalez Morales" w:date="2019-02-14T17:33:00Z"/>
            </w:rPr>
          </w:rPrChange>
        </w:rPr>
      </w:pPr>
      <w:ins w:id="2917" w:author="Luis Gerardo Gonzalez Morales" w:date="2019-02-14T17:35:00Z">
        <w:r>
          <w:rPr>
            <w:rFonts w:asciiTheme="majorBidi" w:hAnsiTheme="majorBidi" w:cstheme="majorBidi"/>
            <w:lang w:val="en-US"/>
          </w:rPr>
          <w:lastRenderedPageBreak/>
          <w:t xml:space="preserve">In terms of the </w:t>
        </w:r>
        <w:r w:rsidRPr="002D7467">
          <w:rPr>
            <w:rFonts w:asciiTheme="majorBidi" w:hAnsiTheme="majorBidi" w:cstheme="majorBidi"/>
            <w:b/>
            <w:bCs/>
            <w:lang w:val="en-US"/>
            <w:rPrChange w:id="2918" w:author="Luis Gerardo Gonzalez Morales" w:date="2019-02-17T09:26:00Z">
              <w:rPr>
                <w:rFonts w:asciiTheme="majorBidi" w:hAnsiTheme="majorBidi" w:cstheme="majorBidi"/>
                <w:lang w:val="en-US"/>
              </w:rPr>
            </w:rPrChange>
          </w:rPr>
          <w:t>coverage of the statistical regulations beyond the NSO</w:t>
        </w:r>
        <w:r>
          <w:rPr>
            <w:rFonts w:asciiTheme="majorBidi" w:hAnsiTheme="majorBidi" w:cstheme="majorBidi"/>
            <w:lang w:val="en-US"/>
          </w:rPr>
          <w:t xml:space="preserve">, only 52 percent of respondents indicated that the law covers the role and responsibilities </w:t>
        </w:r>
        <w:r w:rsidRPr="002D7467">
          <w:rPr>
            <w:rFonts w:asciiTheme="majorBidi" w:hAnsiTheme="majorBidi" w:cstheme="majorBidi"/>
            <w:b/>
            <w:bCs/>
            <w:lang w:val="en-US"/>
            <w:rPrChange w:id="2919" w:author="Luis Gerardo Gonzalez Morales" w:date="2019-02-17T09:26:00Z">
              <w:rPr>
                <w:rFonts w:asciiTheme="majorBidi" w:hAnsiTheme="majorBidi" w:cstheme="majorBidi"/>
                <w:lang w:val="en-US"/>
              </w:rPr>
            </w:rPrChange>
          </w:rPr>
          <w:t>of statistical services in line ministries</w:t>
        </w:r>
        <w:r>
          <w:rPr>
            <w:rFonts w:asciiTheme="majorBidi" w:hAnsiTheme="majorBidi" w:cstheme="majorBidi"/>
            <w:lang w:val="en-US"/>
          </w:rPr>
          <w:t xml:space="preserve">, and </w:t>
        </w:r>
      </w:ins>
      <w:ins w:id="2920" w:author="Luis Gerardo Gonzalez Morales" w:date="2019-02-17T09:26:00Z">
        <w:r w:rsidR="002D7467">
          <w:rPr>
            <w:rFonts w:asciiTheme="majorBidi" w:hAnsiTheme="majorBidi" w:cstheme="majorBidi"/>
            <w:lang w:val="en-US"/>
          </w:rPr>
          <w:t xml:space="preserve">only </w:t>
        </w:r>
      </w:ins>
      <w:ins w:id="2921" w:author="Luis Gerardo Gonzalez Morales" w:date="2019-02-14T17:35:00Z">
        <w:r>
          <w:rPr>
            <w:rFonts w:asciiTheme="majorBidi" w:hAnsiTheme="majorBidi" w:cstheme="majorBidi"/>
            <w:lang w:val="en-US"/>
          </w:rPr>
          <w:t xml:space="preserve">44 percent mentioned the </w:t>
        </w:r>
        <w:r w:rsidRPr="002D7467">
          <w:rPr>
            <w:rFonts w:asciiTheme="majorBidi" w:hAnsiTheme="majorBidi" w:cstheme="majorBidi"/>
            <w:b/>
            <w:bCs/>
            <w:lang w:val="en-US"/>
            <w:rPrChange w:id="2922" w:author="Luis Gerardo Gonzalez Morales" w:date="2019-02-17T09:26:00Z">
              <w:rPr>
                <w:rFonts w:asciiTheme="majorBidi" w:hAnsiTheme="majorBidi" w:cstheme="majorBidi"/>
                <w:lang w:val="en-US"/>
              </w:rPr>
            </w:rPrChange>
          </w:rPr>
          <w:t xml:space="preserve">statistical services in the </w:t>
        </w:r>
      </w:ins>
      <w:ins w:id="2923" w:author="Luis Gerardo Gonzalez Morales" w:date="2019-02-14T17:36:00Z">
        <w:r w:rsidRPr="002D7467">
          <w:rPr>
            <w:rFonts w:asciiTheme="majorBidi" w:hAnsiTheme="majorBidi" w:cstheme="majorBidi"/>
            <w:b/>
            <w:bCs/>
            <w:lang w:val="en-US"/>
            <w:rPrChange w:id="2924" w:author="Luis Gerardo Gonzalez Morales" w:date="2019-02-17T09:26:00Z">
              <w:rPr>
                <w:rFonts w:asciiTheme="majorBidi" w:hAnsiTheme="majorBidi" w:cstheme="majorBidi"/>
                <w:lang w:val="en-US"/>
              </w:rPr>
            </w:rPrChange>
          </w:rPr>
          <w:t>Central Bank</w:t>
        </w:r>
        <w:r>
          <w:rPr>
            <w:rFonts w:asciiTheme="majorBidi" w:hAnsiTheme="majorBidi" w:cstheme="majorBidi"/>
            <w:lang w:val="en-US"/>
          </w:rPr>
          <w:t xml:space="preserve">.  </w:t>
        </w:r>
        <w:proofErr w:type="gramStart"/>
        <w:r>
          <w:rPr>
            <w:rFonts w:asciiTheme="majorBidi" w:hAnsiTheme="majorBidi" w:cstheme="majorBidi"/>
            <w:lang w:val="en-US"/>
          </w:rPr>
          <w:t>Also</w:t>
        </w:r>
        <w:proofErr w:type="gramEnd"/>
        <w:r>
          <w:rPr>
            <w:rFonts w:asciiTheme="majorBidi" w:hAnsiTheme="majorBidi" w:cstheme="majorBidi"/>
            <w:lang w:val="en-US"/>
          </w:rPr>
          <w:t xml:space="preserve"> about 2 in every 5 respondents mentioned that statistical laws cover the role and responsibilities of the </w:t>
        </w:r>
        <w:r w:rsidRPr="002D7467">
          <w:rPr>
            <w:rFonts w:asciiTheme="majorBidi" w:hAnsiTheme="majorBidi" w:cstheme="majorBidi"/>
            <w:b/>
            <w:bCs/>
            <w:lang w:val="en-US"/>
            <w:rPrChange w:id="2925" w:author="Luis Gerardo Gonzalez Morales" w:date="2019-02-17T09:27:00Z">
              <w:rPr>
                <w:rFonts w:asciiTheme="majorBidi" w:hAnsiTheme="majorBidi" w:cstheme="majorBidi"/>
                <w:lang w:val="en-US"/>
              </w:rPr>
            </w:rPrChange>
          </w:rPr>
          <w:t>custodians of administrative data</w:t>
        </w:r>
        <w:r>
          <w:rPr>
            <w:rFonts w:asciiTheme="majorBidi" w:hAnsiTheme="majorBidi" w:cstheme="majorBidi"/>
            <w:lang w:val="en-US"/>
          </w:rPr>
          <w:t xml:space="preserve">, and a similar proportion of countries mentioned the </w:t>
        </w:r>
        <w:r w:rsidRPr="002D7467">
          <w:rPr>
            <w:rFonts w:asciiTheme="majorBidi" w:hAnsiTheme="majorBidi" w:cstheme="majorBidi"/>
            <w:b/>
            <w:bCs/>
            <w:lang w:val="en-US"/>
            <w:rPrChange w:id="2926" w:author="Luis Gerardo Gonzalez Morales" w:date="2019-02-17T09:27:00Z">
              <w:rPr>
                <w:rFonts w:asciiTheme="majorBidi" w:hAnsiTheme="majorBidi" w:cstheme="majorBidi"/>
                <w:lang w:val="en-US"/>
              </w:rPr>
            </w:rPrChange>
          </w:rPr>
          <w:t>statistical offices at the sub-national level</w:t>
        </w:r>
        <w:r>
          <w:rPr>
            <w:rFonts w:asciiTheme="majorBidi" w:hAnsiTheme="majorBidi" w:cstheme="majorBidi"/>
            <w:lang w:val="en-US"/>
          </w:rPr>
          <w:t xml:space="preserve">. </w:t>
        </w:r>
      </w:ins>
      <w:ins w:id="2927" w:author="Luis Gerardo Gonzalez Morales" w:date="2019-02-14T17:37:00Z">
        <w:r>
          <w:rPr>
            <w:rFonts w:asciiTheme="majorBidi" w:hAnsiTheme="majorBidi" w:cstheme="majorBidi"/>
            <w:lang w:val="en-US"/>
          </w:rPr>
          <w:t xml:space="preserve">On the other hand, cases where statistical laws cover roles and responsibilities </w:t>
        </w:r>
        <w:r w:rsidRPr="002D7467">
          <w:rPr>
            <w:rFonts w:asciiTheme="majorBidi" w:hAnsiTheme="majorBidi" w:cstheme="majorBidi"/>
            <w:b/>
            <w:bCs/>
            <w:lang w:val="en-US"/>
            <w:rPrChange w:id="2928" w:author="Luis Gerardo Gonzalez Morales" w:date="2019-02-17T09:27:00Z">
              <w:rPr>
                <w:rFonts w:asciiTheme="majorBidi" w:hAnsiTheme="majorBidi" w:cstheme="majorBidi"/>
                <w:lang w:val="en-US"/>
              </w:rPr>
            </w:rPrChange>
          </w:rPr>
          <w:t>statistical research and training centers, private institutions, chambers of commer</w:t>
        </w:r>
      </w:ins>
      <w:ins w:id="2929" w:author="Luis Gerardo Gonzalez Morales" w:date="2019-02-17T09:27:00Z">
        <w:r w:rsidR="002D7467" w:rsidRPr="002D7467">
          <w:rPr>
            <w:rFonts w:asciiTheme="majorBidi" w:hAnsiTheme="majorBidi" w:cstheme="majorBidi"/>
            <w:b/>
            <w:bCs/>
            <w:lang w:val="en-US"/>
            <w:rPrChange w:id="2930" w:author="Luis Gerardo Gonzalez Morales" w:date="2019-02-17T09:27:00Z">
              <w:rPr>
                <w:rFonts w:asciiTheme="majorBidi" w:hAnsiTheme="majorBidi" w:cstheme="majorBidi"/>
                <w:lang w:val="en-US"/>
              </w:rPr>
            </w:rPrChange>
          </w:rPr>
          <w:t>ce</w:t>
        </w:r>
      </w:ins>
      <w:ins w:id="2931" w:author="Luis Gerardo Gonzalez Morales" w:date="2019-02-14T17:37:00Z">
        <w:r w:rsidRPr="002D7467">
          <w:rPr>
            <w:rFonts w:asciiTheme="majorBidi" w:hAnsiTheme="majorBidi" w:cstheme="majorBidi"/>
            <w:b/>
            <w:bCs/>
            <w:lang w:val="en-US"/>
            <w:rPrChange w:id="2932" w:author="Luis Gerardo Gonzalez Morales" w:date="2019-02-17T09:27:00Z">
              <w:rPr>
                <w:rFonts w:asciiTheme="majorBidi" w:hAnsiTheme="majorBidi" w:cstheme="majorBidi"/>
                <w:lang w:val="en-US"/>
              </w:rPr>
            </w:rPrChange>
          </w:rPr>
          <w:t xml:space="preserve"> or other business networks, or trade unions</w:t>
        </w:r>
        <w:r>
          <w:rPr>
            <w:rFonts w:asciiTheme="majorBidi" w:hAnsiTheme="majorBidi" w:cstheme="majorBidi"/>
            <w:lang w:val="en-US"/>
          </w:rPr>
          <w:t xml:space="preserve">, are </w:t>
        </w:r>
      </w:ins>
      <w:ins w:id="2933" w:author="Luis Gerardo Gonzalez Morales" w:date="2019-02-14T17:38:00Z">
        <w:r>
          <w:rPr>
            <w:rFonts w:asciiTheme="majorBidi" w:hAnsiTheme="majorBidi" w:cstheme="majorBidi"/>
            <w:lang w:val="en-US"/>
          </w:rPr>
          <w:t xml:space="preserve">the exception rather than the common practice. </w:t>
        </w:r>
      </w:ins>
    </w:p>
    <w:p w14:paraId="1CE3D8DD" w14:textId="77777777" w:rsidR="00D31A78" w:rsidRDefault="00D31A78">
      <w:pPr>
        <w:pStyle w:val="Caption"/>
        <w:keepNext/>
        <w:jc w:val="center"/>
        <w:rPr>
          <w:ins w:id="2934" w:author="Luis Gerardo Gonzalez Morales" w:date="2019-02-14T17:34:00Z"/>
        </w:rPr>
        <w:pPrChange w:id="2935" w:author="Luis Gerardo Gonzalez Morales" w:date="2019-02-14T17:34:00Z">
          <w:pPr>
            <w:pStyle w:val="Caption"/>
            <w:jc w:val="center"/>
          </w:pPr>
        </w:pPrChange>
      </w:pPr>
      <w:ins w:id="2936" w:author="Luis Gerardo Gonzalez Morales" w:date="2019-02-14T17:33:00Z">
        <w:r>
          <w:rPr>
            <w:rFonts w:ascii="Calibri" w:eastAsia="Times New Roman" w:hAnsi="Calibri" w:cs="Calibri"/>
            <w:b w:val="0"/>
            <w:bCs/>
            <w:noProof/>
            <w:color w:val="000000"/>
          </w:rPr>
          <w:drawing>
            <wp:inline distT="0" distB="0" distL="0" distR="0" wp14:anchorId="5769DA4E" wp14:editId="08031F71">
              <wp:extent cx="3657600" cy="469087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_53_Q07.2a.svg"/>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57600" cy="4690872"/>
                      </a:xfrm>
                      <a:prstGeom prst="rect">
                        <a:avLst/>
                      </a:prstGeom>
                    </pic:spPr>
                  </pic:pic>
                </a:graphicData>
              </a:graphic>
            </wp:inline>
          </w:drawing>
        </w:r>
      </w:ins>
    </w:p>
    <w:p w14:paraId="6C0344AA" w14:textId="54550AF2" w:rsidR="00D31A78" w:rsidRDefault="00D31A78">
      <w:pPr>
        <w:pStyle w:val="Caption"/>
        <w:jc w:val="center"/>
        <w:rPr>
          <w:ins w:id="2937" w:author="Luis Gerardo Gonzalez Morales" w:date="2019-02-14T17:34:00Z"/>
        </w:rPr>
        <w:pPrChange w:id="2938" w:author="Luis Gerardo Gonzalez Morales" w:date="2019-02-14T17:34:00Z">
          <w:pPr>
            <w:pStyle w:val="Caption"/>
          </w:pPr>
        </w:pPrChange>
      </w:pPr>
      <w:ins w:id="2939" w:author="Luis Gerardo Gonzalez Morales" w:date="2019-02-14T17:34:00Z">
        <w:r>
          <w:t xml:space="preserve">Figure </w:t>
        </w:r>
        <w:r>
          <w:fldChar w:fldCharType="begin"/>
        </w:r>
        <w:r>
          <w:instrText xml:space="preserve"> SEQ Figure \* ARABIC </w:instrText>
        </w:r>
      </w:ins>
      <w:r>
        <w:fldChar w:fldCharType="separate"/>
      </w:r>
      <w:ins w:id="2940" w:author="Luis Gerardo Gonzalez Morales" w:date="2019-02-17T11:55:00Z">
        <w:r w:rsidR="009241EC">
          <w:rPr>
            <w:noProof/>
          </w:rPr>
          <w:t>40</w:t>
        </w:r>
      </w:ins>
      <w:ins w:id="2941" w:author="Luis Gerardo Gonzalez Morales" w:date="2019-02-14T17:34:00Z">
        <w:r>
          <w:fldChar w:fldCharType="end"/>
        </w:r>
        <w:r>
          <w:rPr>
            <w:lang w:val="en-US"/>
          </w:rPr>
          <w:t xml:space="preserve">. Agencies other than NSO whose role and responsibilities </w:t>
        </w:r>
        <w:r w:rsidR="001F2F47">
          <w:rPr>
            <w:lang w:val="en-US"/>
          </w:rPr>
          <w:br/>
        </w:r>
        <w:r>
          <w:rPr>
            <w:lang w:val="en-US"/>
          </w:rPr>
          <w:t xml:space="preserve">are covered by the </w:t>
        </w:r>
        <w:r w:rsidR="001F2F47">
          <w:rPr>
            <w:lang w:val="en-US"/>
          </w:rPr>
          <w:t xml:space="preserve">statistical </w:t>
        </w:r>
        <w:r>
          <w:rPr>
            <w:lang w:val="en-US"/>
          </w:rPr>
          <w:t>law</w:t>
        </w:r>
      </w:ins>
    </w:p>
    <w:p w14:paraId="6E4E53DF" w14:textId="74458D8C" w:rsidR="008B3ADA" w:rsidDel="002D7467" w:rsidRDefault="008B3ADA" w:rsidP="00AA12D8">
      <w:pPr>
        <w:rPr>
          <w:del w:id="2942" w:author="Luis Gerardo Gonzalez Morales" w:date="2019-02-14T17:26:00Z"/>
        </w:rPr>
      </w:pPr>
      <w:del w:id="2943" w:author="Luis Gerardo Gonzalez Morales" w:date="2019-02-14T17:26:00Z">
        <w:r w:rsidRPr="00D31A78" w:rsidDel="00D31A78">
          <w:rPr>
            <w:rPrChange w:id="2944" w:author="Luis Gerardo Gonzalez Morales" w:date="2019-02-14T17:30:00Z">
              <w:rPr>
                <w:rFonts w:asciiTheme="majorBidi" w:hAnsiTheme="majorBidi" w:cstheme="majorBidi"/>
                <w:i/>
                <w:lang w:val="en-US"/>
              </w:rPr>
            </w:rPrChange>
          </w:rPr>
          <w:delText>Question 7.4</w:delText>
        </w:r>
      </w:del>
    </w:p>
    <w:p w14:paraId="2B5425C1" w14:textId="77777777" w:rsidR="002D7467" w:rsidRDefault="002D7467">
      <w:pPr>
        <w:rPr>
          <w:ins w:id="2945" w:author="Luis Gerardo Gonzalez Morales" w:date="2019-02-17T09:29:00Z"/>
        </w:rPr>
      </w:pPr>
    </w:p>
    <w:p w14:paraId="6E3B374F" w14:textId="13129B6B" w:rsidR="00C25CF4" w:rsidRDefault="008B3ADA" w:rsidP="00AA12D8">
      <w:pPr>
        <w:rPr>
          <w:ins w:id="2946" w:author="Luis Gerardo Gonzalez Morales" w:date="2019-02-17T09:29:00Z"/>
          <w:rFonts w:asciiTheme="majorBidi" w:hAnsiTheme="majorBidi" w:cstheme="majorBidi"/>
          <w:lang w:val="en-US"/>
        </w:rPr>
      </w:pPr>
      <w:del w:id="2947" w:author="Luis Gerardo Gonzalez Morales" w:date="2019-02-14T17:32:00Z">
        <w:r w:rsidDel="00D31A78">
          <w:rPr>
            <w:rFonts w:asciiTheme="majorBidi" w:hAnsiTheme="majorBidi" w:cstheme="majorBidi"/>
            <w:lang w:val="en-US"/>
          </w:rPr>
          <w:delText>I</w:delText>
        </w:r>
      </w:del>
      <w:ins w:id="2948" w:author="Luis Gerardo Gonzalez Morales" w:date="2019-02-14T17:32:00Z">
        <w:r w:rsidR="00D31A78">
          <w:rPr>
            <w:rFonts w:asciiTheme="majorBidi" w:hAnsiTheme="majorBidi" w:cstheme="majorBidi"/>
            <w:lang w:val="en-US"/>
          </w:rPr>
          <w:t>In</w:t>
        </w:r>
      </w:ins>
      <w:del w:id="2949" w:author="Luis Gerardo Gonzalez Morales" w:date="2019-02-14T17:32:00Z">
        <w:r w:rsidDel="00D31A78">
          <w:rPr>
            <w:rFonts w:asciiTheme="majorBidi" w:hAnsiTheme="majorBidi" w:cstheme="majorBidi"/>
            <w:lang w:val="en-US"/>
          </w:rPr>
          <w:delText>n</w:delText>
        </w:r>
      </w:del>
      <w:r>
        <w:rPr>
          <w:rFonts w:asciiTheme="majorBidi" w:hAnsiTheme="majorBidi" w:cstheme="majorBidi"/>
          <w:lang w:val="en-US"/>
        </w:rPr>
        <w:t xml:space="preserve"> most cases, </w:t>
      </w:r>
      <w:ins w:id="2950" w:author="Luis Gerardo Gonzalez Morales" w:date="2019-02-14T17:32:00Z">
        <w:r w:rsidR="00D31A78">
          <w:rPr>
            <w:rFonts w:asciiTheme="majorBidi" w:hAnsiTheme="majorBidi" w:cstheme="majorBidi"/>
            <w:lang w:val="en-US"/>
          </w:rPr>
          <w:t xml:space="preserve">the 2018 Questionnaire shows that </w:t>
        </w:r>
      </w:ins>
      <w:r>
        <w:rPr>
          <w:rFonts w:asciiTheme="majorBidi" w:hAnsiTheme="majorBidi" w:cstheme="majorBidi"/>
          <w:lang w:val="en-US"/>
        </w:rPr>
        <w:t xml:space="preserve">the </w:t>
      </w:r>
      <w:r w:rsidRPr="00633E5B">
        <w:rPr>
          <w:rFonts w:asciiTheme="majorBidi" w:hAnsiTheme="majorBidi" w:cstheme="majorBidi"/>
          <w:b/>
          <w:bCs/>
          <w:lang w:val="en-US"/>
          <w:rPrChange w:id="2951" w:author="Luis Gerardo Gonzalez Morales" w:date="2019-02-17T09:39:00Z">
            <w:rPr>
              <w:rFonts w:asciiTheme="majorBidi" w:hAnsiTheme="majorBidi" w:cstheme="majorBidi"/>
              <w:lang w:val="en-US"/>
            </w:rPr>
          </w:rPrChange>
        </w:rPr>
        <w:t>head of the national statistical office</w:t>
      </w:r>
      <w:r>
        <w:rPr>
          <w:rFonts w:asciiTheme="majorBidi" w:hAnsiTheme="majorBidi" w:cstheme="majorBidi"/>
          <w:lang w:val="en-US"/>
        </w:rPr>
        <w:t xml:space="preserve"> report</w:t>
      </w:r>
      <w:r w:rsidR="00C25CF4">
        <w:rPr>
          <w:rFonts w:asciiTheme="majorBidi" w:hAnsiTheme="majorBidi" w:cstheme="majorBidi"/>
          <w:lang w:val="en-US"/>
        </w:rPr>
        <w:t>s</w:t>
      </w:r>
      <w:r>
        <w:rPr>
          <w:rFonts w:asciiTheme="majorBidi" w:hAnsiTheme="majorBidi" w:cstheme="majorBidi"/>
          <w:lang w:val="en-US"/>
        </w:rPr>
        <w:t xml:space="preserve"> to the Ministry of planning or development (24 </w:t>
      </w:r>
      <w:del w:id="2952" w:author="Luis Gerardo Gonzalez Morales" w:date="2019-02-13T20:59:00Z">
        <w:r w:rsidDel="00D83CAF">
          <w:rPr>
            <w:rFonts w:asciiTheme="majorBidi" w:hAnsiTheme="majorBidi" w:cstheme="majorBidi"/>
            <w:lang w:val="en-US"/>
          </w:rPr>
          <w:delText>per cent</w:delText>
        </w:r>
      </w:del>
      <w:ins w:id="2953"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of the respondents)</w:t>
      </w:r>
      <w:r w:rsidR="00C25CF4">
        <w:rPr>
          <w:rFonts w:asciiTheme="majorBidi" w:hAnsiTheme="majorBidi" w:cstheme="majorBidi"/>
          <w:lang w:val="en-US"/>
        </w:rPr>
        <w:t>;</w:t>
      </w:r>
      <w:r>
        <w:rPr>
          <w:rFonts w:asciiTheme="majorBidi" w:hAnsiTheme="majorBidi" w:cstheme="majorBidi"/>
          <w:lang w:val="en-US"/>
        </w:rPr>
        <w:t xml:space="preserve"> the Prime Minister, chancellor or President (22 </w:t>
      </w:r>
      <w:del w:id="2954" w:author="Luis Gerardo Gonzalez Morales" w:date="2019-02-13T20:59:00Z">
        <w:r w:rsidDel="00D83CAF">
          <w:rPr>
            <w:rFonts w:asciiTheme="majorBidi" w:hAnsiTheme="majorBidi" w:cstheme="majorBidi"/>
            <w:lang w:val="en-US"/>
          </w:rPr>
          <w:delText>per cent</w:delText>
        </w:r>
      </w:del>
      <w:ins w:id="2955"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w:t>
      </w:r>
      <w:r w:rsidR="00C25CF4">
        <w:rPr>
          <w:rFonts w:asciiTheme="majorBidi" w:hAnsiTheme="majorBidi" w:cstheme="majorBidi"/>
          <w:lang w:val="en-US"/>
        </w:rPr>
        <w:t>;</w:t>
      </w:r>
      <w:r>
        <w:rPr>
          <w:rFonts w:asciiTheme="majorBidi" w:hAnsiTheme="majorBidi" w:cstheme="majorBidi"/>
          <w:lang w:val="en-US"/>
        </w:rPr>
        <w:t xml:space="preserve"> </w:t>
      </w:r>
      <w:ins w:id="2956" w:author="Luis Gerardo Gonzalez Morales" w:date="2019-02-14T17:32:00Z">
        <w:r w:rsidR="00D31A78">
          <w:rPr>
            <w:rFonts w:asciiTheme="majorBidi" w:hAnsiTheme="majorBidi" w:cstheme="majorBidi"/>
            <w:lang w:val="en-US"/>
          </w:rPr>
          <w:t xml:space="preserve">the </w:t>
        </w:r>
      </w:ins>
      <w:r w:rsidRPr="00B367A8">
        <w:rPr>
          <w:rFonts w:asciiTheme="majorBidi" w:hAnsiTheme="majorBidi" w:cstheme="majorBidi"/>
          <w:lang w:val="en-US"/>
        </w:rPr>
        <w:t xml:space="preserve">Ministry of </w:t>
      </w:r>
      <w:del w:id="2957" w:author="Luis Gerardo Gonzalez Morales" w:date="2019-02-14T17:32:00Z">
        <w:r w:rsidRPr="00B367A8" w:rsidDel="00D31A78">
          <w:rPr>
            <w:rFonts w:asciiTheme="majorBidi" w:hAnsiTheme="majorBidi" w:cstheme="majorBidi"/>
            <w:lang w:val="en-US"/>
          </w:rPr>
          <w:delText xml:space="preserve">finance </w:delText>
        </w:r>
      </w:del>
      <w:ins w:id="2958" w:author="Luis Gerardo Gonzalez Morales" w:date="2019-02-14T17:32:00Z">
        <w:r w:rsidR="00D31A78">
          <w:rPr>
            <w:rFonts w:asciiTheme="majorBidi" w:hAnsiTheme="majorBidi" w:cstheme="majorBidi"/>
            <w:lang w:val="en-US"/>
          </w:rPr>
          <w:t>F</w:t>
        </w:r>
        <w:r w:rsidR="00D31A78" w:rsidRPr="00B367A8">
          <w:rPr>
            <w:rFonts w:asciiTheme="majorBidi" w:hAnsiTheme="majorBidi" w:cstheme="majorBidi"/>
            <w:lang w:val="en-US"/>
          </w:rPr>
          <w:t xml:space="preserve">inance </w:t>
        </w:r>
      </w:ins>
      <w:r w:rsidRPr="00B367A8">
        <w:rPr>
          <w:rFonts w:asciiTheme="majorBidi" w:hAnsiTheme="majorBidi" w:cstheme="majorBidi"/>
          <w:lang w:val="en-US"/>
        </w:rPr>
        <w:t xml:space="preserve">or </w:t>
      </w:r>
      <w:del w:id="2959" w:author="Luis Gerardo Gonzalez Morales" w:date="2019-02-14T17:32:00Z">
        <w:r w:rsidRPr="00B367A8" w:rsidDel="00D31A78">
          <w:rPr>
            <w:rFonts w:asciiTheme="majorBidi" w:hAnsiTheme="majorBidi" w:cstheme="majorBidi"/>
            <w:lang w:val="en-US"/>
          </w:rPr>
          <w:delText xml:space="preserve">comptroller </w:delText>
        </w:r>
      </w:del>
      <w:ins w:id="2960" w:author="Luis Gerardo Gonzalez Morales" w:date="2019-02-14T17:32:00Z">
        <w:r w:rsidR="00D31A78">
          <w:rPr>
            <w:rFonts w:asciiTheme="majorBidi" w:hAnsiTheme="majorBidi" w:cstheme="majorBidi"/>
            <w:lang w:val="en-US"/>
          </w:rPr>
          <w:t>C</w:t>
        </w:r>
        <w:r w:rsidR="00D31A78" w:rsidRPr="00B367A8">
          <w:rPr>
            <w:rFonts w:asciiTheme="majorBidi" w:hAnsiTheme="majorBidi" w:cstheme="majorBidi"/>
            <w:lang w:val="en-US"/>
          </w:rPr>
          <w:t xml:space="preserve">omptroller </w:t>
        </w:r>
      </w:ins>
      <w:r w:rsidRPr="00B367A8">
        <w:rPr>
          <w:rFonts w:asciiTheme="majorBidi" w:hAnsiTheme="majorBidi" w:cstheme="majorBidi"/>
          <w:lang w:val="en-US"/>
        </w:rPr>
        <w:t>general</w:t>
      </w:r>
      <w:r>
        <w:rPr>
          <w:rFonts w:asciiTheme="majorBidi" w:hAnsiTheme="majorBidi" w:cstheme="majorBidi"/>
          <w:lang w:val="en-US"/>
        </w:rPr>
        <w:t xml:space="preserve"> (13 </w:t>
      </w:r>
      <w:del w:id="2961" w:author="Luis Gerardo Gonzalez Morales" w:date="2019-02-13T20:59:00Z">
        <w:r w:rsidDel="00D83CAF">
          <w:rPr>
            <w:rFonts w:asciiTheme="majorBidi" w:hAnsiTheme="majorBidi" w:cstheme="majorBidi"/>
            <w:lang w:val="en-US"/>
          </w:rPr>
          <w:delText>per cent</w:delText>
        </w:r>
      </w:del>
      <w:ins w:id="2962"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w:t>
      </w:r>
      <w:r w:rsidR="00C25CF4">
        <w:rPr>
          <w:rFonts w:asciiTheme="majorBidi" w:hAnsiTheme="majorBidi" w:cstheme="majorBidi"/>
          <w:lang w:val="en-US"/>
        </w:rPr>
        <w:t>;</w:t>
      </w:r>
      <w:r>
        <w:rPr>
          <w:rFonts w:asciiTheme="majorBidi" w:hAnsiTheme="majorBidi" w:cstheme="majorBidi"/>
          <w:lang w:val="en-US"/>
        </w:rPr>
        <w:t xml:space="preserve"> and </w:t>
      </w:r>
      <w:r w:rsidRPr="00B367A8">
        <w:rPr>
          <w:rFonts w:asciiTheme="majorBidi" w:hAnsiTheme="majorBidi" w:cstheme="majorBidi"/>
          <w:lang w:val="en-US"/>
        </w:rPr>
        <w:t xml:space="preserve">Ministry of </w:t>
      </w:r>
      <w:del w:id="2963" w:author="Luis Gerardo Gonzalez Morales" w:date="2019-02-14T17:33:00Z">
        <w:r w:rsidRPr="00B367A8" w:rsidDel="00D31A78">
          <w:rPr>
            <w:rFonts w:asciiTheme="majorBidi" w:hAnsiTheme="majorBidi" w:cstheme="majorBidi"/>
            <w:lang w:val="en-US"/>
          </w:rPr>
          <w:delText xml:space="preserve">economic </w:delText>
        </w:r>
      </w:del>
      <w:ins w:id="2964" w:author="Luis Gerardo Gonzalez Morales" w:date="2019-02-14T17:33:00Z">
        <w:r w:rsidR="00D31A78">
          <w:rPr>
            <w:rFonts w:asciiTheme="majorBidi" w:hAnsiTheme="majorBidi" w:cstheme="majorBidi"/>
            <w:lang w:val="en-US"/>
          </w:rPr>
          <w:t>E</w:t>
        </w:r>
        <w:r w:rsidR="00D31A78" w:rsidRPr="00B367A8">
          <w:rPr>
            <w:rFonts w:asciiTheme="majorBidi" w:hAnsiTheme="majorBidi" w:cstheme="majorBidi"/>
            <w:lang w:val="en-US"/>
          </w:rPr>
          <w:t xml:space="preserve">conomic </w:t>
        </w:r>
      </w:ins>
      <w:del w:id="2965" w:author="Luis Gerardo Gonzalez Morales" w:date="2019-02-14T17:33:00Z">
        <w:r w:rsidRPr="00B367A8" w:rsidDel="00D31A78">
          <w:rPr>
            <w:rFonts w:asciiTheme="majorBidi" w:hAnsiTheme="majorBidi" w:cstheme="majorBidi"/>
            <w:lang w:val="en-US"/>
          </w:rPr>
          <w:delText>affairs</w:delText>
        </w:r>
      </w:del>
      <w:ins w:id="2966" w:author="Luis Gerardo Gonzalez Morales" w:date="2019-02-14T17:33:00Z">
        <w:r w:rsidR="00D31A78">
          <w:rPr>
            <w:rFonts w:asciiTheme="majorBidi" w:hAnsiTheme="majorBidi" w:cstheme="majorBidi"/>
            <w:lang w:val="en-US"/>
          </w:rPr>
          <w:t>A</w:t>
        </w:r>
        <w:r w:rsidR="00D31A78" w:rsidRPr="00B367A8">
          <w:rPr>
            <w:rFonts w:asciiTheme="majorBidi" w:hAnsiTheme="majorBidi" w:cstheme="majorBidi"/>
            <w:lang w:val="en-US"/>
          </w:rPr>
          <w:t>ffairs</w:t>
        </w:r>
      </w:ins>
      <w:r w:rsidRPr="00B367A8">
        <w:rPr>
          <w:rFonts w:asciiTheme="majorBidi" w:hAnsiTheme="majorBidi" w:cstheme="majorBidi"/>
          <w:lang w:val="en-US"/>
        </w:rPr>
        <w:t xml:space="preserve">, </w:t>
      </w:r>
      <w:del w:id="2967" w:author="Luis Gerardo Gonzalez Morales" w:date="2019-02-14T17:33:00Z">
        <w:r w:rsidRPr="00B367A8" w:rsidDel="00D31A78">
          <w:rPr>
            <w:rFonts w:asciiTheme="majorBidi" w:hAnsiTheme="majorBidi" w:cstheme="majorBidi"/>
            <w:lang w:val="en-US"/>
          </w:rPr>
          <w:delText xml:space="preserve">industry </w:delText>
        </w:r>
      </w:del>
      <w:ins w:id="2968" w:author="Luis Gerardo Gonzalez Morales" w:date="2019-02-14T17:33:00Z">
        <w:r w:rsidR="00D31A78">
          <w:rPr>
            <w:rFonts w:asciiTheme="majorBidi" w:hAnsiTheme="majorBidi" w:cstheme="majorBidi"/>
            <w:lang w:val="en-US"/>
          </w:rPr>
          <w:t>I</w:t>
        </w:r>
        <w:r w:rsidR="00D31A78" w:rsidRPr="00B367A8">
          <w:rPr>
            <w:rFonts w:asciiTheme="majorBidi" w:hAnsiTheme="majorBidi" w:cstheme="majorBidi"/>
            <w:lang w:val="en-US"/>
          </w:rPr>
          <w:t xml:space="preserve">ndustry </w:t>
        </w:r>
      </w:ins>
      <w:r w:rsidRPr="00B367A8">
        <w:rPr>
          <w:rFonts w:asciiTheme="majorBidi" w:hAnsiTheme="majorBidi" w:cstheme="majorBidi"/>
          <w:lang w:val="en-US"/>
        </w:rPr>
        <w:t xml:space="preserve">or </w:t>
      </w:r>
      <w:del w:id="2969" w:author="Luis Gerardo Gonzalez Morales" w:date="2019-02-14T17:33:00Z">
        <w:r w:rsidRPr="00B367A8" w:rsidDel="00D31A78">
          <w:rPr>
            <w:rFonts w:asciiTheme="majorBidi" w:hAnsiTheme="majorBidi" w:cstheme="majorBidi"/>
            <w:lang w:val="en-US"/>
          </w:rPr>
          <w:delText>trade</w:delText>
        </w:r>
        <w:r w:rsidDel="00D31A78">
          <w:rPr>
            <w:rFonts w:asciiTheme="majorBidi" w:hAnsiTheme="majorBidi" w:cstheme="majorBidi"/>
            <w:lang w:val="en-US"/>
          </w:rPr>
          <w:delText xml:space="preserve"> </w:delText>
        </w:r>
      </w:del>
      <w:ins w:id="2970" w:author="Luis Gerardo Gonzalez Morales" w:date="2019-02-14T17:33:00Z">
        <w:r w:rsidR="00D31A78">
          <w:rPr>
            <w:rFonts w:asciiTheme="majorBidi" w:hAnsiTheme="majorBidi" w:cstheme="majorBidi"/>
            <w:lang w:val="en-US"/>
          </w:rPr>
          <w:t>T</w:t>
        </w:r>
        <w:r w:rsidR="00D31A78" w:rsidRPr="00B367A8">
          <w:rPr>
            <w:rFonts w:asciiTheme="majorBidi" w:hAnsiTheme="majorBidi" w:cstheme="majorBidi"/>
            <w:lang w:val="en-US"/>
          </w:rPr>
          <w:t>rade</w:t>
        </w:r>
        <w:r w:rsidR="00D31A78">
          <w:rPr>
            <w:rFonts w:asciiTheme="majorBidi" w:hAnsiTheme="majorBidi" w:cstheme="majorBidi"/>
            <w:lang w:val="en-US"/>
          </w:rPr>
          <w:t xml:space="preserve"> </w:t>
        </w:r>
      </w:ins>
      <w:r>
        <w:rPr>
          <w:rFonts w:asciiTheme="majorBidi" w:hAnsiTheme="majorBidi" w:cstheme="majorBidi"/>
          <w:lang w:val="en-US"/>
        </w:rPr>
        <w:t xml:space="preserve">(11 </w:t>
      </w:r>
      <w:del w:id="2971" w:author="Luis Gerardo Gonzalez Morales" w:date="2019-02-13T20:59:00Z">
        <w:r w:rsidDel="00D83CAF">
          <w:rPr>
            <w:rFonts w:asciiTheme="majorBidi" w:hAnsiTheme="majorBidi" w:cstheme="majorBidi"/>
            <w:lang w:val="en-US"/>
          </w:rPr>
          <w:delText>per cent</w:delText>
        </w:r>
      </w:del>
      <w:ins w:id="2972"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w:t>
      </w:r>
      <w:ins w:id="2973" w:author="Luis Gerardo Gonzalez Morales" w:date="2019-02-17T09:31:00Z">
        <w:r w:rsidR="002D7467">
          <w:rPr>
            <w:rFonts w:asciiTheme="majorBidi" w:hAnsiTheme="majorBidi" w:cstheme="majorBidi"/>
            <w:lang w:val="en-US"/>
          </w:rPr>
          <w:t xml:space="preserve">  </w:t>
        </w:r>
        <w:r w:rsidR="000950A9">
          <w:rPr>
            <w:rFonts w:asciiTheme="majorBidi" w:hAnsiTheme="majorBidi" w:cstheme="majorBidi"/>
            <w:lang w:val="en-US"/>
          </w:rPr>
          <w:t xml:space="preserve">It is worth noting that only about 5 percent of respondents indicate that the </w:t>
        </w:r>
      </w:ins>
      <w:ins w:id="2974" w:author="Luis Gerardo Gonzalez Morales" w:date="2019-02-17T09:32:00Z">
        <w:r w:rsidR="000950A9">
          <w:rPr>
            <w:rFonts w:asciiTheme="majorBidi" w:hAnsiTheme="majorBidi" w:cstheme="majorBidi"/>
            <w:lang w:val="en-US"/>
          </w:rPr>
          <w:t>head of the n</w:t>
        </w:r>
      </w:ins>
      <w:ins w:id="2975" w:author="Luis Gerardo Gonzalez Morales" w:date="2019-02-17T09:31:00Z">
        <w:r w:rsidR="000950A9">
          <w:rPr>
            <w:rFonts w:asciiTheme="majorBidi" w:hAnsiTheme="majorBidi" w:cstheme="majorBidi"/>
            <w:lang w:val="en-US"/>
          </w:rPr>
          <w:t xml:space="preserve">ational </w:t>
        </w:r>
      </w:ins>
      <w:ins w:id="2976" w:author="Luis Gerardo Gonzalez Morales" w:date="2019-02-17T09:32:00Z">
        <w:r w:rsidR="000950A9">
          <w:rPr>
            <w:rFonts w:asciiTheme="majorBidi" w:hAnsiTheme="majorBidi" w:cstheme="majorBidi"/>
            <w:lang w:val="en-US"/>
          </w:rPr>
          <w:t>s</w:t>
        </w:r>
      </w:ins>
      <w:ins w:id="2977" w:author="Luis Gerardo Gonzalez Morales" w:date="2019-02-17T09:31:00Z">
        <w:r w:rsidR="000950A9">
          <w:rPr>
            <w:rFonts w:asciiTheme="majorBidi" w:hAnsiTheme="majorBidi" w:cstheme="majorBidi"/>
            <w:lang w:val="en-US"/>
          </w:rPr>
          <w:t xml:space="preserve">tatistical </w:t>
        </w:r>
      </w:ins>
      <w:ins w:id="2978" w:author="Luis Gerardo Gonzalez Morales" w:date="2019-02-17T09:32:00Z">
        <w:r w:rsidR="000950A9">
          <w:rPr>
            <w:rFonts w:asciiTheme="majorBidi" w:hAnsiTheme="majorBidi" w:cstheme="majorBidi"/>
            <w:lang w:val="en-US"/>
          </w:rPr>
          <w:t>o</w:t>
        </w:r>
      </w:ins>
      <w:ins w:id="2979" w:author="Luis Gerardo Gonzalez Morales" w:date="2019-02-17T09:31:00Z">
        <w:r w:rsidR="000950A9">
          <w:rPr>
            <w:rFonts w:asciiTheme="majorBidi" w:hAnsiTheme="majorBidi" w:cstheme="majorBidi"/>
            <w:lang w:val="en-US"/>
          </w:rPr>
          <w:t>ffice reports to the parliament or congress of the country.</w:t>
        </w:r>
      </w:ins>
    </w:p>
    <w:p w14:paraId="2EF787C6" w14:textId="77777777" w:rsidR="002D7467" w:rsidRDefault="002D7467" w:rsidP="002D7467">
      <w:pPr>
        <w:keepNext/>
        <w:jc w:val="center"/>
        <w:rPr>
          <w:ins w:id="2980" w:author="Luis Gerardo Gonzalez Morales" w:date="2019-02-17T09:30:00Z"/>
        </w:rPr>
        <w:pPrChange w:id="2981" w:author="Luis Gerardo Gonzalez Morales" w:date="2019-02-17T09:30:00Z">
          <w:pPr/>
        </w:pPrChange>
      </w:pPr>
      <w:ins w:id="2982" w:author="Luis Gerardo Gonzalez Morales" w:date="2019-02-17T09:29:00Z">
        <w:r>
          <w:rPr>
            <w:b/>
            <w:bCs/>
            <w:noProof/>
          </w:rPr>
          <w:lastRenderedPageBreak/>
          <w:drawing>
            <wp:inline distT="0" distB="0" distL="0" distR="0" wp14:anchorId="6B7B3C8D" wp14:editId="29CDA7E7">
              <wp:extent cx="3657600" cy="4224528"/>
              <wp:effectExtent l="0" t="0" r="0" b="5080"/>
              <wp:docPr id="556" name="Graph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lot_54_Q07.4 .svg"/>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657600" cy="4224528"/>
                      </a:xfrm>
                      <a:prstGeom prst="rect">
                        <a:avLst/>
                      </a:prstGeom>
                    </pic:spPr>
                  </pic:pic>
                </a:graphicData>
              </a:graphic>
            </wp:inline>
          </w:drawing>
        </w:r>
      </w:ins>
    </w:p>
    <w:p w14:paraId="07EEEEA3" w14:textId="495C2C87" w:rsidR="002D7467" w:rsidRDefault="002D7467" w:rsidP="002D7467">
      <w:pPr>
        <w:pStyle w:val="Caption"/>
        <w:jc w:val="center"/>
        <w:rPr>
          <w:ins w:id="2983" w:author="Luis Gerardo Gonzalez Morales" w:date="2019-02-14T17:33:00Z"/>
          <w:rFonts w:asciiTheme="majorBidi" w:hAnsiTheme="majorBidi" w:cstheme="majorBidi"/>
          <w:lang w:val="en-US"/>
        </w:rPr>
        <w:pPrChange w:id="2984" w:author="Luis Gerardo Gonzalez Morales" w:date="2019-02-17T09:30:00Z">
          <w:pPr/>
        </w:pPrChange>
      </w:pPr>
      <w:ins w:id="2985" w:author="Luis Gerardo Gonzalez Morales" w:date="2019-02-17T09:30:00Z">
        <w:r>
          <w:t xml:space="preserve">Figure </w:t>
        </w:r>
        <w:r>
          <w:fldChar w:fldCharType="begin"/>
        </w:r>
        <w:r>
          <w:instrText xml:space="preserve"> SEQ Figure \* ARABIC </w:instrText>
        </w:r>
      </w:ins>
      <w:r>
        <w:fldChar w:fldCharType="separate"/>
      </w:r>
      <w:ins w:id="2986" w:author="Luis Gerardo Gonzalez Morales" w:date="2019-02-17T11:55:00Z">
        <w:r w:rsidR="009241EC">
          <w:rPr>
            <w:noProof/>
          </w:rPr>
          <w:t>41</w:t>
        </w:r>
      </w:ins>
      <w:ins w:id="2987" w:author="Luis Gerardo Gonzalez Morales" w:date="2019-02-17T09:30:00Z">
        <w:r>
          <w:fldChar w:fldCharType="end"/>
        </w:r>
        <w:r>
          <w:rPr>
            <w:lang w:val="en-US"/>
          </w:rPr>
          <w:t>. Person or office within the government to which the head of the NSO reports</w:t>
        </w:r>
      </w:ins>
    </w:p>
    <w:p w14:paraId="3D98F574" w14:textId="77777777" w:rsidR="00F80CA5" w:rsidRDefault="00F80CA5" w:rsidP="00AA12D8">
      <w:pPr>
        <w:rPr>
          <w:ins w:id="2988" w:author="Luis Gerardo Gonzalez Morales" w:date="2019-02-17T09:49:00Z"/>
          <w:rFonts w:asciiTheme="majorBidi" w:hAnsiTheme="majorBidi" w:cstheme="majorBidi"/>
          <w:lang w:val="en-US"/>
        </w:rPr>
      </w:pPr>
    </w:p>
    <w:p w14:paraId="5BCE0624" w14:textId="2D1C9BFD" w:rsidR="00D31A78" w:rsidRPr="00AA12D8" w:rsidRDefault="000950A9" w:rsidP="00AA12D8">
      <w:pPr>
        <w:rPr>
          <w:rFonts w:asciiTheme="majorBidi" w:hAnsiTheme="majorBidi" w:cstheme="majorBidi"/>
          <w:lang w:val="en-US"/>
        </w:rPr>
      </w:pPr>
      <w:ins w:id="2989" w:author="Luis Gerardo Gonzalez Morales" w:date="2019-02-17T09:34:00Z">
        <w:r>
          <w:rPr>
            <w:rFonts w:asciiTheme="majorBidi" w:hAnsiTheme="majorBidi" w:cstheme="majorBidi"/>
            <w:lang w:val="en-US"/>
          </w:rPr>
          <w:t xml:space="preserve">According to the results of the questionnaire, </w:t>
        </w:r>
        <w:r w:rsidRPr="00194E9C">
          <w:rPr>
            <w:rFonts w:asciiTheme="majorBidi" w:hAnsiTheme="majorBidi" w:cstheme="majorBidi"/>
            <w:lang w:val="en-US"/>
          </w:rPr>
          <w:t>Freedom of Information or Access to Information law</w:t>
        </w:r>
        <w:r>
          <w:rPr>
            <w:rFonts w:asciiTheme="majorBidi" w:hAnsiTheme="majorBidi" w:cstheme="majorBidi"/>
            <w:lang w:val="en-US"/>
          </w:rPr>
          <w:t xml:space="preserve">s exist in 82 percent of the countries. However, the national statistical system is not covered in </w:t>
        </w:r>
      </w:ins>
      <w:ins w:id="2990" w:author="Luis Gerardo Gonzalez Morales" w:date="2019-02-17T09:35:00Z">
        <w:r>
          <w:rPr>
            <w:rFonts w:asciiTheme="majorBidi" w:hAnsiTheme="majorBidi" w:cstheme="majorBidi"/>
            <w:lang w:val="en-US"/>
          </w:rPr>
          <w:t>only 73 percent of countries</w:t>
        </w:r>
      </w:ins>
      <w:ins w:id="2991" w:author="Luis Gerardo Gonzalez Morales" w:date="2019-02-17T09:34:00Z">
        <w:r>
          <w:rPr>
            <w:rFonts w:asciiTheme="majorBidi" w:hAnsiTheme="majorBidi" w:cstheme="majorBidi"/>
            <w:lang w:val="en-US"/>
          </w:rPr>
          <w:t>.</w:t>
        </w:r>
      </w:ins>
      <w:ins w:id="2992" w:author="Luis Gerardo Gonzalez Morales" w:date="2019-02-17T09:37:00Z">
        <w:r>
          <w:rPr>
            <w:rFonts w:asciiTheme="majorBidi" w:hAnsiTheme="majorBidi" w:cstheme="majorBidi"/>
            <w:lang w:val="en-US"/>
          </w:rPr>
          <w:t xml:space="preserve">  In addition, 78</w:t>
        </w:r>
        <w:r w:rsidRPr="000950A9">
          <w:rPr>
            <w:rFonts w:asciiTheme="majorBidi" w:hAnsiTheme="majorBidi" w:cstheme="majorBidi"/>
            <w:lang w:val="en-US"/>
          </w:rPr>
          <w:t xml:space="preserve"> percent of the respondents </w:t>
        </w:r>
        <w:r>
          <w:rPr>
            <w:rFonts w:asciiTheme="majorBidi" w:hAnsiTheme="majorBidi" w:cstheme="majorBidi"/>
            <w:lang w:val="en-US"/>
          </w:rPr>
          <w:t xml:space="preserve">confirmed </w:t>
        </w:r>
      </w:ins>
      <w:proofErr w:type="gramStart"/>
      <w:ins w:id="2993" w:author="Luis Gerardo Gonzalez Morales" w:date="2019-02-17T09:38:00Z">
        <w:r>
          <w:rPr>
            <w:rFonts w:asciiTheme="majorBidi" w:hAnsiTheme="majorBidi" w:cstheme="majorBidi"/>
            <w:lang w:val="en-US"/>
          </w:rPr>
          <w:t>that</w:t>
        </w:r>
      </w:ins>
      <w:ins w:id="2994" w:author="Luis Gerardo Gonzalez Morales" w:date="2019-02-17T09:37:00Z">
        <w:r>
          <w:rPr>
            <w:rFonts w:asciiTheme="majorBidi" w:hAnsiTheme="majorBidi" w:cstheme="majorBidi"/>
            <w:lang w:val="en-US"/>
          </w:rPr>
          <w:t xml:space="preserve"> </w:t>
        </w:r>
        <w:r w:rsidRPr="000950A9">
          <w:rPr>
            <w:rFonts w:asciiTheme="majorBidi" w:hAnsiTheme="majorBidi" w:cstheme="majorBidi"/>
            <w:lang w:val="en-US"/>
          </w:rPr>
          <w:t xml:space="preserve"> regulations</w:t>
        </w:r>
        <w:proofErr w:type="gramEnd"/>
        <w:r w:rsidRPr="000950A9">
          <w:rPr>
            <w:rFonts w:asciiTheme="majorBidi" w:hAnsiTheme="majorBidi" w:cstheme="majorBidi"/>
            <w:lang w:val="en-US"/>
          </w:rPr>
          <w:t xml:space="preserve"> affecting the functioning of the national statistical office </w:t>
        </w:r>
      </w:ins>
      <w:ins w:id="2995" w:author="Luis Gerardo Gonzalez Morales" w:date="2019-02-17T09:38:00Z">
        <w:r>
          <w:rPr>
            <w:rFonts w:asciiTheme="majorBidi" w:hAnsiTheme="majorBidi" w:cstheme="majorBidi"/>
            <w:lang w:val="en-US"/>
          </w:rPr>
          <w:t xml:space="preserve">are </w:t>
        </w:r>
      </w:ins>
      <w:ins w:id="2996" w:author="Luis Gerardo Gonzalez Morales" w:date="2019-02-17T09:37:00Z">
        <w:r w:rsidRPr="000950A9">
          <w:rPr>
            <w:rFonts w:asciiTheme="majorBidi" w:hAnsiTheme="majorBidi" w:cstheme="majorBidi"/>
            <w:lang w:val="en-US"/>
          </w:rPr>
          <w:t xml:space="preserve">published on the </w:t>
        </w:r>
      </w:ins>
      <w:ins w:id="2997" w:author="Luis Gerardo Gonzalez Morales" w:date="2019-02-17T09:38:00Z">
        <w:r>
          <w:rPr>
            <w:rFonts w:asciiTheme="majorBidi" w:hAnsiTheme="majorBidi" w:cstheme="majorBidi"/>
            <w:lang w:val="en-US"/>
          </w:rPr>
          <w:t xml:space="preserve">their </w:t>
        </w:r>
      </w:ins>
      <w:ins w:id="2998" w:author="Luis Gerardo Gonzalez Morales" w:date="2019-02-17T09:37:00Z">
        <w:r w:rsidRPr="000950A9">
          <w:rPr>
            <w:rFonts w:asciiTheme="majorBidi" w:hAnsiTheme="majorBidi" w:cstheme="majorBidi"/>
            <w:lang w:val="en-US"/>
          </w:rPr>
          <w:t>website.</w:t>
        </w:r>
      </w:ins>
    </w:p>
    <w:p w14:paraId="5A3F9C38" w14:textId="77777777" w:rsidR="000950A9" w:rsidRDefault="000950A9" w:rsidP="000950A9">
      <w:pPr>
        <w:keepNext/>
        <w:jc w:val="center"/>
        <w:rPr>
          <w:ins w:id="2999" w:author="Luis Gerardo Gonzalez Morales" w:date="2019-02-17T09:34:00Z"/>
        </w:rPr>
        <w:pPrChange w:id="3000" w:author="Luis Gerardo Gonzalez Morales" w:date="2019-02-17T09:34:00Z">
          <w:pPr>
            <w:jc w:val="center"/>
          </w:pPr>
        </w:pPrChange>
      </w:pPr>
      <w:ins w:id="3001" w:author="Luis Gerardo Gonzalez Morales" w:date="2019-02-17T09:33:00Z">
        <w:r>
          <w:rPr>
            <w:b/>
            <w:bCs/>
            <w:noProof/>
          </w:rPr>
          <w:drawing>
            <wp:inline distT="0" distB="0" distL="0" distR="0" wp14:anchorId="01DC952D" wp14:editId="4C85793C">
              <wp:extent cx="3657600" cy="1828800"/>
              <wp:effectExtent l="0" t="0" r="0" b="0"/>
              <wp:docPr id="557" name="Graph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lot_55_Q07.5 .svg"/>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657600" cy="1828800"/>
                      </a:xfrm>
                      <a:prstGeom prst="rect">
                        <a:avLst/>
                      </a:prstGeom>
                    </pic:spPr>
                  </pic:pic>
                </a:graphicData>
              </a:graphic>
            </wp:inline>
          </w:drawing>
        </w:r>
      </w:ins>
    </w:p>
    <w:p w14:paraId="728BCBC4" w14:textId="1D7A7A31" w:rsidR="008B3ADA" w:rsidRPr="000950A9" w:rsidDel="000950A9" w:rsidRDefault="000950A9" w:rsidP="000950A9">
      <w:pPr>
        <w:pStyle w:val="Caption"/>
        <w:jc w:val="center"/>
        <w:rPr>
          <w:del w:id="3002" w:author="Luis Gerardo Gonzalez Morales" w:date="2019-02-17T09:33:00Z"/>
          <w:rPrChange w:id="3003" w:author="Luis Gerardo Gonzalez Morales" w:date="2019-02-17T09:38:00Z">
            <w:rPr>
              <w:del w:id="3004" w:author="Luis Gerardo Gonzalez Morales" w:date="2019-02-17T09:33:00Z"/>
              <w:rFonts w:asciiTheme="majorBidi" w:hAnsiTheme="majorBidi" w:cstheme="majorBidi"/>
              <w:i/>
              <w:lang w:val="en-US"/>
            </w:rPr>
          </w:rPrChange>
        </w:rPr>
        <w:pPrChange w:id="3005" w:author="Luis Gerardo Gonzalez Morales" w:date="2019-02-17T09:39:00Z">
          <w:pPr/>
        </w:pPrChange>
      </w:pPr>
      <w:ins w:id="3006" w:author="Luis Gerardo Gonzalez Morales" w:date="2019-02-17T09:34:00Z">
        <w:r>
          <w:t xml:space="preserve">Figure </w:t>
        </w:r>
        <w:r>
          <w:fldChar w:fldCharType="begin"/>
        </w:r>
        <w:r>
          <w:instrText xml:space="preserve"> SEQ Figure \* ARABIC </w:instrText>
        </w:r>
      </w:ins>
      <w:r>
        <w:fldChar w:fldCharType="separate"/>
      </w:r>
      <w:ins w:id="3007" w:author="Luis Gerardo Gonzalez Morales" w:date="2019-02-17T11:55:00Z">
        <w:r w:rsidR="009241EC">
          <w:rPr>
            <w:noProof/>
          </w:rPr>
          <w:t>42</w:t>
        </w:r>
      </w:ins>
      <w:ins w:id="3008" w:author="Luis Gerardo Gonzalez Morales" w:date="2019-02-17T09:34:00Z">
        <w:r>
          <w:fldChar w:fldCharType="end"/>
        </w:r>
        <w:r>
          <w:rPr>
            <w:lang w:val="en-US"/>
          </w:rPr>
          <w:t>. Existence of a Freedom of Information or Access to Information law covering the NSS</w:t>
        </w:r>
      </w:ins>
      <w:del w:id="3009" w:author="Luis Gerardo Gonzalez Morales" w:date="2019-02-17T09:33:00Z">
        <w:r w:rsidR="008B3ADA" w:rsidRPr="00E30737" w:rsidDel="000950A9">
          <w:rPr>
            <w:rFonts w:asciiTheme="majorBidi" w:hAnsiTheme="majorBidi" w:cstheme="majorBidi"/>
            <w:i/>
            <w:lang w:val="en-US"/>
          </w:rPr>
          <w:delText>Question 7.5</w:delText>
        </w:r>
      </w:del>
    </w:p>
    <w:p w14:paraId="227F9120" w14:textId="77777777" w:rsidR="000950A9" w:rsidRDefault="000950A9" w:rsidP="000950A9">
      <w:pPr>
        <w:pStyle w:val="Caption"/>
        <w:jc w:val="center"/>
        <w:rPr>
          <w:ins w:id="3010" w:author="Luis Gerardo Gonzalez Morales" w:date="2019-02-17T09:33:00Z"/>
          <w:rFonts w:asciiTheme="majorBidi" w:hAnsiTheme="majorBidi" w:cstheme="majorBidi"/>
          <w:lang w:val="en-US"/>
        </w:rPr>
        <w:pPrChange w:id="3011" w:author="Luis Gerardo Gonzalez Morales" w:date="2019-02-17T09:39:00Z">
          <w:pPr/>
        </w:pPrChange>
      </w:pPr>
    </w:p>
    <w:p w14:paraId="78150FA4" w14:textId="1E3B4C86" w:rsidR="008B3ADA" w:rsidDel="000950A9" w:rsidRDefault="008B3ADA" w:rsidP="008B3ADA">
      <w:pPr>
        <w:rPr>
          <w:del w:id="3012" w:author="Luis Gerardo Gonzalez Morales" w:date="2019-02-17T09:38:00Z"/>
          <w:rFonts w:asciiTheme="majorBidi" w:hAnsiTheme="majorBidi" w:cstheme="majorBidi"/>
          <w:lang w:val="en-US"/>
        </w:rPr>
      </w:pPr>
      <w:del w:id="3013" w:author="Luis Gerardo Gonzalez Morales" w:date="2019-02-17T09:34:00Z">
        <w:r w:rsidDel="000950A9">
          <w:rPr>
            <w:rFonts w:asciiTheme="majorBidi" w:hAnsiTheme="majorBidi" w:cstheme="majorBidi"/>
            <w:lang w:val="en-US"/>
          </w:rPr>
          <w:delText xml:space="preserve">According to the results, </w:delText>
        </w:r>
        <w:r w:rsidRPr="00194E9C" w:rsidDel="000950A9">
          <w:rPr>
            <w:rFonts w:asciiTheme="majorBidi" w:hAnsiTheme="majorBidi" w:cstheme="majorBidi"/>
            <w:lang w:val="en-US"/>
          </w:rPr>
          <w:delText>Freedom of Information or Access to Information law</w:delText>
        </w:r>
        <w:r w:rsidR="00C25CF4" w:rsidDel="000950A9">
          <w:rPr>
            <w:rFonts w:asciiTheme="majorBidi" w:hAnsiTheme="majorBidi" w:cstheme="majorBidi"/>
            <w:lang w:val="en-US"/>
          </w:rPr>
          <w:delText>s</w:delText>
        </w:r>
        <w:r w:rsidDel="000950A9">
          <w:rPr>
            <w:rFonts w:asciiTheme="majorBidi" w:hAnsiTheme="majorBidi" w:cstheme="majorBidi"/>
            <w:lang w:val="en-US"/>
          </w:rPr>
          <w:delText xml:space="preserve"> exists in 82 </w:delText>
        </w:r>
      </w:del>
      <w:del w:id="3014" w:author="Luis Gerardo Gonzalez Morales" w:date="2019-02-13T20:59:00Z">
        <w:r w:rsidDel="00D83CAF">
          <w:rPr>
            <w:rFonts w:asciiTheme="majorBidi" w:hAnsiTheme="majorBidi" w:cstheme="majorBidi"/>
            <w:lang w:val="en-US"/>
          </w:rPr>
          <w:delText>per cent</w:delText>
        </w:r>
      </w:del>
      <w:del w:id="3015" w:author="Luis Gerardo Gonzalez Morales" w:date="2019-02-17T09:34:00Z">
        <w:r w:rsidDel="000950A9">
          <w:rPr>
            <w:rFonts w:asciiTheme="majorBidi" w:hAnsiTheme="majorBidi" w:cstheme="majorBidi"/>
            <w:lang w:val="en-US"/>
          </w:rPr>
          <w:delText xml:space="preserve"> of the countries. However, the national statistical system is not covered in 11 </w:delText>
        </w:r>
      </w:del>
      <w:del w:id="3016" w:author="Luis Gerardo Gonzalez Morales" w:date="2019-02-13T20:59:00Z">
        <w:r w:rsidDel="00D83CAF">
          <w:rPr>
            <w:rFonts w:asciiTheme="majorBidi" w:hAnsiTheme="majorBidi" w:cstheme="majorBidi"/>
            <w:lang w:val="en-US"/>
          </w:rPr>
          <w:delText>per cent</w:delText>
        </w:r>
      </w:del>
      <w:del w:id="3017" w:author="Luis Gerardo Gonzalez Morales" w:date="2019-02-17T09:34:00Z">
        <w:r w:rsidDel="000950A9">
          <w:rPr>
            <w:rFonts w:asciiTheme="majorBidi" w:hAnsiTheme="majorBidi" w:cstheme="majorBidi"/>
            <w:lang w:val="en-US"/>
          </w:rPr>
          <w:delText xml:space="preserve"> of them.</w:delText>
        </w:r>
      </w:del>
    </w:p>
    <w:tbl>
      <w:tblPr>
        <w:tblStyle w:val="TableGrid"/>
        <w:tblW w:w="8640" w:type="dxa"/>
        <w:tblLook w:val="04A0" w:firstRow="1" w:lastRow="0" w:firstColumn="1" w:lastColumn="0" w:noHBand="0" w:noVBand="1"/>
      </w:tblPr>
      <w:tblGrid>
        <w:gridCol w:w="538"/>
        <w:gridCol w:w="5898"/>
        <w:gridCol w:w="1102"/>
        <w:gridCol w:w="1102"/>
      </w:tblGrid>
      <w:tr w:rsidR="008B3ADA" w:rsidRPr="00B14B2F" w:rsidDel="000950A9" w14:paraId="77C9FDBB" w14:textId="4BFE22E3" w:rsidTr="00B17A3D">
        <w:trPr>
          <w:trHeight w:val="900"/>
          <w:del w:id="3018" w:author="Luis Gerardo Gonzalez Morales" w:date="2019-02-17T09:34:00Z"/>
        </w:trPr>
        <w:tc>
          <w:tcPr>
            <w:tcW w:w="420" w:type="dxa"/>
            <w:noWrap/>
            <w:hideMark/>
          </w:tcPr>
          <w:p w14:paraId="5B060714" w14:textId="2AF2F593" w:rsidR="008B3ADA" w:rsidRPr="00182392" w:rsidDel="000950A9" w:rsidRDefault="008B3ADA" w:rsidP="008B3ADA">
            <w:pPr>
              <w:rPr>
                <w:del w:id="3019" w:author="Luis Gerardo Gonzalez Morales" w:date="2019-02-17T09:34:00Z"/>
                <w:rFonts w:ascii="Calibri" w:eastAsia="Times New Roman" w:hAnsi="Calibri" w:cs="Times New Roman"/>
                <w:color w:val="000000"/>
                <w:sz w:val="20"/>
                <w:szCs w:val="20"/>
                <w:lang w:val="en-US" w:eastAsia="en-US"/>
              </w:rPr>
            </w:pPr>
            <w:del w:id="3020" w:author="Luis Gerardo Gonzalez Morales" w:date="2019-02-17T09:34:00Z">
              <w:r w:rsidRPr="00182392" w:rsidDel="000950A9">
                <w:rPr>
                  <w:rFonts w:ascii="Calibri" w:eastAsia="Times New Roman" w:hAnsi="Calibri" w:cs="Times New Roman"/>
                  <w:color w:val="000000"/>
                  <w:sz w:val="20"/>
                  <w:szCs w:val="20"/>
                  <w:lang w:val="en-US" w:eastAsia="en-US"/>
                </w:rPr>
                <w:delText>7.5</w:delText>
              </w:r>
            </w:del>
          </w:p>
        </w:tc>
        <w:tc>
          <w:tcPr>
            <w:tcW w:w="5140" w:type="dxa"/>
            <w:hideMark/>
          </w:tcPr>
          <w:p w14:paraId="114A77E4" w14:textId="45C3C924" w:rsidR="008B3ADA" w:rsidRPr="00182392" w:rsidDel="000950A9" w:rsidRDefault="008B3ADA" w:rsidP="008B3ADA">
            <w:pPr>
              <w:rPr>
                <w:del w:id="3021" w:author="Luis Gerardo Gonzalez Morales" w:date="2019-02-17T09:34:00Z"/>
                <w:rFonts w:ascii="Calibri" w:eastAsia="Times New Roman" w:hAnsi="Calibri" w:cs="Times New Roman"/>
                <w:color w:val="000000"/>
                <w:sz w:val="20"/>
                <w:szCs w:val="20"/>
                <w:lang w:val="en-US" w:eastAsia="en-US"/>
              </w:rPr>
            </w:pPr>
            <w:del w:id="3022" w:author="Luis Gerardo Gonzalez Morales" w:date="2019-02-17T09:34:00Z">
              <w:r w:rsidRPr="00182392" w:rsidDel="000950A9">
                <w:rPr>
                  <w:rFonts w:ascii="Calibri" w:eastAsia="Times New Roman" w:hAnsi="Calibri" w:cs="Times New Roman"/>
                  <w:color w:val="000000"/>
                  <w:sz w:val="20"/>
                  <w:szCs w:val="20"/>
                  <w:lang w:val="en-US" w:eastAsia="en-US"/>
                </w:rPr>
                <w:delText>If the country has a Freedom of Information or Access to Information law, is the NSS covered by it?  (single)</w:delText>
              </w:r>
            </w:del>
          </w:p>
        </w:tc>
        <w:tc>
          <w:tcPr>
            <w:tcW w:w="960" w:type="dxa"/>
            <w:noWrap/>
            <w:hideMark/>
          </w:tcPr>
          <w:p w14:paraId="70E60F56" w14:textId="03084186" w:rsidR="008B3ADA" w:rsidRPr="00182392" w:rsidDel="000950A9" w:rsidRDefault="008B3ADA" w:rsidP="008B3ADA">
            <w:pPr>
              <w:rPr>
                <w:del w:id="3023" w:author="Luis Gerardo Gonzalez Morales" w:date="2019-02-17T09:34:00Z"/>
                <w:rFonts w:ascii="Calibri" w:eastAsia="Times New Roman" w:hAnsi="Calibri" w:cs="Times New Roman"/>
                <w:color w:val="000000"/>
                <w:sz w:val="20"/>
                <w:szCs w:val="20"/>
                <w:lang w:val="en-US" w:eastAsia="en-US"/>
              </w:rPr>
            </w:pPr>
            <w:del w:id="3024" w:author="Luis Gerardo Gonzalez Morales" w:date="2019-02-17T09:34:00Z">
              <w:r w:rsidRPr="00182392" w:rsidDel="000950A9">
                <w:rPr>
                  <w:rFonts w:ascii="Calibri" w:eastAsia="Times New Roman" w:hAnsi="Calibri" w:cs="Times New Roman"/>
                  <w:color w:val="000000"/>
                  <w:sz w:val="20"/>
                  <w:szCs w:val="20"/>
                  <w:lang w:val="en-US" w:eastAsia="en-US"/>
                </w:rPr>
                <w:delText>No.</w:delText>
              </w:r>
            </w:del>
          </w:p>
        </w:tc>
        <w:tc>
          <w:tcPr>
            <w:tcW w:w="960" w:type="dxa"/>
            <w:noWrap/>
            <w:hideMark/>
          </w:tcPr>
          <w:p w14:paraId="44E74835" w14:textId="6EC6642E" w:rsidR="008B3ADA" w:rsidRPr="00182392" w:rsidDel="000950A9" w:rsidRDefault="008B3ADA" w:rsidP="008B3ADA">
            <w:pPr>
              <w:rPr>
                <w:del w:id="3025" w:author="Luis Gerardo Gonzalez Morales" w:date="2019-02-17T09:34:00Z"/>
                <w:rFonts w:ascii="Calibri" w:eastAsia="Times New Roman" w:hAnsi="Calibri" w:cs="Times New Roman"/>
                <w:color w:val="000000"/>
                <w:sz w:val="20"/>
                <w:szCs w:val="20"/>
                <w:lang w:val="en-US" w:eastAsia="en-US"/>
              </w:rPr>
            </w:pPr>
            <w:del w:id="3026" w:author="Luis Gerardo Gonzalez Morales" w:date="2019-02-17T09:34:00Z">
              <w:r w:rsidRPr="00182392" w:rsidDel="000950A9">
                <w:rPr>
                  <w:rFonts w:ascii="Calibri" w:eastAsia="Times New Roman" w:hAnsi="Calibri" w:cs="Times New Roman"/>
                  <w:color w:val="000000"/>
                  <w:sz w:val="20"/>
                  <w:szCs w:val="20"/>
                  <w:lang w:val="en-US" w:eastAsia="en-US"/>
                </w:rPr>
                <w:delText>%</w:delText>
              </w:r>
            </w:del>
          </w:p>
        </w:tc>
      </w:tr>
      <w:tr w:rsidR="008B3ADA" w:rsidRPr="00B14B2F" w:rsidDel="000950A9" w14:paraId="0CE67EAF" w14:textId="2C8CC135" w:rsidTr="00B17A3D">
        <w:trPr>
          <w:trHeight w:val="300"/>
          <w:del w:id="3027" w:author="Luis Gerardo Gonzalez Morales" w:date="2019-02-17T09:34:00Z"/>
        </w:trPr>
        <w:tc>
          <w:tcPr>
            <w:tcW w:w="420" w:type="dxa"/>
            <w:noWrap/>
            <w:hideMark/>
          </w:tcPr>
          <w:p w14:paraId="1B17DF07" w14:textId="6F8D37B4" w:rsidR="008B3ADA" w:rsidRPr="00182392" w:rsidDel="000950A9" w:rsidRDefault="008B3ADA" w:rsidP="008B3ADA">
            <w:pPr>
              <w:rPr>
                <w:del w:id="3028" w:author="Luis Gerardo Gonzalez Morales" w:date="2019-02-17T09:34:00Z"/>
                <w:rFonts w:ascii="Calibri" w:eastAsia="Times New Roman" w:hAnsi="Calibri" w:cs="Times New Roman"/>
                <w:color w:val="000000"/>
                <w:sz w:val="20"/>
                <w:szCs w:val="20"/>
                <w:lang w:val="en-US" w:eastAsia="en-US"/>
              </w:rPr>
            </w:pPr>
            <w:del w:id="3029"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7DD3DF30" w14:textId="179EDB0C" w:rsidR="008B3ADA" w:rsidRPr="00182392" w:rsidDel="000950A9" w:rsidRDefault="008B3ADA" w:rsidP="008B3ADA">
            <w:pPr>
              <w:rPr>
                <w:del w:id="3030" w:author="Luis Gerardo Gonzalez Morales" w:date="2019-02-17T09:34:00Z"/>
                <w:rFonts w:ascii="Calibri" w:eastAsia="Times New Roman" w:hAnsi="Calibri" w:cs="Times New Roman"/>
                <w:color w:val="000000"/>
                <w:sz w:val="20"/>
                <w:szCs w:val="20"/>
                <w:lang w:val="en-US" w:eastAsia="en-US"/>
              </w:rPr>
            </w:pPr>
            <w:del w:id="3031" w:author="Luis Gerardo Gonzalez Morales" w:date="2019-02-17T09:34:00Z">
              <w:r w:rsidRPr="00182392" w:rsidDel="000950A9">
                <w:rPr>
                  <w:rFonts w:ascii="Calibri" w:eastAsia="Times New Roman" w:hAnsi="Calibri" w:cs="Times New Roman"/>
                  <w:color w:val="000000"/>
                  <w:sz w:val="20"/>
                  <w:szCs w:val="20"/>
                  <w:lang w:val="en-US" w:eastAsia="en-US"/>
                </w:rPr>
                <w:delText>Yes</w:delText>
              </w:r>
            </w:del>
          </w:p>
        </w:tc>
        <w:tc>
          <w:tcPr>
            <w:tcW w:w="960" w:type="dxa"/>
            <w:noWrap/>
            <w:hideMark/>
          </w:tcPr>
          <w:p w14:paraId="442637DD" w14:textId="44460924" w:rsidR="008B3ADA" w:rsidRPr="00182392" w:rsidDel="000950A9" w:rsidRDefault="008B3ADA" w:rsidP="008B3ADA">
            <w:pPr>
              <w:rPr>
                <w:del w:id="3032" w:author="Luis Gerardo Gonzalez Morales" w:date="2019-02-17T09:34:00Z"/>
                <w:rFonts w:ascii="Calibri" w:eastAsia="Times New Roman" w:hAnsi="Calibri" w:cs="Times New Roman"/>
                <w:color w:val="000000"/>
                <w:sz w:val="20"/>
                <w:szCs w:val="20"/>
                <w:lang w:val="en-US" w:eastAsia="en-US"/>
              </w:rPr>
            </w:pPr>
            <w:del w:id="3033" w:author="Luis Gerardo Gonzalez Morales" w:date="2019-02-17T09:34:00Z">
              <w:r w:rsidRPr="00182392" w:rsidDel="000950A9">
                <w:rPr>
                  <w:rFonts w:ascii="Calibri" w:eastAsia="Times New Roman" w:hAnsi="Calibri" w:cs="Times New Roman"/>
                  <w:color w:val="000000"/>
                  <w:sz w:val="20"/>
                  <w:szCs w:val="20"/>
                  <w:lang w:val="en-US" w:eastAsia="en-US"/>
                </w:rPr>
                <w:delText>68</w:delText>
              </w:r>
            </w:del>
          </w:p>
        </w:tc>
        <w:tc>
          <w:tcPr>
            <w:tcW w:w="960" w:type="dxa"/>
            <w:noWrap/>
            <w:hideMark/>
          </w:tcPr>
          <w:p w14:paraId="0939E3D8" w14:textId="4DD9833E" w:rsidR="008B3ADA" w:rsidRPr="00182392" w:rsidDel="000950A9" w:rsidRDefault="008B3ADA" w:rsidP="008B3ADA">
            <w:pPr>
              <w:rPr>
                <w:del w:id="3034" w:author="Luis Gerardo Gonzalez Morales" w:date="2019-02-17T09:34:00Z"/>
                <w:rFonts w:ascii="Calibri" w:eastAsia="Times New Roman" w:hAnsi="Calibri" w:cs="Times New Roman"/>
                <w:color w:val="000000"/>
                <w:sz w:val="20"/>
                <w:szCs w:val="20"/>
                <w:lang w:val="en-US" w:eastAsia="en-US"/>
              </w:rPr>
            </w:pPr>
            <w:del w:id="3035" w:author="Luis Gerardo Gonzalez Morales" w:date="2019-02-17T09:34:00Z">
              <w:r w:rsidRPr="00182392" w:rsidDel="000950A9">
                <w:rPr>
                  <w:rFonts w:ascii="Calibri" w:eastAsia="Times New Roman" w:hAnsi="Calibri" w:cs="Times New Roman"/>
                  <w:color w:val="000000"/>
                  <w:sz w:val="20"/>
                  <w:szCs w:val="20"/>
                  <w:lang w:val="en-US" w:eastAsia="en-US"/>
                </w:rPr>
                <w:delText>73.1</w:delText>
              </w:r>
            </w:del>
          </w:p>
        </w:tc>
      </w:tr>
      <w:tr w:rsidR="008B3ADA" w:rsidRPr="00B14B2F" w:rsidDel="000950A9" w14:paraId="64D5E302" w14:textId="7AA1D89E" w:rsidTr="00B17A3D">
        <w:trPr>
          <w:trHeight w:val="300"/>
          <w:del w:id="3036" w:author="Luis Gerardo Gonzalez Morales" w:date="2019-02-17T09:34:00Z"/>
        </w:trPr>
        <w:tc>
          <w:tcPr>
            <w:tcW w:w="420" w:type="dxa"/>
            <w:noWrap/>
            <w:hideMark/>
          </w:tcPr>
          <w:p w14:paraId="0196AF4F" w14:textId="2EDCE65F" w:rsidR="008B3ADA" w:rsidRPr="00182392" w:rsidDel="000950A9" w:rsidRDefault="008B3ADA" w:rsidP="008B3ADA">
            <w:pPr>
              <w:rPr>
                <w:del w:id="3037" w:author="Luis Gerardo Gonzalez Morales" w:date="2019-02-17T09:34:00Z"/>
                <w:rFonts w:ascii="Calibri" w:eastAsia="Times New Roman" w:hAnsi="Calibri" w:cs="Times New Roman"/>
                <w:color w:val="000000"/>
                <w:sz w:val="20"/>
                <w:szCs w:val="20"/>
                <w:lang w:val="en-US" w:eastAsia="en-US"/>
              </w:rPr>
            </w:pPr>
            <w:del w:id="3038"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0CD011DD" w14:textId="6B7E955D" w:rsidR="008B3ADA" w:rsidRPr="00182392" w:rsidDel="000950A9" w:rsidRDefault="008B3ADA" w:rsidP="008B3ADA">
            <w:pPr>
              <w:rPr>
                <w:del w:id="3039" w:author="Luis Gerardo Gonzalez Morales" w:date="2019-02-17T09:34:00Z"/>
                <w:rFonts w:ascii="Calibri" w:eastAsia="Times New Roman" w:hAnsi="Calibri" w:cs="Times New Roman"/>
                <w:color w:val="000000"/>
                <w:sz w:val="20"/>
                <w:szCs w:val="20"/>
                <w:lang w:val="en-US" w:eastAsia="en-US"/>
              </w:rPr>
            </w:pPr>
            <w:del w:id="3040" w:author="Luis Gerardo Gonzalez Morales" w:date="2019-02-17T09:34:00Z">
              <w:r w:rsidRPr="00182392" w:rsidDel="000950A9">
                <w:rPr>
                  <w:rFonts w:ascii="Calibri" w:eastAsia="Times New Roman" w:hAnsi="Calibri" w:cs="Times New Roman"/>
                  <w:color w:val="000000"/>
                  <w:sz w:val="20"/>
                  <w:szCs w:val="20"/>
                  <w:lang w:val="en-US" w:eastAsia="en-US"/>
                </w:rPr>
                <w:delText>No such law exists</w:delText>
              </w:r>
            </w:del>
          </w:p>
        </w:tc>
        <w:tc>
          <w:tcPr>
            <w:tcW w:w="960" w:type="dxa"/>
            <w:noWrap/>
            <w:hideMark/>
          </w:tcPr>
          <w:p w14:paraId="254A0C8D" w14:textId="7234FC3B" w:rsidR="008B3ADA" w:rsidRPr="00182392" w:rsidDel="000950A9" w:rsidRDefault="008B3ADA" w:rsidP="008B3ADA">
            <w:pPr>
              <w:rPr>
                <w:del w:id="3041" w:author="Luis Gerardo Gonzalez Morales" w:date="2019-02-17T09:34:00Z"/>
                <w:rFonts w:ascii="Calibri" w:eastAsia="Times New Roman" w:hAnsi="Calibri" w:cs="Times New Roman"/>
                <w:color w:val="000000"/>
                <w:sz w:val="20"/>
                <w:szCs w:val="20"/>
                <w:lang w:val="en-US" w:eastAsia="en-US"/>
              </w:rPr>
            </w:pPr>
            <w:del w:id="3042" w:author="Luis Gerardo Gonzalez Morales" w:date="2019-02-17T09:34:00Z">
              <w:r w:rsidRPr="00182392" w:rsidDel="000950A9">
                <w:rPr>
                  <w:rFonts w:ascii="Calibri" w:eastAsia="Times New Roman" w:hAnsi="Calibri" w:cs="Times New Roman"/>
                  <w:color w:val="000000"/>
                  <w:sz w:val="20"/>
                  <w:szCs w:val="20"/>
                  <w:lang w:val="en-US" w:eastAsia="en-US"/>
                </w:rPr>
                <w:delText>17</w:delText>
              </w:r>
            </w:del>
          </w:p>
        </w:tc>
        <w:tc>
          <w:tcPr>
            <w:tcW w:w="960" w:type="dxa"/>
            <w:noWrap/>
            <w:hideMark/>
          </w:tcPr>
          <w:p w14:paraId="24D04438" w14:textId="75BD4F8D" w:rsidR="008B3ADA" w:rsidRPr="00182392" w:rsidDel="000950A9" w:rsidRDefault="008B3ADA" w:rsidP="008B3ADA">
            <w:pPr>
              <w:rPr>
                <w:del w:id="3043" w:author="Luis Gerardo Gonzalez Morales" w:date="2019-02-17T09:34:00Z"/>
                <w:rFonts w:ascii="Calibri" w:eastAsia="Times New Roman" w:hAnsi="Calibri" w:cs="Times New Roman"/>
                <w:color w:val="000000"/>
                <w:sz w:val="20"/>
                <w:szCs w:val="20"/>
                <w:lang w:val="en-US" w:eastAsia="en-US"/>
              </w:rPr>
            </w:pPr>
            <w:del w:id="3044" w:author="Luis Gerardo Gonzalez Morales" w:date="2019-02-17T09:34:00Z">
              <w:r w:rsidRPr="00182392" w:rsidDel="000950A9">
                <w:rPr>
                  <w:rFonts w:ascii="Calibri" w:eastAsia="Times New Roman" w:hAnsi="Calibri" w:cs="Times New Roman"/>
                  <w:color w:val="000000"/>
                  <w:sz w:val="20"/>
                  <w:szCs w:val="20"/>
                  <w:lang w:val="en-US" w:eastAsia="en-US"/>
                </w:rPr>
                <w:delText>18.3</w:delText>
              </w:r>
            </w:del>
          </w:p>
        </w:tc>
      </w:tr>
      <w:tr w:rsidR="008B3ADA" w:rsidRPr="00B14B2F" w:rsidDel="000950A9" w14:paraId="363C6DA5" w14:textId="2C8F7440" w:rsidTr="00B17A3D">
        <w:trPr>
          <w:trHeight w:val="300"/>
          <w:del w:id="3045" w:author="Luis Gerardo Gonzalez Morales" w:date="2019-02-17T09:34:00Z"/>
        </w:trPr>
        <w:tc>
          <w:tcPr>
            <w:tcW w:w="420" w:type="dxa"/>
            <w:noWrap/>
            <w:hideMark/>
          </w:tcPr>
          <w:p w14:paraId="7C72B0EE" w14:textId="2E00241B" w:rsidR="008B3ADA" w:rsidRPr="00182392" w:rsidDel="000950A9" w:rsidRDefault="008B3ADA" w:rsidP="008B3ADA">
            <w:pPr>
              <w:rPr>
                <w:del w:id="3046" w:author="Luis Gerardo Gonzalez Morales" w:date="2019-02-17T09:34:00Z"/>
                <w:rFonts w:ascii="Calibri" w:eastAsia="Times New Roman" w:hAnsi="Calibri" w:cs="Times New Roman"/>
                <w:color w:val="000000"/>
                <w:sz w:val="20"/>
                <w:szCs w:val="20"/>
                <w:lang w:val="en-US" w:eastAsia="en-US"/>
              </w:rPr>
            </w:pPr>
            <w:del w:id="3047"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56FAA3E1" w14:textId="5675D947" w:rsidR="008B3ADA" w:rsidRPr="00182392" w:rsidDel="000950A9" w:rsidRDefault="008B3ADA" w:rsidP="008B3ADA">
            <w:pPr>
              <w:rPr>
                <w:del w:id="3048" w:author="Luis Gerardo Gonzalez Morales" w:date="2019-02-17T09:34:00Z"/>
                <w:rFonts w:ascii="Calibri" w:eastAsia="Times New Roman" w:hAnsi="Calibri" w:cs="Times New Roman"/>
                <w:color w:val="000000"/>
                <w:sz w:val="20"/>
                <w:szCs w:val="20"/>
                <w:lang w:val="en-US" w:eastAsia="en-US"/>
              </w:rPr>
            </w:pPr>
            <w:del w:id="3049" w:author="Luis Gerardo Gonzalez Morales" w:date="2019-02-17T09:34:00Z">
              <w:r w:rsidRPr="00182392" w:rsidDel="000950A9">
                <w:rPr>
                  <w:rFonts w:ascii="Calibri" w:eastAsia="Times New Roman" w:hAnsi="Calibri" w:cs="Times New Roman"/>
                  <w:color w:val="000000"/>
                  <w:sz w:val="20"/>
                  <w:szCs w:val="20"/>
                  <w:lang w:val="en-US" w:eastAsia="en-US"/>
                </w:rPr>
                <w:delText>No</w:delText>
              </w:r>
            </w:del>
          </w:p>
        </w:tc>
        <w:tc>
          <w:tcPr>
            <w:tcW w:w="960" w:type="dxa"/>
            <w:noWrap/>
            <w:hideMark/>
          </w:tcPr>
          <w:p w14:paraId="686DCDAC" w14:textId="021D5ED9" w:rsidR="008B3ADA" w:rsidRPr="00182392" w:rsidDel="000950A9" w:rsidRDefault="008B3ADA" w:rsidP="008B3ADA">
            <w:pPr>
              <w:rPr>
                <w:del w:id="3050" w:author="Luis Gerardo Gonzalez Morales" w:date="2019-02-17T09:34:00Z"/>
                <w:rFonts w:ascii="Calibri" w:eastAsia="Times New Roman" w:hAnsi="Calibri" w:cs="Times New Roman"/>
                <w:color w:val="000000"/>
                <w:sz w:val="20"/>
                <w:szCs w:val="20"/>
                <w:lang w:val="en-US" w:eastAsia="en-US"/>
              </w:rPr>
            </w:pPr>
            <w:del w:id="3051" w:author="Luis Gerardo Gonzalez Morales" w:date="2019-02-17T09:34:00Z">
              <w:r w:rsidRPr="00182392" w:rsidDel="000950A9">
                <w:rPr>
                  <w:rFonts w:ascii="Calibri" w:eastAsia="Times New Roman" w:hAnsi="Calibri" w:cs="Times New Roman"/>
                  <w:color w:val="000000"/>
                  <w:sz w:val="20"/>
                  <w:szCs w:val="20"/>
                  <w:lang w:val="en-US" w:eastAsia="en-US"/>
                </w:rPr>
                <w:delText>8</w:delText>
              </w:r>
            </w:del>
          </w:p>
        </w:tc>
        <w:tc>
          <w:tcPr>
            <w:tcW w:w="960" w:type="dxa"/>
            <w:noWrap/>
            <w:hideMark/>
          </w:tcPr>
          <w:p w14:paraId="57781EA4" w14:textId="3BCC6D72" w:rsidR="008B3ADA" w:rsidRPr="00182392" w:rsidDel="000950A9" w:rsidRDefault="008B3ADA" w:rsidP="008B3ADA">
            <w:pPr>
              <w:rPr>
                <w:del w:id="3052" w:author="Luis Gerardo Gonzalez Morales" w:date="2019-02-17T09:34:00Z"/>
                <w:rFonts w:ascii="Calibri" w:eastAsia="Times New Roman" w:hAnsi="Calibri" w:cs="Times New Roman"/>
                <w:color w:val="000000"/>
                <w:sz w:val="20"/>
                <w:szCs w:val="20"/>
                <w:lang w:val="en-US" w:eastAsia="en-US"/>
              </w:rPr>
            </w:pPr>
            <w:del w:id="3053" w:author="Luis Gerardo Gonzalez Morales" w:date="2019-02-17T09:34:00Z">
              <w:r w:rsidRPr="00182392" w:rsidDel="000950A9">
                <w:rPr>
                  <w:rFonts w:ascii="Calibri" w:eastAsia="Times New Roman" w:hAnsi="Calibri" w:cs="Times New Roman"/>
                  <w:color w:val="000000"/>
                  <w:sz w:val="20"/>
                  <w:szCs w:val="20"/>
                  <w:lang w:val="en-US" w:eastAsia="en-US"/>
                </w:rPr>
                <w:delText>8.6</w:delText>
              </w:r>
            </w:del>
          </w:p>
        </w:tc>
      </w:tr>
      <w:tr w:rsidR="008B3ADA" w:rsidRPr="00B14B2F" w:rsidDel="000950A9" w14:paraId="3A013C51" w14:textId="13B55385" w:rsidTr="00B17A3D">
        <w:trPr>
          <w:trHeight w:val="300"/>
          <w:del w:id="3054" w:author="Luis Gerardo Gonzalez Morales" w:date="2019-02-17T09:34:00Z"/>
        </w:trPr>
        <w:tc>
          <w:tcPr>
            <w:tcW w:w="420" w:type="dxa"/>
            <w:noWrap/>
            <w:hideMark/>
          </w:tcPr>
          <w:p w14:paraId="47471447" w14:textId="166B90D2" w:rsidR="008B3ADA" w:rsidRPr="00182392" w:rsidDel="000950A9" w:rsidRDefault="008B3ADA" w:rsidP="008B3ADA">
            <w:pPr>
              <w:rPr>
                <w:del w:id="3055" w:author="Luis Gerardo Gonzalez Morales" w:date="2019-02-17T09:34:00Z"/>
                <w:rFonts w:ascii="Calibri" w:eastAsia="Times New Roman" w:hAnsi="Calibri" w:cs="Times New Roman"/>
                <w:color w:val="000000"/>
                <w:sz w:val="20"/>
                <w:szCs w:val="20"/>
                <w:lang w:val="en-US" w:eastAsia="en-US"/>
              </w:rPr>
            </w:pPr>
            <w:del w:id="3056"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0CE1D09F" w14:textId="379F8C66" w:rsidR="008B3ADA" w:rsidRPr="00182392" w:rsidDel="000950A9" w:rsidRDefault="008B3ADA" w:rsidP="008B3ADA">
            <w:pPr>
              <w:rPr>
                <w:del w:id="3057" w:author="Luis Gerardo Gonzalez Morales" w:date="2019-02-17T09:34:00Z"/>
                <w:rFonts w:ascii="Calibri" w:eastAsia="Times New Roman" w:hAnsi="Calibri" w:cs="Times New Roman"/>
                <w:color w:val="000000"/>
                <w:sz w:val="20"/>
                <w:szCs w:val="20"/>
                <w:lang w:val="en-US" w:eastAsia="en-US"/>
              </w:rPr>
            </w:pPr>
            <w:del w:id="3058" w:author="Luis Gerardo Gonzalez Morales" w:date="2019-02-17T09:34:00Z">
              <w:r w:rsidRPr="00182392" w:rsidDel="000950A9">
                <w:rPr>
                  <w:rFonts w:ascii="Calibri" w:eastAsia="Times New Roman" w:hAnsi="Calibri" w:cs="Times New Roman"/>
                  <w:color w:val="000000"/>
                  <w:sz w:val="20"/>
                  <w:szCs w:val="20"/>
                  <w:lang w:val="en-US" w:eastAsia="en-US"/>
                </w:rPr>
                <w:delText>Total</w:delText>
              </w:r>
            </w:del>
          </w:p>
        </w:tc>
        <w:tc>
          <w:tcPr>
            <w:tcW w:w="960" w:type="dxa"/>
            <w:noWrap/>
            <w:hideMark/>
          </w:tcPr>
          <w:p w14:paraId="4E0D1BA8" w14:textId="7EDA0329" w:rsidR="008B3ADA" w:rsidRPr="00182392" w:rsidDel="000950A9" w:rsidRDefault="008B3ADA" w:rsidP="008B3ADA">
            <w:pPr>
              <w:rPr>
                <w:del w:id="3059" w:author="Luis Gerardo Gonzalez Morales" w:date="2019-02-17T09:34:00Z"/>
                <w:rFonts w:ascii="Calibri" w:eastAsia="Times New Roman" w:hAnsi="Calibri" w:cs="Times New Roman"/>
                <w:color w:val="000000"/>
                <w:sz w:val="20"/>
                <w:szCs w:val="20"/>
                <w:lang w:val="en-US" w:eastAsia="en-US"/>
              </w:rPr>
            </w:pPr>
            <w:del w:id="3060" w:author="Luis Gerardo Gonzalez Morales" w:date="2019-02-17T09:34:00Z">
              <w:r w:rsidRPr="00182392" w:rsidDel="000950A9">
                <w:rPr>
                  <w:rFonts w:ascii="Calibri" w:eastAsia="Times New Roman" w:hAnsi="Calibri" w:cs="Times New Roman"/>
                  <w:color w:val="000000"/>
                  <w:sz w:val="20"/>
                  <w:szCs w:val="20"/>
                  <w:lang w:val="en-US" w:eastAsia="en-US"/>
                </w:rPr>
                <w:delText>93</w:delText>
              </w:r>
            </w:del>
          </w:p>
        </w:tc>
        <w:tc>
          <w:tcPr>
            <w:tcW w:w="960" w:type="dxa"/>
            <w:noWrap/>
            <w:hideMark/>
          </w:tcPr>
          <w:p w14:paraId="67EAE933" w14:textId="0CB8417F" w:rsidR="008B3ADA" w:rsidRPr="00182392" w:rsidDel="000950A9" w:rsidRDefault="008B3ADA" w:rsidP="008B3ADA">
            <w:pPr>
              <w:rPr>
                <w:del w:id="3061" w:author="Luis Gerardo Gonzalez Morales" w:date="2019-02-17T09:34:00Z"/>
                <w:rFonts w:ascii="Calibri" w:eastAsia="Times New Roman" w:hAnsi="Calibri" w:cs="Times New Roman"/>
                <w:color w:val="000000"/>
                <w:sz w:val="20"/>
                <w:szCs w:val="20"/>
                <w:lang w:val="en-US" w:eastAsia="en-US"/>
              </w:rPr>
            </w:pPr>
            <w:del w:id="3062" w:author="Luis Gerardo Gonzalez Morales" w:date="2019-02-17T09:34:00Z">
              <w:r w:rsidRPr="00182392" w:rsidDel="000950A9">
                <w:rPr>
                  <w:rFonts w:ascii="Calibri" w:eastAsia="Times New Roman" w:hAnsi="Calibri" w:cs="Times New Roman"/>
                  <w:color w:val="000000"/>
                  <w:sz w:val="20"/>
                  <w:szCs w:val="20"/>
                  <w:lang w:val="en-US" w:eastAsia="en-US"/>
                </w:rPr>
                <w:delText>100</w:delText>
              </w:r>
            </w:del>
          </w:p>
        </w:tc>
      </w:tr>
    </w:tbl>
    <w:p w14:paraId="5C73D3C1" w14:textId="64C755B6" w:rsidR="008B3ADA" w:rsidDel="000950A9" w:rsidRDefault="008B3ADA" w:rsidP="008B3ADA">
      <w:pPr>
        <w:rPr>
          <w:del w:id="3063" w:author="Luis Gerardo Gonzalez Morales" w:date="2019-02-17T09:39:00Z"/>
          <w:rFonts w:asciiTheme="majorBidi" w:hAnsiTheme="majorBidi" w:cstheme="majorBidi"/>
          <w:lang w:val="en-US"/>
        </w:rPr>
      </w:pPr>
    </w:p>
    <w:p w14:paraId="628F7544" w14:textId="7811F277" w:rsidR="008B3ADA" w:rsidRPr="00E30737" w:rsidDel="000950A9" w:rsidRDefault="008B3ADA" w:rsidP="008B3ADA">
      <w:pPr>
        <w:rPr>
          <w:del w:id="3064" w:author="Luis Gerardo Gonzalez Morales" w:date="2019-02-17T09:38:00Z"/>
          <w:rFonts w:asciiTheme="majorBidi" w:hAnsiTheme="majorBidi" w:cstheme="majorBidi"/>
          <w:i/>
          <w:lang w:val="en-US"/>
        </w:rPr>
      </w:pPr>
      <w:del w:id="3065" w:author="Luis Gerardo Gonzalez Morales" w:date="2019-02-17T09:38:00Z">
        <w:r w:rsidRPr="00E30737" w:rsidDel="000950A9">
          <w:rPr>
            <w:rFonts w:asciiTheme="majorBidi" w:hAnsiTheme="majorBidi" w:cstheme="majorBidi"/>
            <w:i/>
            <w:lang w:val="en-US"/>
          </w:rPr>
          <w:delText>Question 7.6</w:delText>
        </w:r>
      </w:del>
    </w:p>
    <w:p w14:paraId="7A752650" w14:textId="638FB371" w:rsidR="008B3ADA" w:rsidDel="000950A9" w:rsidRDefault="008B3ADA" w:rsidP="008B3ADA">
      <w:pPr>
        <w:rPr>
          <w:del w:id="3066" w:author="Luis Gerardo Gonzalez Morales" w:date="2019-02-17T09:38:00Z"/>
          <w:rFonts w:asciiTheme="majorBidi" w:hAnsiTheme="majorBidi" w:cstheme="majorBidi"/>
          <w:lang w:val="en-US"/>
        </w:rPr>
      </w:pPr>
      <w:del w:id="3067" w:author="Luis Gerardo Gonzalez Morales" w:date="2019-02-17T09:37:00Z">
        <w:r w:rsidDel="000950A9">
          <w:rPr>
            <w:rFonts w:asciiTheme="majorBidi" w:hAnsiTheme="majorBidi" w:cstheme="majorBidi"/>
            <w:lang w:val="en-US"/>
          </w:rPr>
          <w:delText xml:space="preserve">Close to 79 </w:delText>
        </w:r>
      </w:del>
      <w:del w:id="3068" w:author="Luis Gerardo Gonzalez Morales" w:date="2019-02-13T20:59:00Z">
        <w:r w:rsidDel="00D83CAF">
          <w:rPr>
            <w:rFonts w:asciiTheme="majorBidi" w:hAnsiTheme="majorBidi" w:cstheme="majorBidi"/>
            <w:lang w:val="en-US"/>
          </w:rPr>
          <w:delText>per cent</w:delText>
        </w:r>
      </w:del>
      <w:del w:id="3069" w:author="Luis Gerardo Gonzalez Morales" w:date="2019-02-17T09:37:00Z">
        <w:r w:rsidDel="000950A9">
          <w:rPr>
            <w:rFonts w:asciiTheme="majorBidi" w:hAnsiTheme="majorBidi" w:cstheme="majorBidi"/>
            <w:lang w:val="en-US"/>
          </w:rPr>
          <w:delText xml:space="preserve"> of the respondents indicated that there are </w:delText>
        </w:r>
        <w:r w:rsidRPr="008B3677" w:rsidDel="000950A9">
          <w:rPr>
            <w:rFonts w:asciiTheme="majorBidi" w:hAnsiTheme="majorBidi" w:cstheme="majorBidi"/>
          </w:rPr>
          <w:delText xml:space="preserve">regulations affecting the functioning of the </w:delText>
        </w:r>
        <w:r w:rsidDel="000950A9">
          <w:rPr>
            <w:rFonts w:asciiTheme="majorBidi" w:hAnsiTheme="majorBidi" w:cstheme="majorBidi"/>
          </w:rPr>
          <w:delText>national statistical office</w:delText>
        </w:r>
        <w:r w:rsidRPr="008B3677" w:rsidDel="000950A9">
          <w:rPr>
            <w:rFonts w:asciiTheme="majorBidi" w:hAnsiTheme="majorBidi" w:cstheme="majorBidi"/>
          </w:rPr>
          <w:delText xml:space="preserve"> published on the website</w:delText>
        </w:r>
        <w:r w:rsidDel="000950A9">
          <w:rPr>
            <w:rFonts w:asciiTheme="majorBidi" w:hAnsiTheme="majorBidi" w:cstheme="majorBidi"/>
          </w:rPr>
          <w:delText>.</w:delText>
        </w:r>
      </w:del>
    </w:p>
    <w:tbl>
      <w:tblPr>
        <w:tblStyle w:val="TableGrid"/>
        <w:tblW w:w="0" w:type="auto"/>
        <w:tblLook w:val="04A0" w:firstRow="1" w:lastRow="0" w:firstColumn="1" w:lastColumn="0" w:noHBand="0" w:noVBand="1"/>
      </w:tblPr>
      <w:tblGrid>
        <w:gridCol w:w="470"/>
        <w:gridCol w:w="4820"/>
        <w:gridCol w:w="960"/>
        <w:gridCol w:w="960"/>
      </w:tblGrid>
      <w:tr w:rsidR="008B3ADA" w:rsidRPr="008B3677" w:rsidDel="000950A9" w14:paraId="3DB21DFB" w14:textId="2D2EB91B" w:rsidTr="00B17A3D">
        <w:trPr>
          <w:trHeight w:val="600"/>
          <w:del w:id="3070" w:author="Luis Gerardo Gonzalez Morales" w:date="2019-02-17T09:38:00Z"/>
        </w:trPr>
        <w:tc>
          <w:tcPr>
            <w:tcW w:w="420" w:type="dxa"/>
            <w:hideMark/>
          </w:tcPr>
          <w:p w14:paraId="7B4BC2DF" w14:textId="1AE3EBC4" w:rsidR="008B3ADA" w:rsidRPr="00182392" w:rsidDel="000950A9" w:rsidRDefault="008B3ADA" w:rsidP="008B3ADA">
            <w:pPr>
              <w:rPr>
                <w:del w:id="3071" w:author="Luis Gerardo Gonzalez Morales" w:date="2019-02-17T09:38:00Z"/>
                <w:rFonts w:ascii="Calibri" w:eastAsia="Times New Roman" w:hAnsi="Calibri" w:cs="Times New Roman"/>
                <w:color w:val="000000"/>
                <w:sz w:val="20"/>
                <w:szCs w:val="20"/>
                <w:lang w:val="en-US" w:eastAsia="en-US"/>
              </w:rPr>
            </w:pPr>
            <w:del w:id="3072" w:author="Luis Gerardo Gonzalez Morales" w:date="2019-02-17T09:38:00Z">
              <w:r w:rsidRPr="00182392" w:rsidDel="000950A9">
                <w:rPr>
                  <w:rFonts w:ascii="Calibri" w:eastAsia="Times New Roman" w:hAnsi="Calibri" w:cs="Times New Roman"/>
                  <w:color w:val="000000"/>
                  <w:sz w:val="20"/>
                  <w:szCs w:val="20"/>
                  <w:lang w:val="en-US" w:eastAsia="en-US"/>
                </w:rPr>
                <w:delText>7.6</w:delText>
              </w:r>
            </w:del>
          </w:p>
        </w:tc>
        <w:tc>
          <w:tcPr>
            <w:tcW w:w="4820" w:type="dxa"/>
            <w:hideMark/>
          </w:tcPr>
          <w:p w14:paraId="247FCFF0" w14:textId="34D87F64" w:rsidR="008B3ADA" w:rsidRPr="00182392" w:rsidDel="000950A9" w:rsidRDefault="008B3ADA" w:rsidP="008B3ADA">
            <w:pPr>
              <w:rPr>
                <w:del w:id="3073" w:author="Luis Gerardo Gonzalez Morales" w:date="2019-02-17T09:38:00Z"/>
                <w:rFonts w:ascii="Calibri" w:eastAsia="Times New Roman" w:hAnsi="Calibri" w:cs="Times New Roman"/>
                <w:color w:val="000000"/>
                <w:sz w:val="20"/>
                <w:szCs w:val="20"/>
                <w:lang w:val="en-US" w:eastAsia="en-US"/>
              </w:rPr>
            </w:pPr>
            <w:del w:id="3074" w:author="Luis Gerardo Gonzalez Morales" w:date="2019-02-17T09:38:00Z">
              <w:r w:rsidRPr="00182392" w:rsidDel="000950A9">
                <w:rPr>
                  <w:rFonts w:ascii="Calibri" w:eastAsia="Times New Roman" w:hAnsi="Calibri" w:cs="Times New Roman"/>
                  <w:color w:val="000000"/>
                  <w:sz w:val="20"/>
                  <w:szCs w:val="20"/>
                  <w:lang w:val="en-US" w:eastAsia="en-US"/>
                </w:rPr>
                <w:delText>Are the regulations affecting the functioning of the NSOs published on the website?   (single)</w:delText>
              </w:r>
            </w:del>
          </w:p>
        </w:tc>
        <w:tc>
          <w:tcPr>
            <w:tcW w:w="960" w:type="dxa"/>
            <w:hideMark/>
          </w:tcPr>
          <w:p w14:paraId="5658E574" w14:textId="709BFA37" w:rsidR="008B3ADA" w:rsidRPr="00182392" w:rsidDel="000950A9" w:rsidRDefault="008B3ADA" w:rsidP="008B3ADA">
            <w:pPr>
              <w:rPr>
                <w:del w:id="3075" w:author="Luis Gerardo Gonzalez Morales" w:date="2019-02-17T09:38:00Z"/>
                <w:rFonts w:ascii="Calibri" w:eastAsia="Times New Roman" w:hAnsi="Calibri" w:cs="Times New Roman"/>
                <w:color w:val="000000"/>
                <w:sz w:val="20"/>
                <w:szCs w:val="20"/>
                <w:lang w:val="en-US" w:eastAsia="en-US"/>
              </w:rPr>
            </w:pPr>
            <w:del w:id="3076" w:author="Luis Gerardo Gonzalez Morales" w:date="2019-02-17T09:38:00Z">
              <w:r w:rsidRPr="00182392" w:rsidDel="000950A9">
                <w:rPr>
                  <w:rFonts w:ascii="Calibri" w:eastAsia="Times New Roman" w:hAnsi="Calibri" w:cs="Times New Roman"/>
                  <w:color w:val="000000"/>
                  <w:sz w:val="20"/>
                  <w:szCs w:val="20"/>
                  <w:lang w:val="en-US" w:eastAsia="en-US"/>
                </w:rPr>
                <w:delText>No.</w:delText>
              </w:r>
            </w:del>
          </w:p>
        </w:tc>
        <w:tc>
          <w:tcPr>
            <w:tcW w:w="960" w:type="dxa"/>
            <w:hideMark/>
          </w:tcPr>
          <w:p w14:paraId="2B6786FB" w14:textId="2ADAF67C" w:rsidR="008B3ADA" w:rsidRPr="00182392" w:rsidDel="000950A9" w:rsidRDefault="008B3ADA" w:rsidP="008B3ADA">
            <w:pPr>
              <w:rPr>
                <w:del w:id="3077" w:author="Luis Gerardo Gonzalez Morales" w:date="2019-02-17T09:38:00Z"/>
                <w:rFonts w:ascii="Calibri" w:eastAsia="Times New Roman" w:hAnsi="Calibri" w:cs="Times New Roman"/>
                <w:color w:val="000000"/>
                <w:sz w:val="20"/>
                <w:szCs w:val="20"/>
                <w:lang w:val="en-US" w:eastAsia="en-US"/>
              </w:rPr>
            </w:pPr>
            <w:del w:id="3078" w:author="Luis Gerardo Gonzalez Morales" w:date="2019-02-17T09:38:00Z">
              <w:r w:rsidRPr="00182392" w:rsidDel="000950A9">
                <w:rPr>
                  <w:rFonts w:ascii="Calibri" w:eastAsia="Times New Roman" w:hAnsi="Calibri" w:cs="Times New Roman"/>
                  <w:color w:val="000000"/>
                  <w:sz w:val="20"/>
                  <w:szCs w:val="20"/>
                  <w:lang w:val="en-US" w:eastAsia="en-US"/>
                </w:rPr>
                <w:delText>%</w:delText>
              </w:r>
            </w:del>
          </w:p>
        </w:tc>
      </w:tr>
      <w:tr w:rsidR="008B3ADA" w:rsidRPr="008B3677" w:rsidDel="000950A9" w14:paraId="57467C3E" w14:textId="3A44A19E" w:rsidTr="00B17A3D">
        <w:trPr>
          <w:trHeight w:val="300"/>
          <w:del w:id="3079" w:author="Luis Gerardo Gonzalez Morales" w:date="2019-02-17T09:38:00Z"/>
        </w:trPr>
        <w:tc>
          <w:tcPr>
            <w:tcW w:w="420" w:type="dxa"/>
            <w:hideMark/>
          </w:tcPr>
          <w:p w14:paraId="7534F501" w14:textId="74801447" w:rsidR="008B3ADA" w:rsidRPr="00182392" w:rsidDel="000950A9" w:rsidRDefault="008B3ADA" w:rsidP="008B3ADA">
            <w:pPr>
              <w:rPr>
                <w:del w:id="3080" w:author="Luis Gerardo Gonzalez Morales" w:date="2019-02-17T09:38:00Z"/>
                <w:rFonts w:ascii="Calibri" w:eastAsia="Times New Roman" w:hAnsi="Calibri" w:cs="Times New Roman"/>
                <w:color w:val="000000"/>
                <w:sz w:val="20"/>
                <w:szCs w:val="20"/>
                <w:lang w:val="en-US" w:eastAsia="en-US"/>
              </w:rPr>
            </w:pPr>
            <w:del w:id="3081"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0BA82ADE" w14:textId="7096CEF7" w:rsidR="008B3ADA" w:rsidRPr="00182392" w:rsidDel="000950A9" w:rsidRDefault="008B3ADA" w:rsidP="008B3ADA">
            <w:pPr>
              <w:rPr>
                <w:del w:id="3082" w:author="Luis Gerardo Gonzalez Morales" w:date="2019-02-17T09:38:00Z"/>
                <w:rFonts w:ascii="Calibri" w:eastAsia="Times New Roman" w:hAnsi="Calibri" w:cs="Times New Roman"/>
                <w:color w:val="000000"/>
                <w:sz w:val="20"/>
                <w:szCs w:val="20"/>
                <w:lang w:val="en-US" w:eastAsia="en-US"/>
              </w:rPr>
            </w:pPr>
            <w:del w:id="3083" w:author="Luis Gerardo Gonzalez Morales" w:date="2019-02-17T09:38:00Z">
              <w:r w:rsidRPr="00182392" w:rsidDel="000950A9">
                <w:rPr>
                  <w:rFonts w:ascii="Calibri" w:eastAsia="Times New Roman" w:hAnsi="Calibri" w:cs="Times New Roman"/>
                  <w:color w:val="000000"/>
                  <w:sz w:val="20"/>
                  <w:szCs w:val="20"/>
                  <w:lang w:val="en-US" w:eastAsia="en-US"/>
                </w:rPr>
                <w:delText>Yes</w:delText>
              </w:r>
            </w:del>
          </w:p>
        </w:tc>
        <w:tc>
          <w:tcPr>
            <w:tcW w:w="960" w:type="dxa"/>
            <w:hideMark/>
          </w:tcPr>
          <w:p w14:paraId="4D8131BB" w14:textId="648EDE94" w:rsidR="008B3ADA" w:rsidRPr="00182392" w:rsidDel="000950A9" w:rsidRDefault="008B3ADA" w:rsidP="008B3ADA">
            <w:pPr>
              <w:rPr>
                <w:del w:id="3084" w:author="Luis Gerardo Gonzalez Morales" w:date="2019-02-17T09:38:00Z"/>
                <w:rFonts w:ascii="Calibri" w:eastAsia="Times New Roman" w:hAnsi="Calibri" w:cs="Times New Roman"/>
                <w:color w:val="000000"/>
                <w:sz w:val="20"/>
                <w:szCs w:val="20"/>
                <w:lang w:val="en-US" w:eastAsia="en-US"/>
              </w:rPr>
            </w:pPr>
            <w:del w:id="3085" w:author="Luis Gerardo Gonzalez Morales" w:date="2019-02-17T09:38:00Z">
              <w:r w:rsidRPr="00182392" w:rsidDel="000950A9">
                <w:rPr>
                  <w:rFonts w:ascii="Calibri" w:eastAsia="Times New Roman" w:hAnsi="Calibri" w:cs="Times New Roman"/>
                  <w:color w:val="000000"/>
                  <w:sz w:val="20"/>
                  <w:szCs w:val="20"/>
                  <w:lang w:val="en-US" w:eastAsia="en-US"/>
                </w:rPr>
                <w:delText>73</w:delText>
              </w:r>
            </w:del>
          </w:p>
        </w:tc>
        <w:tc>
          <w:tcPr>
            <w:tcW w:w="960" w:type="dxa"/>
            <w:hideMark/>
          </w:tcPr>
          <w:p w14:paraId="705DBDC7" w14:textId="57FDAF8D" w:rsidR="008B3ADA" w:rsidRPr="00182392" w:rsidDel="000950A9" w:rsidRDefault="008B3ADA" w:rsidP="008B3ADA">
            <w:pPr>
              <w:rPr>
                <w:del w:id="3086" w:author="Luis Gerardo Gonzalez Morales" w:date="2019-02-17T09:38:00Z"/>
                <w:rFonts w:ascii="Calibri" w:eastAsia="Times New Roman" w:hAnsi="Calibri" w:cs="Times New Roman"/>
                <w:color w:val="000000"/>
                <w:sz w:val="20"/>
                <w:szCs w:val="20"/>
                <w:lang w:val="en-US" w:eastAsia="en-US"/>
              </w:rPr>
            </w:pPr>
            <w:del w:id="3087" w:author="Luis Gerardo Gonzalez Morales" w:date="2019-02-17T09:38:00Z">
              <w:r w:rsidRPr="00182392" w:rsidDel="000950A9">
                <w:rPr>
                  <w:rFonts w:ascii="Calibri" w:eastAsia="Times New Roman" w:hAnsi="Calibri" w:cs="Times New Roman"/>
                  <w:color w:val="000000"/>
                  <w:sz w:val="20"/>
                  <w:szCs w:val="20"/>
                  <w:lang w:val="en-US" w:eastAsia="en-US"/>
                </w:rPr>
                <w:delText>78.5</w:delText>
              </w:r>
            </w:del>
          </w:p>
        </w:tc>
      </w:tr>
      <w:tr w:rsidR="008B3ADA" w:rsidRPr="008B3677" w:rsidDel="000950A9" w14:paraId="763F0202" w14:textId="0F48DA6C" w:rsidTr="00B17A3D">
        <w:trPr>
          <w:trHeight w:val="300"/>
          <w:del w:id="3088" w:author="Luis Gerardo Gonzalez Morales" w:date="2019-02-17T09:38:00Z"/>
        </w:trPr>
        <w:tc>
          <w:tcPr>
            <w:tcW w:w="420" w:type="dxa"/>
            <w:hideMark/>
          </w:tcPr>
          <w:p w14:paraId="46194797" w14:textId="75F90BBA" w:rsidR="008B3ADA" w:rsidRPr="00182392" w:rsidDel="000950A9" w:rsidRDefault="008B3ADA" w:rsidP="008B3ADA">
            <w:pPr>
              <w:rPr>
                <w:del w:id="3089" w:author="Luis Gerardo Gonzalez Morales" w:date="2019-02-17T09:38:00Z"/>
                <w:rFonts w:ascii="Calibri" w:eastAsia="Times New Roman" w:hAnsi="Calibri" w:cs="Times New Roman"/>
                <w:color w:val="000000"/>
                <w:sz w:val="20"/>
                <w:szCs w:val="20"/>
                <w:lang w:val="en-US" w:eastAsia="en-US"/>
              </w:rPr>
            </w:pPr>
            <w:del w:id="3090"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52DC495D" w14:textId="6E43DCE6" w:rsidR="008B3ADA" w:rsidRPr="00182392" w:rsidDel="000950A9" w:rsidRDefault="008B3ADA" w:rsidP="008B3ADA">
            <w:pPr>
              <w:rPr>
                <w:del w:id="3091" w:author="Luis Gerardo Gonzalez Morales" w:date="2019-02-17T09:38:00Z"/>
                <w:rFonts w:ascii="Calibri" w:eastAsia="Times New Roman" w:hAnsi="Calibri" w:cs="Times New Roman"/>
                <w:color w:val="000000"/>
                <w:sz w:val="20"/>
                <w:szCs w:val="20"/>
                <w:lang w:val="en-US" w:eastAsia="en-US"/>
              </w:rPr>
            </w:pPr>
            <w:del w:id="3092" w:author="Luis Gerardo Gonzalez Morales" w:date="2019-02-17T09:38:00Z">
              <w:r w:rsidRPr="00182392" w:rsidDel="000950A9">
                <w:rPr>
                  <w:rFonts w:ascii="Calibri" w:eastAsia="Times New Roman" w:hAnsi="Calibri" w:cs="Times New Roman"/>
                  <w:color w:val="000000"/>
                  <w:sz w:val="20"/>
                  <w:szCs w:val="20"/>
                  <w:lang w:val="en-US" w:eastAsia="en-US"/>
                </w:rPr>
                <w:delText>No</w:delText>
              </w:r>
            </w:del>
          </w:p>
        </w:tc>
        <w:tc>
          <w:tcPr>
            <w:tcW w:w="960" w:type="dxa"/>
            <w:hideMark/>
          </w:tcPr>
          <w:p w14:paraId="67F768FF" w14:textId="3C7E46FC" w:rsidR="008B3ADA" w:rsidRPr="00182392" w:rsidDel="000950A9" w:rsidRDefault="008B3ADA" w:rsidP="008B3ADA">
            <w:pPr>
              <w:rPr>
                <w:del w:id="3093" w:author="Luis Gerardo Gonzalez Morales" w:date="2019-02-17T09:38:00Z"/>
                <w:rFonts w:ascii="Calibri" w:eastAsia="Times New Roman" w:hAnsi="Calibri" w:cs="Times New Roman"/>
                <w:color w:val="000000"/>
                <w:sz w:val="20"/>
                <w:szCs w:val="20"/>
                <w:lang w:val="en-US" w:eastAsia="en-US"/>
              </w:rPr>
            </w:pPr>
            <w:del w:id="3094" w:author="Luis Gerardo Gonzalez Morales" w:date="2019-02-17T09:38:00Z">
              <w:r w:rsidRPr="00182392" w:rsidDel="000950A9">
                <w:rPr>
                  <w:rFonts w:ascii="Calibri" w:eastAsia="Times New Roman" w:hAnsi="Calibri" w:cs="Times New Roman"/>
                  <w:color w:val="000000"/>
                  <w:sz w:val="20"/>
                  <w:szCs w:val="20"/>
                  <w:lang w:val="en-US" w:eastAsia="en-US"/>
                </w:rPr>
                <w:delText>19</w:delText>
              </w:r>
            </w:del>
          </w:p>
        </w:tc>
        <w:tc>
          <w:tcPr>
            <w:tcW w:w="960" w:type="dxa"/>
            <w:hideMark/>
          </w:tcPr>
          <w:p w14:paraId="1983F447" w14:textId="72D9240C" w:rsidR="008B3ADA" w:rsidRPr="00182392" w:rsidDel="000950A9" w:rsidRDefault="008B3ADA" w:rsidP="008B3ADA">
            <w:pPr>
              <w:rPr>
                <w:del w:id="3095" w:author="Luis Gerardo Gonzalez Morales" w:date="2019-02-17T09:38:00Z"/>
                <w:rFonts w:ascii="Calibri" w:eastAsia="Times New Roman" w:hAnsi="Calibri" w:cs="Times New Roman"/>
                <w:color w:val="000000"/>
                <w:sz w:val="20"/>
                <w:szCs w:val="20"/>
                <w:lang w:val="en-US" w:eastAsia="en-US"/>
              </w:rPr>
            </w:pPr>
            <w:del w:id="3096" w:author="Luis Gerardo Gonzalez Morales" w:date="2019-02-17T09:38:00Z">
              <w:r w:rsidRPr="00182392" w:rsidDel="000950A9">
                <w:rPr>
                  <w:rFonts w:ascii="Calibri" w:eastAsia="Times New Roman" w:hAnsi="Calibri" w:cs="Times New Roman"/>
                  <w:color w:val="000000"/>
                  <w:sz w:val="20"/>
                  <w:szCs w:val="20"/>
                  <w:lang w:val="en-US" w:eastAsia="en-US"/>
                </w:rPr>
                <w:delText>20.4</w:delText>
              </w:r>
            </w:del>
          </w:p>
        </w:tc>
      </w:tr>
      <w:tr w:rsidR="008B3ADA" w:rsidRPr="008B3677" w:rsidDel="000950A9" w14:paraId="580AC576" w14:textId="107D035C" w:rsidTr="00B17A3D">
        <w:trPr>
          <w:trHeight w:val="300"/>
          <w:del w:id="3097" w:author="Luis Gerardo Gonzalez Morales" w:date="2019-02-17T09:38:00Z"/>
        </w:trPr>
        <w:tc>
          <w:tcPr>
            <w:tcW w:w="420" w:type="dxa"/>
            <w:hideMark/>
          </w:tcPr>
          <w:p w14:paraId="6A3D0C19" w14:textId="78F010A9" w:rsidR="008B3ADA" w:rsidRPr="00182392" w:rsidDel="000950A9" w:rsidRDefault="008B3ADA" w:rsidP="008B3ADA">
            <w:pPr>
              <w:rPr>
                <w:del w:id="3098" w:author="Luis Gerardo Gonzalez Morales" w:date="2019-02-17T09:38:00Z"/>
                <w:rFonts w:ascii="Calibri" w:eastAsia="Times New Roman" w:hAnsi="Calibri" w:cs="Times New Roman"/>
                <w:color w:val="000000"/>
                <w:sz w:val="20"/>
                <w:szCs w:val="20"/>
                <w:lang w:val="en-US" w:eastAsia="en-US"/>
              </w:rPr>
            </w:pPr>
            <w:del w:id="3099"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43060136" w14:textId="2CBC22C6" w:rsidR="008B3ADA" w:rsidRPr="00182392" w:rsidDel="000950A9" w:rsidRDefault="008B3ADA" w:rsidP="008B3ADA">
            <w:pPr>
              <w:rPr>
                <w:del w:id="3100" w:author="Luis Gerardo Gonzalez Morales" w:date="2019-02-17T09:38:00Z"/>
                <w:rFonts w:ascii="Calibri" w:eastAsia="Times New Roman" w:hAnsi="Calibri" w:cs="Times New Roman"/>
                <w:color w:val="000000"/>
                <w:sz w:val="20"/>
                <w:szCs w:val="20"/>
                <w:lang w:val="en-US" w:eastAsia="en-US"/>
              </w:rPr>
            </w:pPr>
            <w:del w:id="3101" w:author="Luis Gerardo Gonzalez Morales" w:date="2019-02-17T09:38:00Z">
              <w:r w:rsidRPr="00182392" w:rsidDel="000950A9">
                <w:rPr>
                  <w:rFonts w:ascii="Calibri" w:eastAsia="Times New Roman" w:hAnsi="Calibri" w:cs="Times New Roman"/>
                  <w:color w:val="000000"/>
                  <w:sz w:val="20"/>
                  <w:szCs w:val="20"/>
                  <w:lang w:val="en-US" w:eastAsia="en-US"/>
                </w:rPr>
                <w:delText>NSO does not have a website</w:delText>
              </w:r>
            </w:del>
          </w:p>
        </w:tc>
        <w:tc>
          <w:tcPr>
            <w:tcW w:w="960" w:type="dxa"/>
            <w:hideMark/>
          </w:tcPr>
          <w:p w14:paraId="58693E32" w14:textId="488ED7AD" w:rsidR="008B3ADA" w:rsidRPr="00182392" w:rsidDel="000950A9" w:rsidRDefault="008B3ADA" w:rsidP="008B3ADA">
            <w:pPr>
              <w:rPr>
                <w:del w:id="3102" w:author="Luis Gerardo Gonzalez Morales" w:date="2019-02-17T09:38:00Z"/>
                <w:rFonts w:ascii="Calibri" w:eastAsia="Times New Roman" w:hAnsi="Calibri" w:cs="Times New Roman"/>
                <w:color w:val="000000"/>
                <w:sz w:val="20"/>
                <w:szCs w:val="20"/>
                <w:lang w:val="en-US" w:eastAsia="en-US"/>
              </w:rPr>
            </w:pPr>
            <w:del w:id="3103" w:author="Luis Gerardo Gonzalez Morales" w:date="2019-02-17T09:38:00Z">
              <w:r w:rsidRPr="00182392" w:rsidDel="000950A9">
                <w:rPr>
                  <w:rFonts w:ascii="Calibri" w:eastAsia="Times New Roman" w:hAnsi="Calibri" w:cs="Times New Roman"/>
                  <w:color w:val="000000"/>
                  <w:sz w:val="20"/>
                  <w:szCs w:val="20"/>
                  <w:lang w:val="en-US" w:eastAsia="en-US"/>
                </w:rPr>
                <w:delText>1</w:delText>
              </w:r>
            </w:del>
          </w:p>
        </w:tc>
        <w:tc>
          <w:tcPr>
            <w:tcW w:w="960" w:type="dxa"/>
            <w:hideMark/>
          </w:tcPr>
          <w:p w14:paraId="5883EC3D" w14:textId="2AF4E835" w:rsidR="008B3ADA" w:rsidRPr="00182392" w:rsidDel="000950A9" w:rsidRDefault="008B3ADA" w:rsidP="008B3ADA">
            <w:pPr>
              <w:rPr>
                <w:del w:id="3104" w:author="Luis Gerardo Gonzalez Morales" w:date="2019-02-17T09:38:00Z"/>
                <w:rFonts w:ascii="Calibri" w:eastAsia="Times New Roman" w:hAnsi="Calibri" w:cs="Times New Roman"/>
                <w:color w:val="000000"/>
                <w:sz w:val="20"/>
                <w:szCs w:val="20"/>
                <w:lang w:val="en-US" w:eastAsia="en-US"/>
              </w:rPr>
            </w:pPr>
            <w:del w:id="3105" w:author="Luis Gerardo Gonzalez Morales" w:date="2019-02-17T09:38:00Z">
              <w:r w:rsidRPr="00182392" w:rsidDel="000950A9">
                <w:rPr>
                  <w:rFonts w:ascii="Calibri" w:eastAsia="Times New Roman" w:hAnsi="Calibri" w:cs="Times New Roman"/>
                  <w:color w:val="000000"/>
                  <w:sz w:val="20"/>
                  <w:szCs w:val="20"/>
                  <w:lang w:val="en-US" w:eastAsia="en-US"/>
                </w:rPr>
                <w:delText>1.1</w:delText>
              </w:r>
            </w:del>
          </w:p>
        </w:tc>
      </w:tr>
      <w:tr w:rsidR="008B3ADA" w:rsidRPr="008B3677" w:rsidDel="000950A9" w14:paraId="710023B0" w14:textId="29995FDF" w:rsidTr="00B17A3D">
        <w:trPr>
          <w:trHeight w:val="300"/>
          <w:del w:id="3106" w:author="Luis Gerardo Gonzalez Morales" w:date="2019-02-17T09:38:00Z"/>
        </w:trPr>
        <w:tc>
          <w:tcPr>
            <w:tcW w:w="420" w:type="dxa"/>
            <w:hideMark/>
          </w:tcPr>
          <w:p w14:paraId="30462FE3" w14:textId="26F6AC8D" w:rsidR="008B3ADA" w:rsidRPr="00182392" w:rsidDel="000950A9" w:rsidRDefault="008B3ADA" w:rsidP="008B3ADA">
            <w:pPr>
              <w:rPr>
                <w:del w:id="3107" w:author="Luis Gerardo Gonzalez Morales" w:date="2019-02-17T09:38:00Z"/>
                <w:rFonts w:ascii="Calibri" w:eastAsia="Times New Roman" w:hAnsi="Calibri" w:cs="Times New Roman"/>
                <w:color w:val="000000"/>
                <w:sz w:val="20"/>
                <w:szCs w:val="20"/>
                <w:lang w:val="en-US" w:eastAsia="en-US"/>
              </w:rPr>
            </w:pPr>
            <w:del w:id="3108"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0FA7E026" w14:textId="604665AD" w:rsidR="008B3ADA" w:rsidRPr="00182392" w:rsidDel="000950A9" w:rsidRDefault="008B3ADA" w:rsidP="008B3ADA">
            <w:pPr>
              <w:rPr>
                <w:del w:id="3109" w:author="Luis Gerardo Gonzalez Morales" w:date="2019-02-17T09:38:00Z"/>
                <w:rFonts w:ascii="Calibri" w:eastAsia="Times New Roman" w:hAnsi="Calibri" w:cs="Times New Roman"/>
                <w:color w:val="000000"/>
                <w:sz w:val="20"/>
                <w:szCs w:val="20"/>
                <w:lang w:val="en-US" w:eastAsia="en-US"/>
              </w:rPr>
            </w:pPr>
            <w:del w:id="3110" w:author="Luis Gerardo Gonzalez Morales" w:date="2019-02-17T09:38:00Z">
              <w:r w:rsidRPr="00182392" w:rsidDel="000950A9">
                <w:rPr>
                  <w:rFonts w:ascii="Calibri" w:eastAsia="Times New Roman" w:hAnsi="Calibri" w:cs="Times New Roman"/>
                  <w:color w:val="000000"/>
                  <w:sz w:val="20"/>
                  <w:szCs w:val="20"/>
                  <w:lang w:val="en-US" w:eastAsia="en-US"/>
                </w:rPr>
                <w:delText>Total</w:delText>
              </w:r>
            </w:del>
          </w:p>
        </w:tc>
        <w:tc>
          <w:tcPr>
            <w:tcW w:w="960" w:type="dxa"/>
            <w:hideMark/>
          </w:tcPr>
          <w:p w14:paraId="364ECCA0" w14:textId="07B7907E" w:rsidR="008B3ADA" w:rsidRPr="00182392" w:rsidDel="000950A9" w:rsidRDefault="008B3ADA" w:rsidP="008B3ADA">
            <w:pPr>
              <w:rPr>
                <w:del w:id="3111" w:author="Luis Gerardo Gonzalez Morales" w:date="2019-02-17T09:38:00Z"/>
                <w:rFonts w:ascii="Calibri" w:eastAsia="Times New Roman" w:hAnsi="Calibri" w:cs="Times New Roman"/>
                <w:color w:val="000000"/>
                <w:sz w:val="20"/>
                <w:szCs w:val="20"/>
                <w:lang w:val="en-US" w:eastAsia="en-US"/>
              </w:rPr>
            </w:pPr>
            <w:del w:id="3112" w:author="Luis Gerardo Gonzalez Morales" w:date="2019-02-17T09:38:00Z">
              <w:r w:rsidRPr="00182392" w:rsidDel="000950A9">
                <w:rPr>
                  <w:rFonts w:ascii="Calibri" w:eastAsia="Times New Roman" w:hAnsi="Calibri" w:cs="Times New Roman"/>
                  <w:color w:val="000000"/>
                  <w:sz w:val="20"/>
                  <w:szCs w:val="20"/>
                  <w:lang w:val="en-US" w:eastAsia="en-US"/>
                </w:rPr>
                <w:delText>93</w:delText>
              </w:r>
            </w:del>
          </w:p>
        </w:tc>
        <w:tc>
          <w:tcPr>
            <w:tcW w:w="960" w:type="dxa"/>
            <w:hideMark/>
          </w:tcPr>
          <w:p w14:paraId="080CE028" w14:textId="282EE1CE" w:rsidR="008B3ADA" w:rsidRPr="00182392" w:rsidDel="000950A9" w:rsidRDefault="008B3ADA" w:rsidP="008B3ADA">
            <w:pPr>
              <w:rPr>
                <w:del w:id="3113" w:author="Luis Gerardo Gonzalez Morales" w:date="2019-02-17T09:38:00Z"/>
                <w:rFonts w:ascii="Calibri" w:eastAsia="Times New Roman" w:hAnsi="Calibri" w:cs="Times New Roman"/>
                <w:color w:val="000000"/>
                <w:sz w:val="20"/>
                <w:szCs w:val="20"/>
                <w:lang w:val="en-US" w:eastAsia="en-US"/>
              </w:rPr>
            </w:pPr>
            <w:del w:id="3114" w:author="Luis Gerardo Gonzalez Morales" w:date="2019-02-17T09:38:00Z">
              <w:r w:rsidRPr="00182392" w:rsidDel="000950A9">
                <w:rPr>
                  <w:rFonts w:ascii="Calibri" w:eastAsia="Times New Roman" w:hAnsi="Calibri" w:cs="Times New Roman"/>
                  <w:color w:val="000000"/>
                  <w:sz w:val="20"/>
                  <w:szCs w:val="20"/>
                  <w:lang w:val="en-US" w:eastAsia="en-US"/>
                </w:rPr>
                <w:delText>100</w:delText>
              </w:r>
            </w:del>
          </w:p>
        </w:tc>
      </w:tr>
    </w:tbl>
    <w:p w14:paraId="3E95C8CA" w14:textId="7BFFC526" w:rsidR="008B3ADA" w:rsidDel="000950A9" w:rsidRDefault="008B3ADA" w:rsidP="008B3ADA">
      <w:pPr>
        <w:rPr>
          <w:del w:id="3115" w:author="Luis Gerardo Gonzalez Morales" w:date="2019-02-17T09:38:00Z"/>
          <w:rFonts w:asciiTheme="majorBidi" w:hAnsiTheme="majorBidi" w:cstheme="majorBidi"/>
          <w:lang w:val="en-US"/>
        </w:rPr>
      </w:pPr>
    </w:p>
    <w:p w14:paraId="19FFF121" w14:textId="42C95E93"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7</w:t>
      </w:r>
    </w:p>
    <w:p w14:paraId="738B0557" w14:textId="3EE9A4B0" w:rsidR="008B3ADA" w:rsidRPr="00E30737" w:rsidRDefault="005E1AA2" w:rsidP="005E1AA2">
      <w:pPr>
        <w:rPr>
          <w:rFonts w:asciiTheme="majorBidi" w:hAnsiTheme="majorBidi" w:cstheme="majorBidi"/>
          <w:i/>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7</w:t>
      </w:r>
      <w:r w:rsidRPr="005E1AA2">
        <w:rPr>
          <w:rFonts w:asciiTheme="majorBidi" w:hAnsiTheme="majorBidi" w:cstheme="majorBidi"/>
          <w:highlight w:val="yellow"/>
          <w:lang w:val="en-US"/>
        </w:rPr>
        <w:t>, main challenges identified by respondents (question 7.7) included:</w:t>
      </w:r>
      <w:r w:rsidRPr="005E1AA2">
        <w:rPr>
          <w:rFonts w:asciiTheme="majorBidi" w:hAnsiTheme="majorBidi" w:cstheme="majorBidi"/>
          <w:lang w:val="en-US"/>
        </w:rPr>
        <w:t xml:space="preserve"> </w:t>
      </w:r>
    </w:p>
    <w:p w14:paraId="25A8B84E" w14:textId="77777777" w:rsidR="00C25CF4" w:rsidRDefault="00C25CF4" w:rsidP="0007304A">
      <w:pPr>
        <w:rPr>
          <w:rFonts w:asciiTheme="majorBidi" w:hAnsiTheme="majorBidi" w:cstheme="majorBidi"/>
          <w:b/>
          <w:lang w:val="en-US"/>
        </w:rPr>
      </w:pPr>
    </w:p>
    <w:p w14:paraId="13BF3FBB" w14:textId="0D64400A" w:rsidR="00637951" w:rsidRPr="00E30737" w:rsidDel="00633E5B" w:rsidRDefault="00637951" w:rsidP="0007304A">
      <w:pPr>
        <w:rPr>
          <w:del w:id="3116" w:author="Luis Gerardo Gonzalez Morales" w:date="2019-02-17T09:40:00Z"/>
          <w:rFonts w:asciiTheme="majorBidi" w:hAnsiTheme="majorBidi" w:cstheme="majorBidi"/>
          <w:b/>
          <w:lang w:val="en-US"/>
        </w:rPr>
      </w:pPr>
      <w:del w:id="3117" w:author="Luis Gerardo Gonzalez Morales" w:date="2019-02-17T09:40:00Z">
        <w:r w:rsidRPr="00E30737" w:rsidDel="00633E5B">
          <w:rPr>
            <w:rFonts w:asciiTheme="majorBidi" w:hAnsiTheme="majorBidi" w:cstheme="majorBidi"/>
            <w:b/>
            <w:lang w:val="en-US"/>
          </w:rPr>
          <w:lastRenderedPageBreak/>
          <w:delText>Principle 8</w:delText>
        </w:r>
        <w:r w:rsidR="00E30737" w:rsidRPr="00E30737" w:rsidDel="00633E5B">
          <w:rPr>
            <w:rFonts w:asciiTheme="majorBidi" w:hAnsiTheme="majorBidi" w:cstheme="majorBidi"/>
            <w:b/>
            <w:lang w:val="en-US"/>
          </w:rPr>
          <w:delText>: National Coordination</w:delText>
        </w:r>
        <w:r w:rsidR="00E30737" w:rsidDel="00633E5B">
          <w:rPr>
            <w:rStyle w:val="FootnoteReference"/>
            <w:rFonts w:asciiTheme="majorBidi" w:hAnsiTheme="majorBidi" w:cstheme="majorBidi"/>
            <w:b/>
            <w:lang w:val="en-US"/>
          </w:rPr>
          <w:footnoteReference w:id="17"/>
        </w:r>
      </w:del>
    </w:p>
    <w:p w14:paraId="1221FEF1" w14:textId="54318EC7" w:rsidR="00633E5B" w:rsidRPr="000A1104" w:rsidRDefault="00861099" w:rsidP="00633E5B">
      <w:pPr>
        <w:keepNext/>
        <w:keepLines/>
        <w:rPr>
          <w:ins w:id="3127" w:author="Luis Gerardo Gonzalez Morales" w:date="2019-02-17T09:40:00Z"/>
          <w:rFonts w:asciiTheme="majorBidi" w:hAnsiTheme="majorBidi" w:cstheme="majorBidi"/>
          <w:b/>
          <w:sz w:val="20"/>
          <w:szCs w:val="20"/>
          <w:lang w:val="en-US"/>
        </w:rPr>
      </w:pPr>
      <w:del w:id="3128" w:author="Luis Gerardo Gonzalez Morales" w:date="2019-02-17T09:40:00Z">
        <w:r w:rsidRPr="00E30737" w:rsidDel="00633E5B">
          <w:rPr>
            <w:rFonts w:asciiTheme="majorBidi" w:hAnsiTheme="majorBidi" w:cstheme="majorBidi"/>
            <w:i/>
            <w:lang w:val="en-US"/>
          </w:rPr>
          <w:delText>Question 8.1</w:delText>
        </w:r>
      </w:del>
      <w:ins w:id="3129" w:author="Luis Gerardo Gonzalez Morales" w:date="2019-02-17T09:40:00Z">
        <w:r w:rsidR="00633E5B" w:rsidRPr="000A1104">
          <w:rPr>
            <w:rFonts w:asciiTheme="majorBidi" w:hAnsiTheme="majorBidi" w:cstheme="majorBidi"/>
            <w:b/>
            <w:sz w:val="20"/>
            <w:szCs w:val="20"/>
            <w:lang w:val="en-US"/>
          </w:rPr>
          <w:t xml:space="preserve">Principle </w:t>
        </w:r>
        <w:r w:rsidR="00633E5B">
          <w:rPr>
            <w:rFonts w:asciiTheme="majorBidi" w:hAnsiTheme="majorBidi" w:cstheme="majorBidi"/>
            <w:b/>
            <w:sz w:val="20"/>
            <w:szCs w:val="20"/>
            <w:lang w:val="en-US"/>
          </w:rPr>
          <w:t>8</w:t>
        </w:r>
        <w:r w:rsidR="00633E5B" w:rsidRPr="000A1104">
          <w:rPr>
            <w:rFonts w:asciiTheme="majorBidi" w:hAnsiTheme="majorBidi" w:cstheme="majorBidi"/>
            <w:b/>
            <w:sz w:val="20"/>
            <w:szCs w:val="20"/>
            <w:lang w:val="en-US"/>
          </w:rPr>
          <w:t xml:space="preserve">: </w:t>
        </w:r>
        <w:r w:rsidR="00633E5B" w:rsidRPr="00633E5B">
          <w:rPr>
            <w:rFonts w:asciiTheme="majorBidi" w:hAnsiTheme="majorBidi" w:cstheme="majorBidi"/>
            <w:b/>
            <w:sz w:val="20"/>
            <w:szCs w:val="20"/>
            <w:lang w:val="en-US"/>
          </w:rPr>
          <w:t>National Coordination</w:t>
        </w:r>
      </w:ins>
    </w:p>
    <w:p w14:paraId="7C0B99BF" w14:textId="3D93E99D" w:rsidR="00633E5B" w:rsidRPr="00633E5B" w:rsidDel="00633E5B" w:rsidRDefault="00633E5B" w:rsidP="00633E5B">
      <w:pPr>
        <w:keepNext/>
        <w:keepLines/>
        <w:ind w:left="720" w:right="1106"/>
        <w:rPr>
          <w:del w:id="3130" w:author="Luis Gerardo Gonzalez Morales" w:date="2019-02-17T09:41:00Z"/>
          <w:moveTo w:id="3131" w:author="Luis Gerardo Gonzalez Morales" w:date="2019-02-17T09:40:00Z"/>
          <w:rFonts w:asciiTheme="majorBidi" w:hAnsiTheme="majorBidi" w:cstheme="majorBidi"/>
          <w:sz w:val="16"/>
          <w:szCs w:val="16"/>
          <w:lang w:val="en-US"/>
          <w:rPrChange w:id="3132" w:author="Luis Gerardo Gonzalez Morales" w:date="2019-02-17T09:41:00Z">
            <w:rPr>
              <w:del w:id="3133" w:author="Luis Gerardo Gonzalez Morales" w:date="2019-02-17T09:41:00Z"/>
              <w:moveTo w:id="3134" w:author="Luis Gerardo Gonzalez Morales" w:date="2019-02-17T09:40:00Z"/>
              <w:lang w:val="en-US"/>
            </w:rPr>
          </w:rPrChange>
        </w:rPr>
        <w:pPrChange w:id="3135" w:author="Luis Gerardo Gonzalez Morales" w:date="2019-02-17T09:41:00Z">
          <w:pPr>
            <w:pStyle w:val="FootnoteText"/>
          </w:pPr>
        </w:pPrChange>
      </w:pPr>
      <w:ins w:id="3136" w:author="Luis Gerardo Gonzalez Morales" w:date="2019-02-17T09:40: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ins>
      <w:ins w:id="3137" w:author="Luis Gerardo Gonzalez Morales" w:date="2019-02-17T09:41:00Z">
        <w:r w:rsidRPr="00633E5B">
          <w:rPr>
            <w:rFonts w:asciiTheme="majorBidi" w:hAnsiTheme="majorBidi" w:cstheme="majorBidi"/>
            <w:sz w:val="16"/>
            <w:szCs w:val="16"/>
            <w:lang w:val="en-US"/>
          </w:rPr>
          <w:t>Coordination among statistical agencies within countries is essential to achieve consistency and efficiency in the</w:t>
        </w:r>
        <w:r>
          <w:rPr>
            <w:rFonts w:asciiTheme="majorBidi" w:hAnsiTheme="majorBidi" w:cstheme="majorBidi"/>
            <w:sz w:val="16"/>
            <w:szCs w:val="16"/>
            <w:lang w:val="en-US"/>
          </w:rPr>
          <w:t xml:space="preserve"> </w:t>
        </w:r>
        <w:r w:rsidRPr="00633E5B">
          <w:rPr>
            <w:rFonts w:asciiTheme="majorBidi" w:hAnsiTheme="majorBidi" w:cstheme="majorBidi"/>
            <w:sz w:val="16"/>
            <w:szCs w:val="16"/>
            <w:lang w:val="en-US"/>
          </w:rPr>
          <w:t>statistical system</w:t>
        </w:r>
        <w:r w:rsidRPr="00633E5B" w:rsidDel="00633E5B">
          <w:rPr>
            <w:rFonts w:asciiTheme="majorBidi" w:hAnsiTheme="majorBidi" w:cstheme="majorBidi"/>
            <w:sz w:val="16"/>
            <w:szCs w:val="16"/>
            <w:lang w:val="en-US"/>
          </w:rPr>
          <w:t xml:space="preserve"> </w:t>
        </w:r>
      </w:ins>
      <w:moveToRangeStart w:id="3138" w:author="Luis Gerardo Gonzalez Morales" w:date="2019-02-17T09:40:00Z" w:name="move1288862"/>
      <w:moveTo w:id="3139" w:author="Luis Gerardo Gonzalez Morales" w:date="2019-02-17T09:40:00Z">
        <w:del w:id="3140" w:author="Luis Gerardo Gonzalez Morales" w:date="2019-02-17T09:41:00Z">
          <w:r w:rsidRPr="00E30737" w:rsidDel="00633E5B">
            <w:rPr>
              <w:rFonts w:asciiTheme="majorBidi" w:hAnsiTheme="majorBidi" w:cstheme="majorBidi"/>
              <w:sz w:val="16"/>
              <w:szCs w:val="16"/>
              <w:lang w:val="en-US"/>
            </w:rPr>
            <w:delText>tural or legal persons, are to be strictly confidential and used exclusive</w:delText>
          </w:r>
          <w:r w:rsidDel="00633E5B">
            <w:rPr>
              <w:rFonts w:asciiTheme="majorBidi" w:hAnsiTheme="majorBidi" w:cstheme="majorBidi"/>
              <w:sz w:val="16"/>
              <w:szCs w:val="16"/>
              <w:lang w:val="en-US"/>
            </w:rPr>
            <w:delText>ly for statistical purposes.</w:delText>
          </w:r>
          <w:r w:rsidRPr="00884D21" w:rsidDel="00633E5B">
            <w:rPr>
              <w:rFonts w:asciiTheme="majorBidi" w:hAnsiTheme="majorBidi" w:cstheme="majorBidi"/>
              <w:sz w:val="16"/>
              <w:szCs w:val="16"/>
              <w:lang w:val="en-US"/>
            </w:rPr>
            <w:delText>”</w:delText>
          </w:r>
        </w:del>
      </w:moveTo>
    </w:p>
    <w:p w14:paraId="3D3E1BE6" w14:textId="53964233" w:rsidR="00633E5B" w:rsidRPr="00633E5B" w:rsidRDefault="00633E5B" w:rsidP="00633E5B">
      <w:pPr>
        <w:keepNext/>
        <w:keepLines/>
        <w:ind w:left="720" w:right="1106"/>
        <w:rPr>
          <w:ins w:id="3141" w:author="Luis Gerardo Gonzalez Morales" w:date="2019-02-17T09:40:00Z"/>
          <w:rFonts w:asciiTheme="majorBidi" w:hAnsiTheme="majorBidi" w:cstheme="majorBidi"/>
          <w:sz w:val="16"/>
          <w:szCs w:val="16"/>
          <w:lang w:val="en-US"/>
          <w:rPrChange w:id="3142" w:author="Luis Gerardo Gonzalez Morales" w:date="2019-02-17T09:41:00Z">
            <w:rPr>
              <w:ins w:id="3143" w:author="Luis Gerardo Gonzalez Morales" w:date="2019-02-17T09:40:00Z"/>
              <w:rFonts w:asciiTheme="majorBidi" w:hAnsiTheme="majorBidi" w:cstheme="majorBidi"/>
              <w:b/>
              <w:lang w:val="en-US"/>
            </w:rPr>
          </w:rPrChange>
        </w:rPr>
        <w:pPrChange w:id="3144" w:author="Luis Gerardo Gonzalez Morales" w:date="2019-02-17T09:41:00Z">
          <w:pPr>
            <w:pStyle w:val="FootnoteText"/>
          </w:pPr>
        </w:pPrChange>
      </w:pPr>
      <w:moveTo w:id="3145" w:author="Luis Gerardo Gonzalez Morales" w:date="2019-02-17T09:40:00Z">
        <w:del w:id="3146" w:author="Luis Gerardo Gonzalez Morales" w:date="2019-02-17T09:41:00Z">
          <w:r w:rsidRPr="00E30737" w:rsidDel="00633E5B">
            <w:rPr>
              <w:rFonts w:asciiTheme="majorBidi" w:hAnsiTheme="majorBidi" w:cstheme="majorBidi"/>
              <w:sz w:val="16"/>
              <w:szCs w:val="16"/>
              <w:lang w:val="en-US"/>
            </w:rPr>
            <w:delText>nsistency and efficiency in the statistica</w:delText>
          </w:r>
          <w:r w:rsidDel="00633E5B">
            <w:rPr>
              <w:rFonts w:asciiTheme="majorBidi" w:hAnsiTheme="majorBidi" w:cstheme="majorBidi"/>
              <w:sz w:val="16"/>
              <w:szCs w:val="16"/>
              <w:lang w:val="en-US"/>
            </w:rPr>
            <w:delText>l system</w:delText>
          </w:r>
        </w:del>
      </w:moveTo>
      <w:moveToRangeEnd w:id="3138"/>
      <w:ins w:id="3147" w:author="Luis Gerardo Gonzalez Morales" w:date="2019-02-17T09:40:00Z">
        <w:r w:rsidRPr="00884D21">
          <w:rPr>
            <w:rFonts w:asciiTheme="majorBidi" w:hAnsiTheme="majorBidi" w:cstheme="majorBidi"/>
            <w:sz w:val="16"/>
            <w:szCs w:val="16"/>
            <w:lang w:val="en-US"/>
          </w:rPr>
          <w:t>”</w:t>
        </w:r>
        <w:r w:rsidRPr="00633E5B" w:rsidDel="00D13511">
          <w:rPr>
            <w:rFonts w:asciiTheme="majorBidi" w:hAnsiTheme="majorBidi" w:cstheme="majorBidi"/>
            <w:sz w:val="16"/>
            <w:szCs w:val="16"/>
            <w:lang w:val="en-US"/>
            <w:rPrChange w:id="3148" w:author="Luis Gerardo Gonzalez Morales" w:date="2019-02-17T09:41:00Z">
              <w:rPr>
                <w:rFonts w:asciiTheme="majorBidi" w:hAnsiTheme="majorBidi" w:cstheme="majorBidi"/>
                <w:b/>
                <w:lang w:val="en-US"/>
              </w:rPr>
            </w:rPrChange>
          </w:rPr>
          <w:t xml:space="preserve"> </w:t>
        </w:r>
      </w:ins>
    </w:p>
    <w:p w14:paraId="54BDD85B" w14:textId="472977B5" w:rsidR="00633E5B" w:rsidDel="00F80CA5" w:rsidRDefault="00633E5B" w:rsidP="00C25CF4">
      <w:pPr>
        <w:rPr>
          <w:del w:id="3149" w:author="Luis Gerardo Gonzalez Morales" w:date="2019-02-17T09:42:00Z"/>
          <w:rFonts w:asciiTheme="majorBidi" w:hAnsiTheme="majorBidi" w:cstheme="majorBidi"/>
          <w:iCs/>
          <w:lang w:val="en-US"/>
        </w:rPr>
      </w:pPr>
    </w:p>
    <w:p w14:paraId="1CE2351F" w14:textId="77777777" w:rsidR="00F80CA5" w:rsidRPr="00F80CA5" w:rsidRDefault="00F80CA5" w:rsidP="0007304A">
      <w:pPr>
        <w:rPr>
          <w:ins w:id="3150" w:author="Luis Gerardo Gonzalez Morales" w:date="2019-02-17T09:49:00Z"/>
          <w:rFonts w:asciiTheme="majorBidi" w:hAnsiTheme="majorBidi" w:cstheme="majorBidi"/>
          <w:iCs/>
          <w:lang w:val="en-US"/>
          <w:rPrChange w:id="3151" w:author="Luis Gerardo Gonzalez Morales" w:date="2019-02-17T09:49:00Z">
            <w:rPr>
              <w:ins w:id="3152" w:author="Luis Gerardo Gonzalez Morales" w:date="2019-02-17T09:49:00Z"/>
              <w:rFonts w:asciiTheme="majorBidi" w:hAnsiTheme="majorBidi" w:cstheme="majorBidi"/>
              <w:i/>
              <w:lang w:val="en-US"/>
            </w:rPr>
          </w:rPrChange>
        </w:rPr>
      </w:pPr>
    </w:p>
    <w:p w14:paraId="51B4E76E" w14:textId="14CAE7C0" w:rsidR="00047B9B" w:rsidRPr="00D109FB" w:rsidRDefault="007F1834" w:rsidP="00C25CF4">
      <w:pPr>
        <w:rPr>
          <w:rFonts w:asciiTheme="majorBidi" w:hAnsiTheme="majorBidi" w:cstheme="majorBidi"/>
          <w:iCs/>
          <w:lang w:val="en-US"/>
        </w:rPr>
      </w:pPr>
      <w:commentRangeStart w:id="3153"/>
      <w:r>
        <w:rPr>
          <w:rFonts w:asciiTheme="majorBidi" w:hAnsiTheme="majorBidi" w:cstheme="majorBidi"/>
          <w:iCs/>
          <w:lang w:val="en-US"/>
        </w:rPr>
        <w:t>Ninety-one o</w:t>
      </w:r>
      <w:r w:rsidR="00407BD0">
        <w:rPr>
          <w:rFonts w:asciiTheme="majorBidi" w:hAnsiTheme="majorBidi" w:cstheme="majorBidi"/>
          <w:iCs/>
          <w:lang w:val="en-US"/>
        </w:rPr>
        <w:t xml:space="preserve">ut of the 93 national statistical offices reported that at least one other agency in their </w:t>
      </w:r>
      <w:commentRangeEnd w:id="3153"/>
      <w:r w:rsidR="007F006C">
        <w:rPr>
          <w:rStyle w:val="CommentReference"/>
        </w:rPr>
        <w:commentReference w:id="3153"/>
      </w:r>
      <w:r w:rsidR="00407BD0">
        <w:rPr>
          <w:rFonts w:asciiTheme="majorBidi" w:hAnsiTheme="majorBidi" w:cstheme="majorBidi"/>
          <w:iCs/>
          <w:lang w:val="en-US"/>
        </w:rPr>
        <w:t xml:space="preserve">country produces official statistics on behalf of the government. </w:t>
      </w:r>
      <w:r w:rsidR="006F41DB">
        <w:rPr>
          <w:rFonts w:asciiTheme="majorBidi" w:hAnsiTheme="majorBidi" w:cstheme="majorBidi"/>
          <w:iCs/>
          <w:lang w:val="en-US"/>
        </w:rPr>
        <w:t xml:space="preserve">The </w:t>
      </w:r>
      <w:r w:rsidR="00237146">
        <w:rPr>
          <w:rFonts w:asciiTheme="majorBidi" w:hAnsiTheme="majorBidi" w:cstheme="majorBidi"/>
          <w:iCs/>
          <w:lang w:val="en-US"/>
        </w:rPr>
        <w:t xml:space="preserve">two </w:t>
      </w:r>
      <w:del w:id="3154" w:author="Luis Gerardo Gonzalez Morales" w:date="2019-02-17T09:43:00Z">
        <w:r w:rsidR="00237146" w:rsidDel="00F80CA5">
          <w:rPr>
            <w:rFonts w:asciiTheme="majorBidi" w:hAnsiTheme="majorBidi" w:cstheme="majorBidi"/>
            <w:iCs/>
            <w:lang w:val="en-US"/>
          </w:rPr>
          <w:delText xml:space="preserve">most popular </w:delText>
        </w:r>
      </w:del>
      <w:r w:rsidR="00237146">
        <w:rPr>
          <w:rFonts w:asciiTheme="majorBidi" w:hAnsiTheme="majorBidi" w:cstheme="majorBidi"/>
          <w:iCs/>
          <w:lang w:val="en-US"/>
        </w:rPr>
        <w:t xml:space="preserve">other agencies </w:t>
      </w:r>
      <w:ins w:id="3155" w:author="Luis Gerardo Gonzalez Morales" w:date="2019-02-17T09:44:00Z">
        <w:r w:rsidR="00F80CA5">
          <w:rPr>
            <w:rFonts w:asciiTheme="majorBidi" w:hAnsiTheme="majorBidi" w:cstheme="majorBidi"/>
            <w:iCs/>
            <w:lang w:val="en-US"/>
          </w:rPr>
          <w:t xml:space="preserve">most frequently </w:t>
        </w:r>
      </w:ins>
      <w:r w:rsidR="00237146">
        <w:rPr>
          <w:rFonts w:asciiTheme="majorBidi" w:hAnsiTheme="majorBidi" w:cstheme="majorBidi"/>
          <w:iCs/>
          <w:lang w:val="en-US"/>
        </w:rPr>
        <w:t xml:space="preserve">identified </w:t>
      </w:r>
      <w:ins w:id="3156" w:author="Luis Gerardo Gonzalez Morales" w:date="2019-02-17T09:44:00Z">
        <w:r w:rsidR="00F80CA5">
          <w:rPr>
            <w:rFonts w:asciiTheme="majorBidi" w:hAnsiTheme="majorBidi" w:cstheme="majorBidi"/>
            <w:iCs/>
            <w:lang w:val="en-US"/>
          </w:rPr>
          <w:t xml:space="preserve">as producers of official statistics </w:t>
        </w:r>
      </w:ins>
      <w:r w:rsidR="00237146">
        <w:rPr>
          <w:rFonts w:asciiTheme="majorBidi" w:hAnsiTheme="majorBidi" w:cstheme="majorBidi"/>
          <w:iCs/>
          <w:lang w:val="en-US"/>
        </w:rPr>
        <w:t xml:space="preserve">were </w:t>
      </w:r>
      <w:r w:rsidR="00407BD0">
        <w:rPr>
          <w:rFonts w:asciiTheme="majorBidi" w:hAnsiTheme="majorBidi" w:cstheme="majorBidi"/>
          <w:iCs/>
          <w:lang w:val="en-US"/>
        </w:rPr>
        <w:t xml:space="preserve">the statistical services of </w:t>
      </w:r>
      <w:del w:id="3157" w:author="Luis Gerardo Gonzalez Morales" w:date="2019-02-17T09:44:00Z">
        <w:r w:rsidR="00407BD0" w:rsidDel="00F80CA5">
          <w:rPr>
            <w:rFonts w:asciiTheme="majorBidi" w:hAnsiTheme="majorBidi" w:cstheme="majorBidi"/>
            <w:iCs/>
            <w:lang w:val="en-US"/>
          </w:rPr>
          <w:delText>their country’s</w:delText>
        </w:r>
      </w:del>
      <w:ins w:id="3158" w:author="Luis Gerardo Gonzalez Morales" w:date="2019-02-17T09:44:00Z">
        <w:r w:rsidR="00F80CA5">
          <w:rPr>
            <w:rFonts w:asciiTheme="majorBidi" w:hAnsiTheme="majorBidi" w:cstheme="majorBidi"/>
            <w:iCs/>
            <w:lang w:val="en-US"/>
          </w:rPr>
          <w:t>the</w:t>
        </w:r>
      </w:ins>
      <w:r w:rsidR="00407BD0">
        <w:rPr>
          <w:rFonts w:asciiTheme="majorBidi" w:hAnsiTheme="majorBidi" w:cstheme="majorBidi"/>
          <w:iCs/>
          <w:lang w:val="en-US"/>
        </w:rPr>
        <w:t xml:space="preserve"> Central Bank</w:t>
      </w:r>
      <w:r w:rsidR="00237146">
        <w:rPr>
          <w:rFonts w:asciiTheme="majorBidi" w:hAnsiTheme="majorBidi" w:cstheme="majorBidi"/>
          <w:iCs/>
          <w:lang w:val="en-US"/>
        </w:rPr>
        <w:t xml:space="preserve"> (</w:t>
      </w:r>
      <w:ins w:id="3159" w:author="Luis Gerardo Gonzalez Morales" w:date="2019-02-17T09:44:00Z">
        <w:r w:rsidR="00F80CA5">
          <w:rPr>
            <w:rFonts w:asciiTheme="majorBidi" w:hAnsiTheme="majorBidi" w:cstheme="majorBidi"/>
            <w:iCs/>
            <w:lang w:val="en-US"/>
          </w:rPr>
          <w:t>90</w:t>
        </w:r>
      </w:ins>
      <w:del w:id="3160" w:author="Luis Gerardo Gonzalez Morales" w:date="2019-02-17T09:44:00Z">
        <w:r w:rsidR="00237146" w:rsidDel="00F80CA5">
          <w:rPr>
            <w:rFonts w:asciiTheme="majorBidi" w:hAnsiTheme="majorBidi" w:cstheme="majorBidi"/>
            <w:iCs/>
            <w:lang w:val="en-US"/>
          </w:rPr>
          <w:delText>89</w:delText>
        </w:r>
      </w:del>
      <w:r w:rsidR="00237146">
        <w:rPr>
          <w:rFonts w:asciiTheme="majorBidi" w:hAnsiTheme="majorBidi" w:cstheme="majorBidi"/>
          <w:iCs/>
          <w:lang w:val="en-US"/>
        </w:rPr>
        <w:t xml:space="preserve"> </w:t>
      </w:r>
      <w:del w:id="3161" w:author="Luis Gerardo Gonzalez Morales" w:date="2019-02-13T20:59:00Z">
        <w:r w:rsidR="00237146" w:rsidDel="00D83CAF">
          <w:rPr>
            <w:rFonts w:asciiTheme="majorBidi" w:hAnsiTheme="majorBidi" w:cstheme="majorBidi"/>
            <w:iCs/>
            <w:lang w:val="en-US"/>
          </w:rPr>
          <w:delText>per cent</w:delText>
        </w:r>
      </w:del>
      <w:ins w:id="3162" w:author="Luis Gerardo Gonzalez Morales" w:date="2019-02-13T20:59:00Z">
        <w:r w:rsidR="00D83CAF">
          <w:rPr>
            <w:rFonts w:asciiTheme="majorBidi" w:hAnsiTheme="majorBidi" w:cstheme="majorBidi"/>
            <w:iCs/>
            <w:lang w:val="en-US"/>
          </w:rPr>
          <w:t>percent</w:t>
        </w:r>
      </w:ins>
      <w:r w:rsidR="00237146">
        <w:rPr>
          <w:rFonts w:asciiTheme="majorBidi" w:hAnsiTheme="majorBidi" w:cstheme="majorBidi"/>
          <w:iCs/>
          <w:lang w:val="en-US"/>
        </w:rPr>
        <w:t>)</w:t>
      </w:r>
      <w:r w:rsidR="00407BD0">
        <w:rPr>
          <w:rFonts w:asciiTheme="majorBidi" w:hAnsiTheme="majorBidi" w:cstheme="majorBidi"/>
          <w:iCs/>
          <w:lang w:val="en-US"/>
        </w:rPr>
        <w:t xml:space="preserve"> </w:t>
      </w:r>
      <w:r w:rsidR="00237146">
        <w:rPr>
          <w:rFonts w:asciiTheme="majorBidi" w:hAnsiTheme="majorBidi" w:cstheme="majorBidi"/>
          <w:iCs/>
          <w:lang w:val="en-US"/>
        </w:rPr>
        <w:t xml:space="preserve">and </w:t>
      </w:r>
      <w:ins w:id="3163" w:author="Luis Gerardo Gonzalez Morales" w:date="2019-02-17T09:44:00Z">
        <w:r w:rsidR="00F80CA5">
          <w:rPr>
            <w:rFonts w:asciiTheme="majorBidi" w:hAnsiTheme="majorBidi" w:cstheme="majorBidi"/>
            <w:iCs/>
            <w:lang w:val="en-US"/>
          </w:rPr>
          <w:t xml:space="preserve">the </w:t>
        </w:r>
      </w:ins>
      <w:r w:rsidR="00237146">
        <w:rPr>
          <w:rFonts w:asciiTheme="majorBidi" w:hAnsiTheme="majorBidi" w:cstheme="majorBidi"/>
          <w:iCs/>
          <w:lang w:val="en-US"/>
        </w:rPr>
        <w:t>s</w:t>
      </w:r>
      <w:r w:rsidR="00407BD0">
        <w:rPr>
          <w:rFonts w:asciiTheme="majorBidi" w:hAnsiTheme="majorBidi" w:cstheme="majorBidi"/>
          <w:iCs/>
          <w:lang w:val="en-US"/>
        </w:rPr>
        <w:t xml:space="preserve">tatistical services in line ministries </w:t>
      </w:r>
      <w:r w:rsidR="00237146">
        <w:rPr>
          <w:rFonts w:asciiTheme="majorBidi" w:hAnsiTheme="majorBidi" w:cstheme="majorBidi"/>
          <w:iCs/>
          <w:lang w:val="en-US"/>
        </w:rPr>
        <w:t>(</w:t>
      </w:r>
      <w:r w:rsidR="00407BD0">
        <w:rPr>
          <w:rFonts w:asciiTheme="majorBidi" w:hAnsiTheme="majorBidi" w:cstheme="majorBidi"/>
          <w:iCs/>
          <w:lang w:val="en-US"/>
        </w:rPr>
        <w:t xml:space="preserve">86 </w:t>
      </w:r>
      <w:del w:id="3164" w:author="Luis Gerardo Gonzalez Morales" w:date="2019-02-13T20:59:00Z">
        <w:r w:rsidR="00407BD0" w:rsidDel="00D83CAF">
          <w:rPr>
            <w:rFonts w:asciiTheme="majorBidi" w:hAnsiTheme="majorBidi" w:cstheme="majorBidi"/>
            <w:iCs/>
            <w:lang w:val="en-US"/>
          </w:rPr>
          <w:delText>per cent</w:delText>
        </w:r>
      </w:del>
      <w:ins w:id="3165" w:author="Luis Gerardo Gonzalez Morales" w:date="2019-02-13T20:59:00Z">
        <w:r w:rsidR="00D83CAF">
          <w:rPr>
            <w:rFonts w:asciiTheme="majorBidi" w:hAnsiTheme="majorBidi" w:cstheme="majorBidi"/>
            <w:iCs/>
            <w:lang w:val="en-US"/>
          </w:rPr>
          <w:t>percent</w:t>
        </w:r>
      </w:ins>
      <w:r w:rsidR="00237146">
        <w:rPr>
          <w:rFonts w:asciiTheme="majorBidi" w:hAnsiTheme="majorBidi" w:cstheme="majorBidi"/>
          <w:iCs/>
          <w:lang w:val="en-US"/>
        </w:rPr>
        <w:t>)</w:t>
      </w:r>
      <w:r w:rsidR="00407BD0">
        <w:rPr>
          <w:rFonts w:asciiTheme="majorBidi" w:hAnsiTheme="majorBidi" w:cstheme="majorBidi"/>
          <w:iCs/>
          <w:lang w:val="en-US"/>
        </w:rPr>
        <w:t xml:space="preserve">. </w:t>
      </w:r>
      <w:ins w:id="3166" w:author="Luis Gerardo Gonzalez Morales" w:date="2019-02-17T09:45:00Z">
        <w:r w:rsidR="00F80CA5">
          <w:rPr>
            <w:rFonts w:asciiTheme="majorBidi" w:hAnsiTheme="majorBidi" w:cstheme="majorBidi"/>
            <w:iCs/>
            <w:lang w:val="en-US"/>
          </w:rPr>
          <w:t>S</w:t>
        </w:r>
        <w:r w:rsidR="00F80CA5" w:rsidRPr="00237146">
          <w:rPr>
            <w:rFonts w:asciiTheme="majorBidi" w:hAnsiTheme="majorBidi" w:cstheme="majorBidi"/>
            <w:iCs/>
            <w:lang w:val="en-US"/>
          </w:rPr>
          <w:t>tatistical offices at the sub-national level</w:t>
        </w:r>
        <w:r w:rsidR="00F80CA5">
          <w:rPr>
            <w:rFonts w:asciiTheme="majorBidi" w:hAnsiTheme="majorBidi" w:cstheme="majorBidi"/>
            <w:iCs/>
            <w:lang w:val="en-US"/>
          </w:rPr>
          <w:t xml:space="preserve"> </w:t>
        </w:r>
      </w:ins>
      <w:ins w:id="3167" w:author="Luis Gerardo Gonzalez Morales" w:date="2019-02-17T09:44:00Z">
        <w:r w:rsidR="00F80CA5">
          <w:rPr>
            <w:rFonts w:asciiTheme="majorBidi" w:hAnsiTheme="majorBidi" w:cstheme="majorBidi"/>
            <w:iCs/>
            <w:lang w:val="en-US"/>
          </w:rPr>
          <w:t xml:space="preserve">also </w:t>
        </w:r>
      </w:ins>
      <w:del w:id="3168" w:author="Luis Gerardo Gonzalez Morales" w:date="2019-02-17T09:44:00Z">
        <w:r w:rsidR="00237146" w:rsidDel="00F80CA5">
          <w:rPr>
            <w:rFonts w:asciiTheme="majorBidi" w:hAnsiTheme="majorBidi" w:cstheme="majorBidi"/>
            <w:iCs/>
            <w:lang w:val="en-US"/>
          </w:rPr>
          <w:delText xml:space="preserve">Other producers </w:delText>
        </w:r>
      </w:del>
      <w:del w:id="3169" w:author="Luis Gerardo Gonzalez Morales" w:date="2019-02-17T09:45:00Z">
        <w:r w:rsidR="00237146" w:rsidDel="00F80CA5">
          <w:rPr>
            <w:rFonts w:asciiTheme="majorBidi" w:hAnsiTheme="majorBidi" w:cstheme="majorBidi"/>
            <w:iCs/>
            <w:lang w:val="en-US"/>
          </w:rPr>
          <w:delText>identified</w:delText>
        </w:r>
      </w:del>
      <w:ins w:id="3170" w:author="Luis Gerardo Gonzalez Morales" w:date="2019-02-17T09:45:00Z">
        <w:r w:rsidR="00F80CA5">
          <w:rPr>
            <w:rFonts w:asciiTheme="majorBidi" w:hAnsiTheme="majorBidi" w:cstheme="majorBidi"/>
            <w:iCs/>
            <w:lang w:val="en-US"/>
          </w:rPr>
          <w:t xml:space="preserve">have responsibilities in the production of official statistics on behalf of the government in about half of the countries that responded to the questionnaire </w:t>
        </w:r>
      </w:ins>
      <w:del w:id="3171" w:author="Luis Gerardo Gonzalez Morales" w:date="2019-02-17T09:45:00Z">
        <w:r w:rsidR="00237146" w:rsidDel="00F80CA5">
          <w:rPr>
            <w:rFonts w:asciiTheme="majorBidi" w:hAnsiTheme="majorBidi" w:cstheme="majorBidi"/>
            <w:iCs/>
            <w:lang w:val="en-US"/>
          </w:rPr>
          <w:delText xml:space="preserve"> </w:delText>
        </w:r>
      </w:del>
      <w:del w:id="3172" w:author="Luis Gerardo Gonzalez Morales" w:date="2019-02-17T09:44:00Z">
        <w:r w:rsidR="00237146" w:rsidDel="00F80CA5">
          <w:rPr>
            <w:rFonts w:asciiTheme="majorBidi" w:hAnsiTheme="majorBidi" w:cstheme="majorBidi"/>
            <w:iCs/>
            <w:lang w:val="en-US"/>
          </w:rPr>
          <w:delText xml:space="preserve">were </w:delText>
        </w:r>
      </w:del>
      <w:del w:id="3173" w:author="Luis Gerardo Gonzalez Morales" w:date="2019-02-17T09:45:00Z">
        <w:r w:rsidR="00237146" w:rsidDel="00F80CA5">
          <w:rPr>
            <w:rFonts w:asciiTheme="majorBidi" w:hAnsiTheme="majorBidi" w:cstheme="majorBidi"/>
            <w:iCs/>
            <w:lang w:val="en-US"/>
          </w:rPr>
          <w:delText>s</w:delText>
        </w:r>
        <w:r w:rsidR="00237146" w:rsidRPr="00237146" w:rsidDel="00F80CA5">
          <w:rPr>
            <w:rFonts w:asciiTheme="majorBidi" w:hAnsiTheme="majorBidi" w:cstheme="majorBidi"/>
            <w:iCs/>
            <w:lang w:val="en-US"/>
          </w:rPr>
          <w:delText>tatistical offices at the sub-national level</w:delText>
        </w:r>
        <w:r w:rsidR="00237146" w:rsidDel="00F80CA5">
          <w:rPr>
            <w:rFonts w:asciiTheme="majorBidi" w:hAnsiTheme="majorBidi" w:cstheme="majorBidi"/>
            <w:iCs/>
            <w:lang w:val="en-US"/>
          </w:rPr>
          <w:delText xml:space="preserve"> </w:delText>
        </w:r>
      </w:del>
      <w:r w:rsidR="00237146">
        <w:rPr>
          <w:rFonts w:asciiTheme="majorBidi" w:hAnsiTheme="majorBidi" w:cstheme="majorBidi"/>
          <w:iCs/>
          <w:lang w:val="en-US"/>
        </w:rPr>
        <w:t xml:space="preserve">(47 </w:t>
      </w:r>
      <w:del w:id="3174" w:author="Luis Gerardo Gonzalez Morales" w:date="2019-02-13T20:59:00Z">
        <w:r w:rsidR="00237146" w:rsidDel="00D83CAF">
          <w:rPr>
            <w:rFonts w:asciiTheme="majorBidi" w:hAnsiTheme="majorBidi" w:cstheme="majorBidi"/>
            <w:iCs/>
            <w:lang w:val="en-US"/>
          </w:rPr>
          <w:delText>per cent</w:delText>
        </w:r>
      </w:del>
      <w:ins w:id="3175" w:author="Luis Gerardo Gonzalez Morales" w:date="2019-02-13T20:59:00Z">
        <w:r w:rsidR="00D83CAF">
          <w:rPr>
            <w:rFonts w:asciiTheme="majorBidi" w:hAnsiTheme="majorBidi" w:cstheme="majorBidi"/>
            <w:iCs/>
            <w:lang w:val="en-US"/>
          </w:rPr>
          <w:t>percent</w:t>
        </w:r>
      </w:ins>
      <w:r w:rsidR="00237146">
        <w:rPr>
          <w:rFonts w:asciiTheme="majorBidi" w:hAnsiTheme="majorBidi" w:cstheme="majorBidi"/>
          <w:iCs/>
          <w:lang w:val="en-US"/>
        </w:rPr>
        <w:t>)</w:t>
      </w:r>
      <w:del w:id="3176" w:author="Luis Gerardo Gonzalez Morales" w:date="2019-02-17T09:45:00Z">
        <w:r w:rsidR="00237146" w:rsidDel="00F80CA5">
          <w:rPr>
            <w:rFonts w:asciiTheme="majorBidi" w:hAnsiTheme="majorBidi" w:cstheme="majorBidi"/>
            <w:iCs/>
            <w:lang w:val="en-US"/>
          </w:rPr>
          <w:delText>,</w:delText>
        </w:r>
      </w:del>
      <w:ins w:id="3177" w:author="Luis Gerardo Gonzalez Morales" w:date="2019-02-17T09:46:00Z">
        <w:r w:rsidR="00F80CA5">
          <w:rPr>
            <w:rFonts w:asciiTheme="majorBidi" w:hAnsiTheme="majorBidi" w:cstheme="majorBidi"/>
            <w:iCs/>
            <w:lang w:val="en-US"/>
          </w:rPr>
          <w:t xml:space="preserve">.  In addition, </w:t>
        </w:r>
      </w:ins>
      <w:del w:id="3178" w:author="Luis Gerardo Gonzalez Morales" w:date="2019-02-17T09:46:00Z">
        <w:r w:rsidR="00237146" w:rsidDel="00F80CA5">
          <w:rPr>
            <w:rFonts w:asciiTheme="majorBidi" w:hAnsiTheme="majorBidi" w:cstheme="majorBidi"/>
            <w:iCs/>
            <w:lang w:val="en-US"/>
          </w:rPr>
          <w:delText xml:space="preserve"> </w:delText>
        </w:r>
      </w:del>
      <w:r w:rsidR="00237146">
        <w:rPr>
          <w:rFonts w:asciiTheme="majorBidi" w:hAnsiTheme="majorBidi" w:cstheme="majorBidi"/>
          <w:iCs/>
          <w:lang w:val="en-US"/>
        </w:rPr>
        <w:t>public research institutes</w:t>
      </w:r>
      <w:ins w:id="3179" w:author="Luis Gerardo Gonzalez Morales" w:date="2019-02-17T09:46:00Z">
        <w:r w:rsidR="00F80CA5">
          <w:rPr>
            <w:rFonts w:asciiTheme="majorBidi" w:hAnsiTheme="majorBidi" w:cstheme="majorBidi"/>
            <w:iCs/>
            <w:lang w:val="en-US"/>
          </w:rPr>
          <w:t xml:space="preserve"> </w:t>
        </w:r>
      </w:ins>
      <w:del w:id="3180" w:author="Luis Gerardo Gonzalez Morales" w:date="2019-02-17T09:46:00Z">
        <w:r w:rsidR="00237146" w:rsidDel="00F80CA5">
          <w:rPr>
            <w:rFonts w:asciiTheme="majorBidi" w:hAnsiTheme="majorBidi" w:cstheme="majorBidi"/>
            <w:iCs/>
            <w:lang w:val="en-US"/>
          </w:rPr>
          <w:delText xml:space="preserve"> </w:delText>
        </w:r>
      </w:del>
      <w:ins w:id="3181" w:author="Luis Gerardo Gonzalez Morales" w:date="2019-02-17T09:46:00Z">
        <w:r w:rsidR="00F80CA5">
          <w:rPr>
            <w:rFonts w:asciiTheme="majorBidi" w:hAnsiTheme="majorBidi" w:cstheme="majorBidi"/>
            <w:iCs/>
            <w:lang w:val="en-US"/>
          </w:rPr>
          <w:t xml:space="preserve">and </w:t>
        </w:r>
      </w:ins>
      <w:del w:id="3182" w:author="Luis Gerardo Gonzalez Morales" w:date="2019-02-17T09:46:00Z">
        <w:r w:rsidR="00237146" w:rsidDel="00F80CA5">
          <w:rPr>
            <w:rFonts w:asciiTheme="majorBidi" w:hAnsiTheme="majorBidi" w:cstheme="majorBidi"/>
            <w:iCs/>
            <w:lang w:val="en-US"/>
          </w:rPr>
          <w:delText xml:space="preserve">(24 </w:delText>
        </w:r>
      </w:del>
      <w:del w:id="3183" w:author="Luis Gerardo Gonzalez Morales" w:date="2019-02-13T20:59:00Z">
        <w:r w:rsidR="00237146" w:rsidDel="00D83CAF">
          <w:rPr>
            <w:rFonts w:asciiTheme="majorBidi" w:hAnsiTheme="majorBidi" w:cstheme="majorBidi"/>
            <w:iCs/>
            <w:lang w:val="en-US"/>
          </w:rPr>
          <w:delText>per cent</w:delText>
        </w:r>
      </w:del>
      <w:del w:id="3184" w:author="Luis Gerardo Gonzalez Morales" w:date="2019-02-17T09:46:00Z">
        <w:r w:rsidR="00237146" w:rsidDel="00F80CA5">
          <w:rPr>
            <w:rFonts w:asciiTheme="majorBidi" w:hAnsiTheme="majorBidi" w:cstheme="majorBidi"/>
            <w:iCs/>
            <w:lang w:val="en-US"/>
          </w:rPr>
          <w:delText xml:space="preserve">), </w:delText>
        </w:r>
      </w:del>
      <w:r w:rsidR="00237146">
        <w:rPr>
          <w:rFonts w:asciiTheme="majorBidi" w:hAnsiTheme="majorBidi" w:cstheme="majorBidi"/>
          <w:iCs/>
          <w:lang w:val="en-US"/>
        </w:rPr>
        <w:t>s</w:t>
      </w:r>
      <w:r w:rsidR="00237146" w:rsidRPr="00237146">
        <w:rPr>
          <w:rFonts w:asciiTheme="majorBidi" w:hAnsiTheme="majorBidi" w:cstheme="majorBidi"/>
          <w:iCs/>
          <w:lang w:val="en-US"/>
        </w:rPr>
        <w:t xml:space="preserve">tatistical research and training centers </w:t>
      </w:r>
      <w:ins w:id="3185" w:author="Luis Gerardo Gonzalez Morales" w:date="2019-02-17T09:46:00Z">
        <w:r w:rsidR="00F80CA5">
          <w:rPr>
            <w:rFonts w:asciiTheme="majorBidi" w:hAnsiTheme="majorBidi" w:cstheme="majorBidi"/>
            <w:iCs/>
            <w:lang w:val="en-US"/>
          </w:rPr>
          <w:t xml:space="preserve">are producers of official statistics in </w:t>
        </w:r>
      </w:ins>
      <w:del w:id="3186" w:author="Luis Gerardo Gonzalez Morales" w:date="2019-02-17T09:46:00Z">
        <w:r w:rsidR="00237146" w:rsidDel="00F80CA5">
          <w:rPr>
            <w:rFonts w:asciiTheme="majorBidi" w:hAnsiTheme="majorBidi" w:cstheme="majorBidi"/>
            <w:iCs/>
            <w:lang w:val="en-US"/>
          </w:rPr>
          <w:delText>(</w:delText>
        </w:r>
      </w:del>
      <w:ins w:id="3187" w:author="Luis Gerardo Gonzalez Morales" w:date="2019-02-17T09:46:00Z">
        <w:r w:rsidR="00F80CA5">
          <w:rPr>
            <w:rFonts w:asciiTheme="majorBidi" w:hAnsiTheme="majorBidi" w:cstheme="majorBidi"/>
            <w:iCs/>
            <w:lang w:val="en-US"/>
          </w:rPr>
          <w:t xml:space="preserve">24 and </w:t>
        </w:r>
      </w:ins>
      <w:r w:rsidR="00237146">
        <w:rPr>
          <w:rFonts w:asciiTheme="majorBidi" w:hAnsiTheme="majorBidi" w:cstheme="majorBidi"/>
          <w:iCs/>
          <w:lang w:val="en-US"/>
        </w:rPr>
        <w:t xml:space="preserve">20 </w:t>
      </w:r>
      <w:del w:id="3188" w:author="Luis Gerardo Gonzalez Morales" w:date="2019-02-13T20:59:00Z">
        <w:r w:rsidR="00237146" w:rsidDel="00D83CAF">
          <w:rPr>
            <w:rFonts w:asciiTheme="majorBidi" w:hAnsiTheme="majorBidi" w:cstheme="majorBidi"/>
            <w:iCs/>
            <w:lang w:val="en-US"/>
          </w:rPr>
          <w:delText>per cent</w:delText>
        </w:r>
      </w:del>
      <w:ins w:id="3189" w:author="Luis Gerardo Gonzalez Morales" w:date="2019-02-13T20:59:00Z">
        <w:r w:rsidR="00D83CAF">
          <w:rPr>
            <w:rFonts w:asciiTheme="majorBidi" w:hAnsiTheme="majorBidi" w:cstheme="majorBidi"/>
            <w:iCs/>
            <w:lang w:val="en-US"/>
          </w:rPr>
          <w:t>percent</w:t>
        </w:r>
      </w:ins>
      <w:ins w:id="3190" w:author="Luis Gerardo Gonzalez Morales" w:date="2019-02-17T09:46:00Z">
        <w:r w:rsidR="00F80CA5">
          <w:rPr>
            <w:rFonts w:asciiTheme="majorBidi" w:hAnsiTheme="majorBidi" w:cstheme="majorBidi"/>
            <w:iCs/>
            <w:lang w:val="en-US"/>
          </w:rPr>
          <w:t xml:space="preserve"> of the </w:t>
        </w:r>
      </w:ins>
      <w:ins w:id="3191" w:author="Luis Gerardo Gonzalez Morales" w:date="2019-02-17T09:47:00Z">
        <w:r w:rsidR="00F80CA5">
          <w:rPr>
            <w:rFonts w:asciiTheme="majorBidi" w:hAnsiTheme="majorBidi" w:cstheme="majorBidi"/>
            <w:iCs/>
            <w:lang w:val="en-US"/>
          </w:rPr>
          <w:t xml:space="preserve">respondents, respectively. </w:t>
        </w:r>
      </w:ins>
      <w:del w:id="3192" w:author="Luis Gerardo Gonzalez Morales" w:date="2019-02-17T09:46:00Z">
        <w:r w:rsidR="00237146" w:rsidDel="00F80CA5">
          <w:rPr>
            <w:rFonts w:asciiTheme="majorBidi" w:hAnsiTheme="majorBidi" w:cstheme="majorBidi"/>
            <w:iCs/>
            <w:lang w:val="en-US"/>
          </w:rPr>
          <w:delText>)</w:delText>
        </w:r>
      </w:del>
      <w:del w:id="3193" w:author="Luis Gerardo Gonzalez Morales" w:date="2019-02-17T09:47:00Z">
        <w:r w:rsidR="00237146" w:rsidDel="00F80CA5">
          <w:rPr>
            <w:rFonts w:asciiTheme="majorBidi" w:hAnsiTheme="majorBidi" w:cstheme="majorBidi"/>
            <w:iCs/>
            <w:lang w:val="en-US"/>
          </w:rPr>
          <w:delText>, and s</w:delText>
        </w:r>
      </w:del>
      <w:del w:id="3194" w:author="Luis Gerardo Gonzalez Morales" w:date="2019-02-17T09:48:00Z">
        <w:r w:rsidR="00237146" w:rsidRPr="00237146" w:rsidDel="00F80CA5">
          <w:rPr>
            <w:rFonts w:asciiTheme="majorBidi" w:hAnsiTheme="majorBidi" w:cstheme="majorBidi"/>
            <w:iCs/>
            <w:lang w:val="en-US"/>
          </w:rPr>
          <w:delText>upra-national bodies (e.g.</w:delText>
        </w:r>
      </w:del>
      <w:del w:id="3195" w:author="Luis Gerardo Gonzalez Morales" w:date="2019-02-17T09:47:00Z">
        <w:r w:rsidR="00237146" w:rsidRPr="00237146" w:rsidDel="00F80CA5">
          <w:rPr>
            <w:rFonts w:asciiTheme="majorBidi" w:hAnsiTheme="majorBidi" w:cstheme="majorBidi"/>
            <w:iCs/>
            <w:lang w:val="en-US"/>
          </w:rPr>
          <w:delText xml:space="preserve"> </w:delText>
        </w:r>
      </w:del>
      <w:del w:id="3196" w:author="Luis Gerardo Gonzalez Morales" w:date="2019-02-17T09:48:00Z">
        <w:r w:rsidR="00237146" w:rsidRPr="00237146" w:rsidDel="00F80CA5">
          <w:rPr>
            <w:rFonts w:asciiTheme="majorBidi" w:hAnsiTheme="majorBidi" w:cstheme="majorBidi"/>
            <w:iCs/>
            <w:lang w:val="en-US"/>
          </w:rPr>
          <w:delText>Eurostat)</w:delText>
        </w:r>
        <w:r w:rsidR="00237146" w:rsidDel="00F80CA5">
          <w:rPr>
            <w:rFonts w:asciiTheme="majorBidi" w:hAnsiTheme="majorBidi" w:cstheme="majorBidi"/>
            <w:iCs/>
            <w:lang w:val="en-US"/>
          </w:rPr>
          <w:delText xml:space="preserve"> (13 </w:delText>
        </w:r>
      </w:del>
      <w:del w:id="3197" w:author="Luis Gerardo Gonzalez Morales" w:date="2019-02-13T20:59:00Z">
        <w:r w:rsidR="00237146" w:rsidDel="00D83CAF">
          <w:rPr>
            <w:rFonts w:asciiTheme="majorBidi" w:hAnsiTheme="majorBidi" w:cstheme="majorBidi"/>
            <w:iCs/>
            <w:lang w:val="en-US"/>
          </w:rPr>
          <w:delText>per cent</w:delText>
        </w:r>
      </w:del>
      <w:del w:id="3198" w:author="Luis Gerardo Gonzalez Morales" w:date="2019-02-17T09:48:00Z">
        <w:r w:rsidR="00237146" w:rsidDel="00F80CA5">
          <w:rPr>
            <w:rFonts w:asciiTheme="majorBidi" w:hAnsiTheme="majorBidi" w:cstheme="majorBidi"/>
            <w:iCs/>
            <w:lang w:val="en-US"/>
          </w:rPr>
          <w:delText xml:space="preserve">). For 12 </w:delText>
        </w:r>
      </w:del>
      <w:del w:id="3199" w:author="Luis Gerardo Gonzalez Morales" w:date="2019-02-13T20:59:00Z">
        <w:r w:rsidR="00237146" w:rsidDel="00D83CAF">
          <w:rPr>
            <w:rFonts w:asciiTheme="majorBidi" w:hAnsiTheme="majorBidi" w:cstheme="majorBidi"/>
            <w:iCs/>
            <w:lang w:val="en-US"/>
          </w:rPr>
          <w:delText>per cent</w:delText>
        </w:r>
      </w:del>
      <w:del w:id="3200" w:author="Luis Gerardo Gonzalez Morales" w:date="2019-02-17T09:48:00Z">
        <w:r w:rsidR="00237146" w:rsidDel="00F80CA5">
          <w:rPr>
            <w:rFonts w:asciiTheme="majorBidi" w:hAnsiTheme="majorBidi" w:cstheme="majorBidi"/>
            <w:iCs/>
            <w:lang w:val="en-US"/>
          </w:rPr>
          <w:delText xml:space="preserve"> of the respondents, some official statistics are produced by private institutions.</w:delText>
        </w:r>
      </w:del>
      <w:r w:rsidR="00237146">
        <w:rPr>
          <w:rFonts w:asciiTheme="majorBidi" w:hAnsiTheme="majorBidi" w:cstheme="majorBidi"/>
          <w:iCs/>
          <w:lang w:val="en-US"/>
        </w:rPr>
        <w:t xml:space="preserve"> </w:t>
      </w:r>
      <w:del w:id="3201" w:author="Luis Gerardo Gonzalez Morales" w:date="2019-02-17T09:49:00Z">
        <w:r w:rsidR="00592E3E" w:rsidDel="00F80CA5">
          <w:rPr>
            <w:rFonts w:asciiTheme="majorBidi" w:hAnsiTheme="majorBidi" w:cstheme="majorBidi"/>
            <w:iCs/>
            <w:lang w:val="en-US"/>
          </w:rPr>
          <w:delText>Also</w:delText>
        </w:r>
      </w:del>
      <w:ins w:id="3202" w:author="Luis Gerardo Gonzalez Morales" w:date="2019-02-17T09:49:00Z">
        <w:r w:rsidR="00F80CA5">
          <w:rPr>
            <w:rFonts w:asciiTheme="majorBidi" w:hAnsiTheme="majorBidi" w:cstheme="majorBidi"/>
            <w:iCs/>
            <w:lang w:val="en-US"/>
          </w:rPr>
          <w:t>Finally, it is worth noting that o</w:t>
        </w:r>
      </w:ins>
      <w:del w:id="3203" w:author="Luis Gerardo Gonzalez Morales" w:date="2019-02-17T09:49:00Z">
        <w:r w:rsidR="00592E3E" w:rsidDel="00F80CA5">
          <w:rPr>
            <w:rFonts w:asciiTheme="majorBidi" w:hAnsiTheme="majorBidi" w:cstheme="majorBidi"/>
            <w:iCs/>
            <w:lang w:val="en-US"/>
          </w:rPr>
          <w:delText xml:space="preserve">, </w:delText>
        </w:r>
      </w:del>
      <w:del w:id="3204" w:author="Luis Gerardo Gonzalez Morales" w:date="2019-02-17T09:48:00Z">
        <w:r w:rsidR="00592E3E" w:rsidDel="00F80CA5">
          <w:rPr>
            <w:rFonts w:asciiTheme="majorBidi" w:hAnsiTheme="majorBidi" w:cstheme="majorBidi"/>
            <w:iCs/>
            <w:lang w:val="en-US"/>
          </w:rPr>
          <w:delText>i</w:delText>
        </w:r>
        <w:r w:rsidR="00407BD0" w:rsidDel="00F80CA5">
          <w:rPr>
            <w:rFonts w:asciiTheme="majorBidi" w:hAnsiTheme="majorBidi" w:cstheme="majorBidi"/>
            <w:iCs/>
            <w:lang w:val="en-US"/>
          </w:rPr>
          <w:delText xml:space="preserve">t is worth pointing out that for </w:delText>
        </w:r>
      </w:del>
      <w:del w:id="3205" w:author="Luis Gerardo Gonzalez Morales" w:date="2019-02-17T09:49:00Z">
        <w:r w:rsidR="00407BD0" w:rsidDel="00F80CA5">
          <w:rPr>
            <w:rFonts w:asciiTheme="majorBidi" w:hAnsiTheme="majorBidi" w:cstheme="majorBidi"/>
            <w:iCs/>
            <w:lang w:val="en-US"/>
          </w:rPr>
          <w:delText>o</w:delText>
        </w:r>
      </w:del>
      <w:r w:rsidR="00407BD0">
        <w:rPr>
          <w:rFonts w:asciiTheme="majorBidi" w:hAnsiTheme="majorBidi" w:cstheme="majorBidi"/>
          <w:iCs/>
          <w:lang w:val="en-US"/>
        </w:rPr>
        <w:t xml:space="preserve">ne of the two respondents that </w:t>
      </w:r>
      <w:r w:rsidR="00237146">
        <w:rPr>
          <w:rFonts w:asciiTheme="majorBidi" w:hAnsiTheme="majorBidi" w:cstheme="majorBidi"/>
          <w:iCs/>
          <w:lang w:val="en-US"/>
        </w:rPr>
        <w:t>did not identify</w:t>
      </w:r>
      <w:r w:rsidR="007F006C">
        <w:rPr>
          <w:rFonts w:asciiTheme="majorBidi" w:hAnsiTheme="majorBidi" w:cstheme="majorBidi"/>
          <w:iCs/>
          <w:lang w:val="en-US"/>
        </w:rPr>
        <w:t xml:space="preserve"> </w:t>
      </w:r>
      <w:r w:rsidR="00407BD0">
        <w:rPr>
          <w:rFonts w:asciiTheme="majorBidi" w:hAnsiTheme="majorBidi" w:cstheme="majorBidi"/>
          <w:iCs/>
          <w:lang w:val="en-US"/>
        </w:rPr>
        <w:t>another agency that prod</w:t>
      </w:r>
      <w:r w:rsidR="007F006C">
        <w:rPr>
          <w:rFonts w:asciiTheme="majorBidi" w:hAnsiTheme="majorBidi" w:cstheme="majorBidi"/>
          <w:iCs/>
          <w:lang w:val="en-US"/>
        </w:rPr>
        <w:t>uces official statistics in addition to the national statistical office</w:t>
      </w:r>
      <w:commentRangeStart w:id="3206"/>
      <w:r w:rsidR="007F006C">
        <w:rPr>
          <w:rFonts w:asciiTheme="majorBidi" w:hAnsiTheme="majorBidi" w:cstheme="majorBidi"/>
          <w:iCs/>
          <w:lang w:val="en-US"/>
        </w:rPr>
        <w:t>, their statistical law does allow for other institutions to produce official statistics upon request</w:t>
      </w:r>
      <w:commentRangeEnd w:id="3206"/>
      <w:r w:rsidR="007F006C">
        <w:rPr>
          <w:rStyle w:val="CommentReference"/>
        </w:rPr>
        <w:commentReference w:id="3206"/>
      </w:r>
      <w:r w:rsidR="007F006C">
        <w:rPr>
          <w:rFonts w:asciiTheme="majorBidi" w:hAnsiTheme="majorBidi" w:cstheme="majorBidi"/>
          <w:iCs/>
          <w:lang w:val="en-US"/>
        </w:rPr>
        <w:t>.</w:t>
      </w:r>
    </w:p>
    <w:tbl>
      <w:tblPr>
        <w:tblW w:w="8640" w:type="dxa"/>
        <w:tblInd w:w="93" w:type="dxa"/>
        <w:tblLook w:val="04A0" w:firstRow="1" w:lastRow="0" w:firstColumn="1" w:lastColumn="0" w:noHBand="0" w:noVBand="1"/>
      </w:tblPr>
      <w:tblGrid>
        <w:gridCol w:w="789"/>
        <w:gridCol w:w="6196"/>
        <w:gridCol w:w="706"/>
        <w:gridCol w:w="949"/>
      </w:tblGrid>
      <w:tr w:rsidR="00861099" w:rsidRPr="00861099" w:rsidDel="00F80CA5" w14:paraId="07C51CE7" w14:textId="751F27F8" w:rsidTr="00F80CA5">
        <w:trPr>
          <w:trHeight w:val="560"/>
          <w:del w:id="3207" w:author="Luis Gerardo Gonzalez Morales" w:date="2019-02-17T09:42:00Z"/>
        </w:trPr>
        <w:tc>
          <w:tcPr>
            <w:tcW w:w="7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4741D4" w14:textId="68DB4081" w:rsidR="00861099" w:rsidRPr="00861099" w:rsidDel="00F80CA5" w:rsidRDefault="00861099" w:rsidP="00861099">
            <w:pPr>
              <w:spacing w:after="0" w:line="240" w:lineRule="auto"/>
              <w:jc w:val="right"/>
              <w:rPr>
                <w:del w:id="3208" w:author="Luis Gerardo Gonzalez Morales" w:date="2019-02-17T09:42:00Z"/>
                <w:rFonts w:ascii="Calibri" w:eastAsia="Times New Roman" w:hAnsi="Calibri" w:cs="Times New Roman"/>
                <w:color w:val="000000"/>
                <w:sz w:val="20"/>
                <w:szCs w:val="20"/>
                <w:lang w:val="en-US" w:eastAsia="en-US"/>
              </w:rPr>
            </w:pPr>
            <w:del w:id="3209" w:author="Luis Gerardo Gonzalez Morales" w:date="2019-02-17T09:42:00Z">
              <w:r w:rsidRPr="00861099" w:rsidDel="00F80CA5">
                <w:rPr>
                  <w:rFonts w:ascii="Calibri" w:eastAsia="Times New Roman" w:hAnsi="Calibri" w:cs="Times New Roman"/>
                  <w:color w:val="000000"/>
                  <w:sz w:val="20"/>
                  <w:szCs w:val="20"/>
                  <w:lang w:val="en-US" w:eastAsia="en-US"/>
                </w:rPr>
                <w:delText>8.1</w:delText>
              </w:r>
            </w:del>
          </w:p>
        </w:tc>
        <w:tc>
          <w:tcPr>
            <w:tcW w:w="6196" w:type="dxa"/>
            <w:tcBorders>
              <w:top w:val="single" w:sz="4" w:space="0" w:color="auto"/>
              <w:left w:val="nil"/>
              <w:bottom w:val="single" w:sz="4" w:space="0" w:color="auto"/>
              <w:right w:val="single" w:sz="4" w:space="0" w:color="auto"/>
            </w:tcBorders>
            <w:shd w:val="clear" w:color="auto" w:fill="auto"/>
            <w:vAlign w:val="bottom"/>
            <w:hideMark/>
          </w:tcPr>
          <w:p w14:paraId="3DB566B7" w14:textId="3E4675AC" w:rsidR="00861099" w:rsidRPr="00861099" w:rsidDel="00F80CA5" w:rsidRDefault="00861099" w:rsidP="00861099">
            <w:pPr>
              <w:spacing w:after="0" w:line="240" w:lineRule="auto"/>
              <w:rPr>
                <w:del w:id="3210" w:author="Luis Gerardo Gonzalez Morales" w:date="2019-02-17T09:42:00Z"/>
                <w:rFonts w:ascii="Calibri" w:eastAsia="Times New Roman" w:hAnsi="Calibri" w:cs="Times New Roman"/>
                <w:color w:val="000000"/>
                <w:sz w:val="20"/>
                <w:szCs w:val="20"/>
                <w:lang w:val="en-US" w:eastAsia="en-US"/>
              </w:rPr>
            </w:pPr>
            <w:del w:id="3211" w:author="Luis Gerardo Gonzalez Morales" w:date="2019-02-17T09:42:00Z">
              <w:r w:rsidRPr="00861099" w:rsidDel="00F80CA5">
                <w:rPr>
                  <w:rFonts w:ascii="Calibri" w:eastAsia="Times New Roman" w:hAnsi="Calibri" w:cs="Times New Roman"/>
                  <w:color w:val="000000"/>
                  <w:sz w:val="20"/>
                  <w:szCs w:val="20"/>
                  <w:lang w:val="en-US" w:eastAsia="en-US"/>
                </w:rPr>
                <w:delText xml:space="preserve">Which agencies other than the NSO produce official statistics on behalf of the government in your country?  (multiple) </w:delText>
              </w:r>
            </w:del>
          </w:p>
        </w:tc>
        <w:tc>
          <w:tcPr>
            <w:tcW w:w="706" w:type="dxa"/>
            <w:tcBorders>
              <w:top w:val="single" w:sz="4" w:space="0" w:color="auto"/>
              <w:left w:val="nil"/>
              <w:bottom w:val="single" w:sz="4" w:space="0" w:color="auto"/>
              <w:right w:val="single" w:sz="4" w:space="0" w:color="auto"/>
            </w:tcBorders>
            <w:shd w:val="clear" w:color="auto" w:fill="auto"/>
            <w:vAlign w:val="bottom"/>
            <w:hideMark/>
          </w:tcPr>
          <w:p w14:paraId="73324854" w14:textId="301D1509" w:rsidR="00861099" w:rsidRPr="00861099" w:rsidDel="00F80CA5" w:rsidRDefault="00861099" w:rsidP="00861099">
            <w:pPr>
              <w:spacing w:after="0" w:line="240" w:lineRule="auto"/>
              <w:rPr>
                <w:del w:id="3212" w:author="Luis Gerardo Gonzalez Morales" w:date="2019-02-17T09:42:00Z"/>
                <w:rFonts w:ascii="Calibri" w:eastAsia="Times New Roman" w:hAnsi="Calibri" w:cs="Times New Roman"/>
                <w:color w:val="000000"/>
                <w:sz w:val="20"/>
                <w:szCs w:val="20"/>
                <w:lang w:val="en-US" w:eastAsia="en-US"/>
              </w:rPr>
            </w:pPr>
            <w:del w:id="3213" w:author="Luis Gerardo Gonzalez Morales" w:date="2019-02-17T09:42:00Z">
              <w:r w:rsidRPr="00861099" w:rsidDel="00F80CA5">
                <w:rPr>
                  <w:rFonts w:ascii="Calibri" w:eastAsia="Times New Roman" w:hAnsi="Calibri" w:cs="Times New Roman"/>
                  <w:color w:val="000000"/>
                  <w:sz w:val="20"/>
                  <w:szCs w:val="20"/>
                  <w:lang w:val="en-US" w:eastAsia="en-US"/>
                </w:rPr>
                <w:delText>Count</w:delText>
              </w:r>
            </w:del>
          </w:p>
        </w:tc>
        <w:tc>
          <w:tcPr>
            <w:tcW w:w="949" w:type="dxa"/>
            <w:tcBorders>
              <w:top w:val="single" w:sz="4" w:space="0" w:color="auto"/>
              <w:left w:val="nil"/>
              <w:bottom w:val="single" w:sz="4" w:space="0" w:color="auto"/>
              <w:right w:val="single" w:sz="4" w:space="0" w:color="auto"/>
            </w:tcBorders>
            <w:shd w:val="clear" w:color="auto" w:fill="auto"/>
            <w:vAlign w:val="bottom"/>
            <w:hideMark/>
          </w:tcPr>
          <w:p w14:paraId="6B0DB427" w14:textId="66BCD408" w:rsidR="00861099" w:rsidRPr="00861099" w:rsidDel="00F80CA5" w:rsidRDefault="00861099" w:rsidP="00861099">
            <w:pPr>
              <w:spacing w:after="0" w:line="240" w:lineRule="auto"/>
              <w:rPr>
                <w:del w:id="3214" w:author="Luis Gerardo Gonzalez Morales" w:date="2019-02-17T09:42:00Z"/>
                <w:rFonts w:ascii="Calibri" w:eastAsia="Times New Roman" w:hAnsi="Calibri" w:cs="Times New Roman"/>
                <w:color w:val="000000"/>
                <w:sz w:val="20"/>
                <w:szCs w:val="20"/>
                <w:lang w:val="en-US" w:eastAsia="en-US"/>
              </w:rPr>
            </w:pPr>
            <w:del w:id="3215" w:author="Luis Gerardo Gonzalez Morales" w:date="2019-02-17T09:42:00Z">
              <w:r w:rsidRPr="00861099" w:rsidDel="00F80CA5">
                <w:rPr>
                  <w:rFonts w:ascii="Calibri" w:eastAsia="Times New Roman" w:hAnsi="Calibri" w:cs="Times New Roman"/>
                  <w:color w:val="000000"/>
                  <w:sz w:val="20"/>
                  <w:szCs w:val="20"/>
                  <w:lang w:val="en-US" w:eastAsia="en-US"/>
                </w:rPr>
                <w:delText>% based on 93</w:delText>
              </w:r>
            </w:del>
          </w:p>
        </w:tc>
      </w:tr>
      <w:tr w:rsidR="00861099" w:rsidRPr="00861099" w:rsidDel="00F80CA5" w14:paraId="4DB7AF9E" w14:textId="28177E92" w:rsidTr="00F80CA5">
        <w:trPr>
          <w:trHeight w:val="280"/>
          <w:del w:id="3216"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2FF29094" w14:textId="474D58F8" w:rsidR="00861099" w:rsidRPr="00861099" w:rsidDel="00F80CA5" w:rsidRDefault="00861099" w:rsidP="00861099">
            <w:pPr>
              <w:spacing w:after="0" w:line="240" w:lineRule="auto"/>
              <w:rPr>
                <w:del w:id="3217" w:author="Luis Gerardo Gonzalez Morales" w:date="2019-02-17T09:42:00Z"/>
                <w:rFonts w:ascii="Calibri" w:eastAsia="Times New Roman" w:hAnsi="Calibri" w:cs="Times New Roman"/>
                <w:color w:val="000000"/>
                <w:sz w:val="20"/>
                <w:szCs w:val="20"/>
                <w:lang w:val="en-US" w:eastAsia="en-US"/>
              </w:rPr>
            </w:pPr>
            <w:del w:id="3218"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07A13C42" w14:textId="7D5AEFF1" w:rsidR="00861099" w:rsidRPr="00861099" w:rsidDel="00F80CA5" w:rsidRDefault="00861099" w:rsidP="00861099">
            <w:pPr>
              <w:spacing w:after="0" w:line="240" w:lineRule="auto"/>
              <w:rPr>
                <w:del w:id="3219" w:author="Luis Gerardo Gonzalez Morales" w:date="2019-02-17T09:42:00Z"/>
                <w:rFonts w:ascii="Calibri" w:eastAsia="Times New Roman" w:hAnsi="Calibri" w:cs="Times New Roman"/>
                <w:color w:val="000000"/>
                <w:sz w:val="20"/>
                <w:szCs w:val="20"/>
                <w:lang w:val="en-US" w:eastAsia="en-US"/>
              </w:rPr>
            </w:pPr>
            <w:del w:id="3220" w:author="Luis Gerardo Gonzalez Morales" w:date="2019-02-17T09:42:00Z">
              <w:r w:rsidRPr="00861099" w:rsidDel="00F80CA5">
                <w:rPr>
                  <w:rFonts w:ascii="Calibri" w:eastAsia="Times New Roman" w:hAnsi="Calibri" w:cs="Times New Roman"/>
                  <w:color w:val="000000"/>
                  <w:sz w:val="20"/>
                  <w:szCs w:val="20"/>
                  <w:lang w:val="en-US" w:eastAsia="en-US"/>
                </w:rPr>
                <w:delText>Statistical services in the Central Bank</w:delText>
              </w:r>
            </w:del>
          </w:p>
        </w:tc>
        <w:tc>
          <w:tcPr>
            <w:tcW w:w="706" w:type="dxa"/>
            <w:tcBorders>
              <w:top w:val="nil"/>
              <w:left w:val="nil"/>
              <w:bottom w:val="single" w:sz="4" w:space="0" w:color="auto"/>
              <w:right w:val="single" w:sz="4" w:space="0" w:color="auto"/>
            </w:tcBorders>
            <w:shd w:val="clear" w:color="auto" w:fill="auto"/>
            <w:vAlign w:val="bottom"/>
            <w:hideMark/>
          </w:tcPr>
          <w:p w14:paraId="4F91762F" w14:textId="24B3E631" w:rsidR="00861099" w:rsidRPr="00861099" w:rsidDel="00F80CA5" w:rsidRDefault="00861099" w:rsidP="00861099">
            <w:pPr>
              <w:spacing w:after="0" w:line="240" w:lineRule="auto"/>
              <w:jc w:val="right"/>
              <w:rPr>
                <w:del w:id="3221" w:author="Luis Gerardo Gonzalez Morales" w:date="2019-02-17T09:42:00Z"/>
                <w:rFonts w:ascii="Calibri" w:eastAsia="Times New Roman" w:hAnsi="Calibri" w:cs="Times New Roman"/>
                <w:color w:val="000000"/>
                <w:sz w:val="20"/>
                <w:szCs w:val="20"/>
                <w:lang w:val="en-US" w:eastAsia="en-US"/>
              </w:rPr>
            </w:pPr>
            <w:del w:id="3222" w:author="Luis Gerardo Gonzalez Morales" w:date="2019-02-17T09:42:00Z">
              <w:r w:rsidRPr="00861099" w:rsidDel="00F80CA5">
                <w:rPr>
                  <w:rFonts w:ascii="Calibri" w:eastAsia="Times New Roman" w:hAnsi="Calibri" w:cs="Times New Roman"/>
                  <w:color w:val="000000"/>
                  <w:sz w:val="20"/>
                  <w:szCs w:val="20"/>
                  <w:lang w:val="en-US" w:eastAsia="en-US"/>
                </w:rPr>
                <w:delText>83</w:delText>
              </w:r>
            </w:del>
          </w:p>
        </w:tc>
        <w:tc>
          <w:tcPr>
            <w:tcW w:w="949" w:type="dxa"/>
            <w:tcBorders>
              <w:top w:val="nil"/>
              <w:left w:val="nil"/>
              <w:bottom w:val="single" w:sz="4" w:space="0" w:color="auto"/>
              <w:right w:val="single" w:sz="4" w:space="0" w:color="auto"/>
            </w:tcBorders>
            <w:shd w:val="clear" w:color="auto" w:fill="auto"/>
            <w:vAlign w:val="bottom"/>
            <w:hideMark/>
          </w:tcPr>
          <w:p w14:paraId="1A6FCA7C" w14:textId="2492A02C" w:rsidR="00861099" w:rsidRPr="00861099" w:rsidDel="00F80CA5" w:rsidRDefault="00861099" w:rsidP="00861099">
            <w:pPr>
              <w:spacing w:after="0" w:line="240" w:lineRule="auto"/>
              <w:jc w:val="right"/>
              <w:rPr>
                <w:del w:id="3223" w:author="Luis Gerardo Gonzalez Morales" w:date="2019-02-17T09:42:00Z"/>
                <w:rFonts w:ascii="Calibri" w:eastAsia="Times New Roman" w:hAnsi="Calibri" w:cs="Times New Roman"/>
                <w:color w:val="000000"/>
                <w:sz w:val="20"/>
                <w:szCs w:val="20"/>
                <w:lang w:val="en-US" w:eastAsia="en-US"/>
              </w:rPr>
            </w:pPr>
            <w:del w:id="3224" w:author="Luis Gerardo Gonzalez Morales" w:date="2019-02-17T09:42:00Z">
              <w:r w:rsidRPr="00861099" w:rsidDel="00F80CA5">
                <w:rPr>
                  <w:rFonts w:ascii="Calibri" w:eastAsia="Times New Roman" w:hAnsi="Calibri" w:cs="Times New Roman"/>
                  <w:color w:val="000000"/>
                  <w:sz w:val="20"/>
                  <w:szCs w:val="20"/>
                  <w:lang w:val="en-US" w:eastAsia="en-US"/>
                </w:rPr>
                <w:delText>89.2</w:delText>
              </w:r>
            </w:del>
          </w:p>
        </w:tc>
      </w:tr>
      <w:tr w:rsidR="00861099" w:rsidRPr="00861099" w:rsidDel="00F80CA5" w14:paraId="59DD00B2" w14:textId="4C089E42" w:rsidTr="00F80CA5">
        <w:trPr>
          <w:trHeight w:val="280"/>
          <w:del w:id="3225"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1AD91F8F" w14:textId="285F5E90" w:rsidR="00861099" w:rsidRPr="00861099" w:rsidDel="00F80CA5" w:rsidRDefault="00861099" w:rsidP="00861099">
            <w:pPr>
              <w:spacing w:after="0" w:line="240" w:lineRule="auto"/>
              <w:rPr>
                <w:del w:id="3226" w:author="Luis Gerardo Gonzalez Morales" w:date="2019-02-17T09:42:00Z"/>
                <w:rFonts w:ascii="Calibri" w:eastAsia="Times New Roman" w:hAnsi="Calibri" w:cs="Times New Roman"/>
                <w:color w:val="000000"/>
                <w:sz w:val="20"/>
                <w:szCs w:val="20"/>
                <w:lang w:val="en-US" w:eastAsia="en-US"/>
              </w:rPr>
            </w:pPr>
            <w:del w:id="3227"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169C7EA7" w14:textId="6DBB84A4" w:rsidR="00861099" w:rsidRPr="00861099" w:rsidDel="00F80CA5" w:rsidRDefault="00861099" w:rsidP="00861099">
            <w:pPr>
              <w:spacing w:after="0" w:line="240" w:lineRule="auto"/>
              <w:rPr>
                <w:del w:id="3228" w:author="Luis Gerardo Gonzalez Morales" w:date="2019-02-17T09:42:00Z"/>
                <w:rFonts w:ascii="Calibri" w:eastAsia="Times New Roman" w:hAnsi="Calibri" w:cs="Times New Roman"/>
                <w:color w:val="000000"/>
                <w:sz w:val="20"/>
                <w:szCs w:val="20"/>
                <w:lang w:val="en-US" w:eastAsia="en-US"/>
              </w:rPr>
            </w:pPr>
            <w:del w:id="3229" w:author="Luis Gerardo Gonzalez Morales" w:date="2019-02-17T09:42:00Z">
              <w:r w:rsidRPr="00861099" w:rsidDel="00F80CA5">
                <w:rPr>
                  <w:rFonts w:ascii="Calibri" w:eastAsia="Times New Roman" w:hAnsi="Calibri" w:cs="Times New Roman"/>
                  <w:color w:val="000000"/>
                  <w:sz w:val="20"/>
                  <w:szCs w:val="20"/>
                  <w:lang w:val="en-US" w:eastAsia="en-US"/>
                </w:rPr>
                <w:delText>Statistical services in line ministries</w:delText>
              </w:r>
            </w:del>
          </w:p>
        </w:tc>
        <w:tc>
          <w:tcPr>
            <w:tcW w:w="706" w:type="dxa"/>
            <w:tcBorders>
              <w:top w:val="nil"/>
              <w:left w:val="nil"/>
              <w:bottom w:val="single" w:sz="4" w:space="0" w:color="auto"/>
              <w:right w:val="single" w:sz="4" w:space="0" w:color="auto"/>
            </w:tcBorders>
            <w:shd w:val="clear" w:color="auto" w:fill="auto"/>
            <w:vAlign w:val="bottom"/>
            <w:hideMark/>
          </w:tcPr>
          <w:p w14:paraId="0CB38E02" w14:textId="4DDC689C" w:rsidR="00861099" w:rsidRPr="00861099" w:rsidDel="00F80CA5" w:rsidRDefault="00861099" w:rsidP="00861099">
            <w:pPr>
              <w:spacing w:after="0" w:line="240" w:lineRule="auto"/>
              <w:jc w:val="right"/>
              <w:rPr>
                <w:del w:id="3230" w:author="Luis Gerardo Gonzalez Morales" w:date="2019-02-17T09:42:00Z"/>
                <w:rFonts w:ascii="Calibri" w:eastAsia="Times New Roman" w:hAnsi="Calibri" w:cs="Times New Roman"/>
                <w:color w:val="000000"/>
                <w:sz w:val="20"/>
                <w:szCs w:val="20"/>
                <w:lang w:val="en-US" w:eastAsia="en-US"/>
              </w:rPr>
            </w:pPr>
            <w:del w:id="3231" w:author="Luis Gerardo Gonzalez Morales" w:date="2019-02-17T09:42:00Z">
              <w:r w:rsidRPr="00861099" w:rsidDel="00F80CA5">
                <w:rPr>
                  <w:rFonts w:ascii="Calibri" w:eastAsia="Times New Roman" w:hAnsi="Calibri" w:cs="Times New Roman"/>
                  <w:color w:val="000000"/>
                  <w:sz w:val="20"/>
                  <w:szCs w:val="20"/>
                  <w:lang w:val="en-US" w:eastAsia="en-US"/>
                </w:rPr>
                <w:delText>80</w:delText>
              </w:r>
            </w:del>
          </w:p>
        </w:tc>
        <w:tc>
          <w:tcPr>
            <w:tcW w:w="949" w:type="dxa"/>
            <w:tcBorders>
              <w:top w:val="nil"/>
              <w:left w:val="nil"/>
              <w:bottom w:val="single" w:sz="4" w:space="0" w:color="auto"/>
              <w:right w:val="single" w:sz="4" w:space="0" w:color="auto"/>
            </w:tcBorders>
            <w:shd w:val="clear" w:color="auto" w:fill="auto"/>
            <w:vAlign w:val="bottom"/>
            <w:hideMark/>
          </w:tcPr>
          <w:p w14:paraId="5F5BA530" w14:textId="1BA60B35" w:rsidR="00861099" w:rsidRPr="00861099" w:rsidDel="00F80CA5" w:rsidRDefault="00861099" w:rsidP="00861099">
            <w:pPr>
              <w:spacing w:after="0" w:line="240" w:lineRule="auto"/>
              <w:jc w:val="right"/>
              <w:rPr>
                <w:del w:id="3232" w:author="Luis Gerardo Gonzalez Morales" w:date="2019-02-17T09:42:00Z"/>
                <w:rFonts w:ascii="Calibri" w:eastAsia="Times New Roman" w:hAnsi="Calibri" w:cs="Times New Roman"/>
                <w:color w:val="000000"/>
                <w:sz w:val="20"/>
                <w:szCs w:val="20"/>
                <w:lang w:val="en-US" w:eastAsia="en-US"/>
              </w:rPr>
            </w:pPr>
            <w:del w:id="3233" w:author="Luis Gerardo Gonzalez Morales" w:date="2019-02-17T09:42:00Z">
              <w:r w:rsidRPr="00861099" w:rsidDel="00F80CA5">
                <w:rPr>
                  <w:rFonts w:ascii="Calibri" w:eastAsia="Times New Roman" w:hAnsi="Calibri" w:cs="Times New Roman"/>
                  <w:color w:val="000000"/>
                  <w:sz w:val="20"/>
                  <w:szCs w:val="20"/>
                  <w:lang w:val="en-US" w:eastAsia="en-US"/>
                </w:rPr>
                <w:delText>86.0</w:delText>
              </w:r>
            </w:del>
          </w:p>
        </w:tc>
      </w:tr>
      <w:tr w:rsidR="00861099" w:rsidRPr="00861099" w:rsidDel="00F80CA5" w14:paraId="07091238" w14:textId="3BFC4141" w:rsidTr="00F80CA5">
        <w:trPr>
          <w:trHeight w:val="280"/>
          <w:del w:id="3234"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0E7099D7" w14:textId="01AC380D" w:rsidR="00861099" w:rsidRPr="00861099" w:rsidDel="00F80CA5" w:rsidRDefault="00861099" w:rsidP="00861099">
            <w:pPr>
              <w:spacing w:after="0" w:line="240" w:lineRule="auto"/>
              <w:rPr>
                <w:del w:id="3235" w:author="Luis Gerardo Gonzalez Morales" w:date="2019-02-17T09:42:00Z"/>
                <w:rFonts w:ascii="Calibri" w:eastAsia="Times New Roman" w:hAnsi="Calibri" w:cs="Times New Roman"/>
                <w:color w:val="000000"/>
                <w:sz w:val="20"/>
                <w:szCs w:val="20"/>
                <w:lang w:val="en-US" w:eastAsia="en-US"/>
              </w:rPr>
            </w:pPr>
            <w:del w:id="3236"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10CA732C" w14:textId="46EEF7AE" w:rsidR="00861099" w:rsidRPr="00861099" w:rsidDel="00F80CA5" w:rsidRDefault="00861099" w:rsidP="00861099">
            <w:pPr>
              <w:spacing w:after="0" w:line="240" w:lineRule="auto"/>
              <w:rPr>
                <w:del w:id="3237" w:author="Luis Gerardo Gonzalez Morales" w:date="2019-02-17T09:42:00Z"/>
                <w:rFonts w:ascii="Calibri" w:eastAsia="Times New Roman" w:hAnsi="Calibri" w:cs="Times New Roman"/>
                <w:color w:val="000000"/>
                <w:sz w:val="20"/>
                <w:szCs w:val="20"/>
                <w:lang w:val="en-US" w:eastAsia="en-US"/>
              </w:rPr>
            </w:pPr>
            <w:del w:id="3238" w:author="Luis Gerardo Gonzalez Morales" w:date="2019-02-17T09:42:00Z">
              <w:r w:rsidRPr="00861099" w:rsidDel="00F80CA5">
                <w:rPr>
                  <w:rFonts w:ascii="Calibri" w:eastAsia="Times New Roman" w:hAnsi="Calibri" w:cs="Times New Roman"/>
                  <w:color w:val="000000"/>
                  <w:sz w:val="20"/>
                  <w:szCs w:val="20"/>
                  <w:lang w:val="en-US" w:eastAsia="en-US"/>
                </w:rPr>
                <w:delText>Statistical offices at the sub-national level (region, province, etc.)</w:delText>
              </w:r>
            </w:del>
          </w:p>
        </w:tc>
        <w:tc>
          <w:tcPr>
            <w:tcW w:w="706" w:type="dxa"/>
            <w:tcBorders>
              <w:top w:val="nil"/>
              <w:left w:val="nil"/>
              <w:bottom w:val="single" w:sz="4" w:space="0" w:color="auto"/>
              <w:right w:val="single" w:sz="4" w:space="0" w:color="auto"/>
            </w:tcBorders>
            <w:shd w:val="clear" w:color="auto" w:fill="auto"/>
            <w:vAlign w:val="bottom"/>
            <w:hideMark/>
          </w:tcPr>
          <w:p w14:paraId="41B11CF3" w14:textId="58A0A774" w:rsidR="00861099" w:rsidRPr="00861099" w:rsidDel="00F80CA5" w:rsidRDefault="00861099" w:rsidP="00861099">
            <w:pPr>
              <w:spacing w:after="0" w:line="240" w:lineRule="auto"/>
              <w:jc w:val="right"/>
              <w:rPr>
                <w:del w:id="3239" w:author="Luis Gerardo Gonzalez Morales" w:date="2019-02-17T09:42:00Z"/>
                <w:rFonts w:ascii="Calibri" w:eastAsia="Times New Roman" w:hAnsi="Calibri" w:cs="Times New Roman"/>
                <w:color w:val="000000"/>
                <w:sz w:val="20"/>
                <w:szCs w:val="20"/>
                <w:lang w:val="en-US" w:eastAsia="en-US"/>
              </w:rPr>
            </w:pPr>
            <w:del w:id="3240" w:author="Luis Gerardo Gonzalez Morales" w:date="2019-02-17T09:42:00Z">
              <w:r w:rsidRPr="00861099" w:rsidDel="00F80CA5">
                <w:rPr>
                  <w:rFonts w:ascii="Calibri" w:eastAsia="Times New Roman" w:hAnsi="Calibri" w:cs="Times New Roman"/>
                  <w:color w:val="000000"/>
                  <w:sz w:val="20"/>
                  <w:szCs w:val="20"/>
                  <w:lang w:val="en-US" w:eastAsia="en-US"/>
                </w:rPr>
                <w:delText>44</w:delText>
              </w:r>
            </w:del>
          </w:p>
        </w:tc>
        <w:tc>
          <w:tcPr>
            <w:tcW w:w="949" w:type="dxa"/>
            <w:tcBorders>
              <w:top w:val="nil"/>
              <w:left w:val="nil"/>
              <w:bottom w:val="single" w:sz="4" w:space="0" w:color="auto"/>
              <w:right w:val="single" w:sz="4" w:space="0" w:color="auto"/>
            </w:tcBorders>
            <w:shd w:val="clear" w:color="auto" w:fill="auto"/>
            <w:vAlign w:val="bottom"/>
            <w:hideMark/>
          </w:tcPr>
          <w:p w14:paraId="42B0786F" w14:textId="2644E46F" w:rsidR="00861099" w:rsidRPr="00861099" w:rsidDel="00F80CA5" w:rsidRDefault="00861099" w:rsidP="00861099">
            <w:pPr>
              <w:spacing w:after="0" w:line="240" w:lineRule="auto"/>
              <w:jc w:val="right"/>
              <w:rPr>
                <w:del w:id="3241" w:author="Luis Gerardo Gonzalez Morales" w:date="2019-02-17T09:42:00Z"/>
                <w:rFonts w:ascii="Calibri" w:eastAsia="Times New Roman" w:hAnsi="Calibri" w:cs="Times New Roman"/>
                <w:color w:val="000000"/>
                <w:sz w:val="20"/>
                <w:szCs w:val="20"/>
                <w:lang w:val="en-US" w:eastAsia="en-US"/>
              </w:rPr>
            </w:pPr>
            <w:del w:id="3242" w:author="Luis Gerardo Gonzalez Morales" w:date="2019-02-17T09:42:00Z">
              <w:r w:rsidRPr="00861099" w:rsidDel="00F80CA5">
                <w:rPr>
                  <w:rFonts w:ascii="Calibri" w:eastAsia="Times New Roman" w:hAnsi="Calibri" w:cs="Times New Roman"/>
                  <w:color w:val="000000"/>
                  <w:sz w:val="20"/>
                  <w:szCs w:val="20"/>
                  <w:lang w:val="en-US" w:eastAsia="en-US"/>
                </w:rPr>
                <w:delText>47.3</w:delText>
              </w:r>
            </w:del>
          </w:p>
        </w:tc>
      </w:tr>
      <w:tr w:rsidR="00861099" w:rsidRPr="00861099" w:rsidDel="00F80CA5" w14:paraId="132E249F" w14:textId="0FDF0182" w:rsidTr="00F80CA5">
        <w:trPr>
          <w:trHeight w:val="280"/>
          <w:del w:id="3243"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020CA44C" w14:textId="576026AA" w:rsidR="00861099" w:rsidRPr="00861099" w:rsidDel="00F80CA5" w:rsidRDefault="00861099" w:rsidP="00861099">
            <w:pPr>
              <w:spacing w:after="0" w:line="240" w:lineRule="auto"/>
              <w:rPr>
                <w:del w:id="3244" w:author="Luis Gerardo Gonzalez Morales" w:date="2019-02-17T09:42:00Z"/>
                <w:rFonts w:ascii="Calibri" w:eastAsia="Times New Roman" w:hAnsi="Calibri" w:cs="Times New Roman"/>
                <w:color w:val="000000"/>
                <w:sz w:val="20"/>
                <w:szCs w:val="20"/>
                <w:lang w:val="en-US" w:eastAsia="en-US"/>
              </w:rPr>
            </w:pPr>
            <w:del w:id="3245"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3A07A2B2" w14:textId="1EB82F9C" w:rsidR="00861099" w:rsidRPr="00861099" w:rsidDel="00F80CA5" w:rsidRDefault="00861099" w:rsidP="00861099">
            <w:pPr>
              <w:spacing w:after="0" w:line="240" w:lineRule="auto"/>
              <w:rPr>
                <w:del w:id="3246" w:author="Luis Gerardo Gonzalez Morales" w:date="2019-02-17T09:42:00Z"/>
                <w:rFonts w:ascii="Calibri" w:eastAsia="Times New Roman" w:hAnsi="Calibri" w:cs="Times New Roman"/>
                <w:color w:val="000000"/>
                <w:sz w:val="20"/>
                <w:szCs w:val="20"/>
                <w:lang w:val="en-US" w:eastAsia="en-US"/>
              </w:rPr>
            </w:pPr>
            <w:del w:id="3247" w:author="Luis Gerardo Gonzalez Morales" w:date="2019-02-17T09:42:00Z">
              <w:r w:rsidRPr="00861099" w:rsidDel="00F80CA5">
                <w:rPr>
                  <w:rFonts w:ascii="Calibri" w:eastAsia="Times New Roman" w:hAnsi="Calibri" w:cs="Times New Roman"/>
                  <w:color w:val="000000"/>
                  <w:sz w:val="20"/>
                  <w:szCs w:val="20"/>
                  <w:lang w:val="en-US" w:eastAsia="en-US"/>
                </w:rPr>
                <w:delText>Public research institutions</w:delText>
              </w:r>
            </w:del>
          </w:p>
        </w:tc>
        <w:tc>
          <w:tcPr>
            <w:tcW w:w="706" w:type="dxa"/>
            <w:tcBorders>
              <w:top w:val="nil"/>
              <w:left w:val="nil"/>
              <w:bottom w:val="single" w:sz="4" w:space="0" w:color="auto"/>
              <w:right w:val="single" w:sz="4" w:space="0" w:color="auto"/>
            </w:tcBorders>
            <w:shd w:val="clear" w:color="auto" w:fill="auto"/>
            <w:vAlign w:val="bottom"/>
            <w:hideMark/>
          </w:tcPr>
          <w:p w14:paraId="51F94B26" w14:textId="1B074413" w:rsidR="00861099" w:rsidRPr="00861099" w:rsidDel="00F80CA5" w:rsidRDefault="00861099" w:rsidP="00861099">
            <w:pPr>
              <w:spacing w:after="0" w:line="240" w:lineRule="auto"/>
              <w:jc w:val="right"/>
              <w:rPr>
                <w:del w:id="3248" w:author="Luis Gerardo Gonzalez Morales" w:date="2019-02-17T09:42:00Z"/>
                <w:rFonts w:ascii="Calibri" w:eastAsia="Times New Roman" w:hAnsi="Calibri" w:cs="Times New Roman"/>
                <w:color w:val="000000"/>
                <w:sz w:val="20"/>
                <w:szCs w:val="20"/>
                <w:lang w:val="en-US" w:eastAsia="en-US"/>
              </w:rPr>
            </w:pPr>
            <w:del w:id="3249" w:author="Luis Gerardo Gonzalez Morales" w:date="2019-02-17T09:42:00Z">
              <w:r w:rsidRPr="00861099" w:rsidDel="00F80CA5">
                <w:rPr>
                  <w:rFonts w:ascii="Calibri" w:eastAsia="Times New Roman" w:hAnsi="Calibri" w:cs="Times New Roman"/>
                  <w:color w:val="000000"/>
                  <w:sz w:val="20"/>
                  <w:szCs w:val="20"/>
                  <w:lang w:val="en-US" w:eastAsia="en-US"/>
                </w:rPr>
                <w:delText>22</w:delText>
              </w:r>
            </w:del>
          </w:p>
        </w:tc>
        <w:tc>
          <w:tcPr>
            <w:tcW w:w="949" w:type="dxa"/>
            <w:tcBorders>
              <w:top w:val="nil"/>
              <w:left w:val="nil"/>
              <w:bottom w:val="single" w:sz="4" w:space="0" w:color="auto"/>
              <w:right w:val="single" w:sz="4" w:space="0" w:color="auto"/>
            </w:tcBorders>
            <w:shd w:val="clear" w:color="auto" w:fill="auto"/>
            <w:vAlign w:val="bottom"/>
            <w:hideMark/>
          </w:tcPr>
          <w:p w14:paraId="63C4E265" w14:textId="00CB3C90" w:rsidR="00861099" w:rsidRPr="00861099" w:rsidDel="00F80CA5" w:rsidRDefault="00861099" w:rsidP="00861099">
            <w:pPr>
              <w:spacing w:after="0" w:line="240" w:lineRule="auto"/>
              <w:jc w:val="right"/>
              <w:rPr>
                <w:del w:id="3250" w:author="Luis Gerardo Gonzalez Morales" w:date="2019-02-17T09:42:00Z"/>
                <w:rFonts w:ascii="Calibri" w:eastAsia="Times New Roman" w:hAnsi="Calibri" w:cs="Times New Roman"/>
                <w:color w:val="000000"/>
                <w:sz w:val="20"/>
                <w:szCs w:val="20"/>
                <w:lang w:val="en-US" w:eastAsia="en-US"/>
              </w:rPr>
            </w:pPr>
            <w:del w:id="3251" w:author="Luis Gerardo Gonzalez Morales" w:date="2019-02-17T09:42:00Z">
              <w:r w:rsidRPr="00861099" w:rsidDel="00F80CA5">
                <w:rPr>
                  <w:rFonts w:ascii="Calibri" w:eastAsia="Times New Roman" w:hAnsi="Calibri" w:cs="Times New Roman"/>
                  <w:color w:val="000000"/>
                  <w:sz w:val="20"/>
                  <w:szCs w:val="20"/>
                  <w:lang w:val="en-US" w:eastAsia="en-US"/>
                </w:rPr>
                <w:delText>23.7</w:delText>
              </w:r>
            </w:del>
          </w:p>
        </w:tc>
      </w:tr>
      <w:tr w:rsidR="00861099" w:rsidRPr="00861099" w:rsidDel="00F80CA5" w14:paraId="69623D36" w14:textId="7CE98FCC" w:rsidTr="00F80CA5">
        <w:trPr>
          <w:trHeight w:val="280"/>
          <w:del w:id="3252"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6C3F98C3" w14:textId="79499D9C" w:rsidR="00861099" w:rsidRPr="00861099" w:rsidDel="00F80CA5" w:rsidRDefault="00861099" w:rsidP="00861099">
            <w:pPr>
              <w:spacing w:after="0" w:line="240" w:lineRule="auto"/>
              <w:rPr>
                <w:del w:id="3253" w:author="Luis Gerardo Gonzalez Morales" w:date="2019-02-17T09:42:00Z"/>
                <w:rFonts w:ascii="Calibri" w:eastAsia="Times New Roman" w:hAnsi="Calibri" w:cs="Times New Roman"/>
                <w:color w:val="000000"/>
                <w:sz w:val="20"/>
                <w:szCs w:val="20"/>
                <w:lang w:val="en-US" w:eastAsia="en-US"/>
              </w:rPr>
            </w:pPr>
            <w:del w:id="3254"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5ED46919" w14:textId="183056A8" w:rsidR="00861099" w:rsidRPr="00861099" w:rsidDel="00F80CA5" w:rsidRDefault="00861099" w:rsidP="00861099">
            <w:pPr>
              <w:spacing w:after="0" w:line="240" w:lineRule="auto"/>
              <w:rPr>
                <w:del w:id="3255" w:author="Luis Gerardo Gonzalez Morales" w:date="2019-02-17T09:42:00Z"/>
                <w:rFonts w:ascii="Calibri" w:eastAsia="Times New Roman" w:hAnsi="Calibri" w:cs="Times New Roman"/>
                <w:color w:val="000000"/>
                <w:sz w:val="20"/>
                <w:szCs w:val="20"/>
                <w:lang w:val="en-US" w:eastAsia="en-US"/>
              </w:rPr>
            </w:pPr>
            <w:del w:id="3256" w:author="Luis Gerardo Gonzalez Morales" w:date="2019-02-17T09:42:00Z">
              <w:r w:rsidRPr="00861099" w:rsidDel="00F80CA5">
                <w:rPr>
                  <w:rFonts w:ascii="Calibri" w:eastAsia="Times New Roman" w:hAnsi="Calibri" w:cs="Times New Roman"/>
                  <w:color w:val="000000"/>
                  <w:sz w:val="20"/>
                  <w:szCs w:val="20"/>
                  <w:lang w:val="en-US" w:eastAsia="en-US"/>
                </w:rPr>
                <w:delText>Statistical research and training centers</w:delText>
              </w:r>
            </w:del>
          </w:p>
        </w:tc>
        <w:tc>
          <w:tcPr>
            <w:tcW w:w="706" w:type="dxa"/>
            <w:tcBorders>
              <w:top w:val="nil"/>
              <w:left w:val="nil"/>
              <w:bottom w:val="single" w:sz="4" w:space="0" w:color="auto"/>
              <w:right w:val="single" w:sz="4" w:space="0" w:color="auto"/>
            </w:tcBorders>
            <w:shd w:val="clear" w:color="auto" w:fill="auto"/>
            <w:vAlign w:val="bottom"/>
            <w:hideMark/>
          </w:tcPr>
          <w:p w14:paraId="15D0D274" w14:textId="11793956" w:rsidR="00861099" w:rsidRPr="00861099" w:rsidDel="00F80CA5" w:rsidRDefault="00861099" w:rsidP="00861099">
            <w:pPr>
              <w:spacing w:after="0" w:line="240" w:lineRule="auto"/>
              <w:jc w:val="right"/>
              <w:rPr>
                <w:del w:id="3257" w:author="Luis Gerardo Gonzalez Morales" w:date="2019-02-17T09:42:00Z"/>
                <w:rFonts w:ascii="Calibri" w:eastAsia="Times New Roman" w:hAnsi="Calibri" w:cs="Times New Roman"/>
                <w:color w:val="000000"/>
                <w:sz w:val="20"/>
                <w:szCs w:val="20"/>
                <w:lang w:val="en-US" w:eastAsia="en-US"/>
              </w:rPr>
            </w:pPr>
            <w:del w:id="3258" w:author="Luis Gerardo Gonzalez Morales" w:date="2019-02-17T09:42:00Z">
              <w:r w:rsidRPr="00861099" w:rsidDel="00F80CA5">
                <w:rPr>
                  <w:rFonts w:ascii="Calibri" w:eastAsia="Times New Roman" w:hAnsi="Calibri" w:cs="Times New Roman"/>
                  <w:color w:val="000000"/>
                  <w:sz w:val="20"/>
                  <w:szCs w:val="20"/>
                  <w:lang w:val="en-US" w:eastAsia="en-US"/>
                </w:rPr>
                <w:delText>19</w:delText>
              </w:r>
            </w:del>
          </w:p>
        </w:tc>
        <w:tc>
          <w:tcPr>
            <w:tcW w:w="949" w:type="dxa"/>
            <w:tcBorders>
              <w:top w:val="nil"/>
              <w:left w:val="nil"/>
              <w:bottom w:val="single" w:sz="4" w:space="0" w:color="auto"/>
              <w:right w:val="single" w:sz="4" w:space="0" w:color="auto"/>
            </w:tcBorders>
            <w:shd w:val="clear" w:color="auto" w:fill="auto"/>
            <w:vAlign w:val="bottom"/>
            <w:hideMark/>
          </w:tcPr>
          <w:p w14:paraId="072674FA" w14:textId="72994499" w:rsidR="00861099" w:rsidRPr="00861099" w:rsidDel="00F80CA5" w:rsidRDefault="00861099" w:rsidP="00861099">
            <w:pPr>
              <w:spacing w:after="0" w:line="240" w:lineRule="auto"/>
              <w:jc w:val="right"/>
              <w:rPr>
                <w:del w:id="3259" w:author="Luis Gerardo Gonzalez Morales" w:date="2019-02-17T09:42:00Z"/>
                <w:rFonts w:ascii="Calibri" w:eastAsia="Times New Roman" w:hAnsi="Calibri" w:cs="Times New Roman"/>
                <w:color w:val="000000"/>
                <w:sz w:val="20"/>
                <w:szCs w:val="20"/>
                <w:lang w:val="en-US" w:eastAsia="en-US"/>
              </w:rPr>
            </w:pPr>
            <w:del w:id="3260" w:author="Luis Gerardo Gonzalez Morales" w:date="2019-02-17T09:42:00Z">
              <w:r w:rsidRPr="00861099" w:rsidDel="00F80CA5">
                <w:rPr>
                  <w:rFonts w:ascii="Calibri" w:eastAsia="Times New Roman" w:hAnsi="Calibri" w:cs="Times New Roman"/>
                  <w:color w:val="000000"/>
                  <w:sz w:val="20"/>
                  <w:szCs w:val="20"/>
                  <w:lang w:val="en-US" w:eastAsia="en-US"/>
                </w:rPr>
                <w:delText>20.4</w:delText>
              </w:r>
            </w:del>
          </w:p>
        </w:tc>
      </w:tr>
      <w:tr w:rsidR="00861099" w:rsidRPr="00861099" w:rsidDel="00F80CA5" w14:paraId="15B91497" w14:textId="3E22C61D" w:rsidTr="00F80CA5">
        <w:trPr>
          <w:trHeight w:val="280"/>
          <w:del w:id="3261"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78D328C4" w14:textId="273E8CCE" w:rsidR="00861099" w:rsidRPr="00861099" w:rsidDel="00F80CA5" w:rsidRDefault="00861099" w:rsidP="00861099">
            <w:pPr>
              <w:spacing w:after="0" w:line="240" w:lineRule="auto"/>
              <w:rPr>
                <w:del w:id="3262" w:author="Luis Gerardo Gonzalez Morales" w:date="2019-02-17T09:42:00Z"/>
                <w:rFonts w:ascii="Calibri" w:eastAsia="Times New Roman" w:hAnsi="Calibri" w:cs="Times New Roman"/>
                <w:color w:val="000000"/>
                <w:sz w:val="20"/>
                <w:szCs w:val="20"/>
                <w:lang w:val="en-US" w:eastAsia="en-US"/>
              </w:rPr>
            </w:pPr>
            <w:del w:id="3263"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57CFD379" w14:textId="25AC92E1" w:rsidR="00861099" w:rsidRPr="00861099" w:rsidDel="00F80CA5" w:rsidRDefault="00861099" w:rsidP="00861099">
            <w:pPr>
              <w:spacing w:after="0" w:line="240" w:lineRule="auto"/>
              <w:rPr>
                <w:del w:id="3264" w:author="Luis Gerardo Gonzalez Morales" w:date="2019-02-17T09:42:00Z"/>
                <w:rFonts w:ascii="Calibri" w:eastAsia="Times New Roman" w:hAnsi="Calibri" w:cs="Times New Roman"/>
                <w:color w:val="000000"/>
                <w:sz w:val="20"/>
                <w:szCs w:val="20"/>
                <w:lang w:val="en-US" w:eastAsia="en-US"/>
              </w:rPr>
            </w:pPr>
            <w:del w:id="3265" w:author="Luis Gerardo Gonzalez Morales" w:date="2019-02-17T09:42:00Z">
              <w:r w:rsidRPr="00861099" w:rsidDel="00F80CA5">
                <w:rPr>
                  <w:rFonts w:ascii="Calibri" w:eastAsia="Times New Roman" w:hAnsi="Calibri" w:cs="Times New Roman"/>
                  <w:color w:val="000000"/>
                  <w:sz w:val="20"/>
                  <w:szCs w:val="20"/>
                  <w:lang w:val="en-US" w:eastAsia="en-US"/>
                </w:rPr>
                <w:delText>Supra-national bodies (e.g. Eurostat)</w:delText>
              </w:r>
            </w:del>
          </w:p>
        </w:tc>
        <w:tc>
          <w:tcPr>
            <w:tcW w:w="706" w:type="dxa"/>
            <w:tcBorders>
              <w:top w:val="nil"/>
              <w:left w:val="nil"/>
              <w:bottom w:val="single" w:sz="4" w:space="0" w:color="auto"/>
              <w:right w:val="single" w:sz="4" w:space="0" w:color="auto"/>
            </w:tcBorders>
            <w:shd w:val="clear" w:color="auto" w:fill="auto"/>
            <w:vAlign w:val="bottom"/>
            <w:hideMark/>
          </w:tcPr>
          <w:p w14:paraId="5AF0B4ED" w14:textId="688B859F" w:rsidR="00861099" w:rsidRPr="00861099" w:rsidDel="00F80CA5" w:rsidRDefault="00861099" w:rsidP="00861099">
            <w:pPr>
              <w:spacing w:after="0" w:line="240" w:lineRule="auto"/>
              <w:jc w:val="right"/>
              <w:rPr>
                <w:del w:id="3266" w:author="Luis Gerardo Gonzalez Morales" w:date="2019-02-17T09:42:00Z"/>
                <w:rFonts w:ascii="Calibri" w:eastAsia="Times New Roman" w:hAnsi="Calibri" w:cs="Times New Roman"/>
                <w:color w:val="000000"/>
                <w:sz w:val="20"/>
                <w:szCs w:val="20"/>
                <w:lang w:val="en-US" w:eastAsia="en-US"/>
              </w:rPr>
            </w:pPr>
            <w:del w:id="3267" w:author="Luis Gerardo Gonzalez Morales" w:date="2019-02-17T09:42:00Z">
              <w:r w:rsidRPr="00861099" w:rsidDel="00F80CA5">
                <w:rPr>
                  <w:rFonts w:ascii="Calibri" w:eastAsia="Times New Roman" w:hAnsi="Calibri" w:cs="Times New Roman"/>
                  <w:color w:val="000000"/>
                  <w:sz w:val="20"/>
                  <w:szCs w:val="20"/>
                  <w:lang w:val="en-US" w:eastAsia="en-US"/>
                </w:rPr>
                <w:delText>12</w:delText>
              </w:r>
            </w:del>
          </w:p>
        </w:tc>
        <w:tc>
          <w:tcPr>
            <w:tcW w:w="949" w:type="dxa"/>
            <w:tcBorders>
              <w:top w:val="nil"/>
              <w:left w:val="nil"/>
              <w:bottom w:val="single" w:sz="4" w:space="0" w:color="auto"/>
              <w:right w:val="single" w:sz="4" w:space="0" w:color="auto"/>
            </w:tcBorders>
            <w:shd w:val="clear" w:color="auto" w:fill="auto"/>
            <w:vAlign w:val="bottom"/>
            <w:hideMark/>
          </w:tcPr>
          <w:p w14:paraId="5F59DE7C" w14:textId="4B921454" w:rsidR="00861099" w:rsidRPr="00861099" w:rsidDel="00F80CA5" w:rsidRDefault="00861099" w:rsidP="00861099">
            <w:pPr>
              <w:spacing w:after="0" w:line="240" w:lineRule="auto"/>
              <w:jc w:val="right"/>
              <w:rPr>
                <w:del w:id="3268" w:author="Luis Gerardo Gonzalez Morales" w:date="2019-02-17T09:42:00Z"/>
                <w:rFonts w:ascii="Calibri" w:eastAsia="Times New Roman" w:hAnsi="Calibri" w:cs="Times New Roman"/>
                <w:color w:val="000000"/>
                <w:sz w:val="20"/>
                <w:szCs w:val="20"/>
                <w:lang w:val="en-US" w:eastAsia="en-US"/>
              </w:rPr>
            </w:pPr>
            <w:del w:id="3269" w:author="Luis Gerardo Gonzalez Morales" w:date="2019-02-17T09:42:00Z">
              <w:r w:rsidRPr="00861099" w:rsidDel="00F80CA5">
                <w:rPr>
                  <w:rFonts w:ascii="Calibri" w:eastAsia="Times New Roman" w:hAnsi="Calibri" w:cs="Times New Roman"/>
                  <w:color w:val="000000"/>
                  <w:sz w:val="20"/>
                  <w:szCs w:val="20"/>
                  <w:lang w:val="en-US" w:eastAsia="en-US"/>
                </w:rPr>
                <w:delText>12.9</w:delText>
              </w:r>
            </w:del>
          </w:p>
        </w:tc>
      </w:tr>
      <w:tr w:rsidR="00861099" w:rsidRPr="00861099" w:rsidDel="00F80CA5" w14:paraId="07025D6D" w14:textId="1775B214" w:rsidTr="00F80CA5">
        <w:trPr>
          <w:trHeight w:val="280"/>
          <w:del w:id="3270"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78579AA7" w14:textId="57171A14" w:rsidR="00861099" w:rsidRPr="00861099" w:rsidDel="00F80CA5" w:rsidRDefault="00861099" w:rsidP="00861099">
            <w:pPr>
              <w:spacing w:after="0" w:line="240" w:lineRule="auto"/>
              <w:rPr>
                <w:del w:id="3271" w:author="Luis Gerardo Gonzalez Morales" w:date="2019-02-17T09:42:00Z"/>
                <w:rFonts w:ascii="Calibri" w:eastAsia="Times New Roman" w:hAnsi="Calibri" w:cs="Times New Roman"/>
                <w:color w:val="000000"/>
                <w:sz w:val="20"/>
                <w:szCs w:val="20"/>
                <w:lang w:val="en-US" w:eastAsia="en-US"/>
              </w:rPr>
            </w:pPr>
            <w:del w:id="3272"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53D4E28A" w14:textId="2C505F69" w:rsidR="00861099" w:rsidRPr="00861099" w:rsidDel="00F80CA5" w:rsidRDefault="00861099" w:rsidP="00861099">
            <w:pPr>
              <w:spacing w:after="0" w:line="240" w:lineRule="auto"/>
              <w:rPr>
                <w:del w:id="3273" w:author="Luis Gerardo Gonzalez Morales" w:date="2019-02-17T09:42:00Z"/>
                <w:rFonts w:ascii="Calibri" w:eastAsia="Times New Roman" w:hAnsi="Calibri" w:cs="Times New Roman"/>
                <w:color w:val="000000"/>
                <w:sz w:val="20"/>
                <w:szCs w:val="20"/>
                <w:lang w:val="en-US" w:eastAsia="en-US"/>
              </w:rPr>
            </w:pPr>
            <w:del w:id="3274" w:author="Luis Gerardo Gonzalez Morales" w:date="2019-02-17T09:42:00Z">
              <w:r w:rsidRPr="00861099" w:rsidDel="00F80CA5">
                <w:rPr>
                  <w:rFonts w:ascii="Calibri" w:eastAsia="Times New Roman" w:hAnsi="Calibri" w:cs="Times New Roman"/>
                  <w:color w:val="000000"/>
                  <w:sz w:val="20"/>
                  <w:szCs w:val="20"/>
                  <w:lang w:val="en-US" w:eastAsia="en-US"/>
                </w:rPr>
                <w:delText>Private institutions</w:delText>
              </w:r>
            </w:del>
          </w:p>
        </w:tc>
        <w:tc>
          <w:tcPr>
            <w:tcW w:w="706" w:type="dxa"/>
            <w:tcBorders>
              <w:top w:val="nil"/>
              <w:left w:val="nil"/>
              <w:bottom w:val="single" w:sz="4" w:space="0" w:color="auto"/>
              <w:right w:val="single" w:sz="4" w:space="0" w:color="auto"/>
            </w:tcBorders>
            <w:shd w:val="clear" w:color="auto" w:fill="auto"/>
            <w:vAlign w:val="bottom"/>
            <w:hideMark/>
          </w:tcPr>
          <w:p w14:paraId="2903BB4D" w14:textId="2269196F" w:rsidR="00861099" w:rsidRPr="00861099" w:rsidDel="00F80CA5" w:rsidRDefault="00861099" w:rsidP="00861099">
            <w:pPr>
              <w:spacing w:after="0" w:line="240" w:lineRule="auto"/>
              <w:jc w:val="right"/>
              <w:rPr>
                <w:del w:id="3275" w:author="Luis Gerardo Gonzalez Morales" w:date="2019-02-17T09:42:00Z"/>
                <w:rFonts w:ascii="Calibri" w:eastAsia="Times New Roman" w:hAnsi="Calibri" w:cs="Times New Roman"/>
                <w:color w:val="000000"/>
                <w:sz w:val="20"/>
                <w:szCs w:val="20"/>
                <w:lang w:val="en-US" w:eastAsia="en-US"/>
              </w:rPr>
            </w:pPr>
            <w:del w:id="3276" w:author="Luis Gerardo Gonzalez Morales" w:date="2019-02-17T09:42:00Z">
              <w:r w:rsidRPr="00861099" w:rsidDel="00F80CA5">
                <w:rPr>
                  <w:rFonts w:ascii="Calibri" w:eastAsia="Times New Roman" w:hAnsi="Calibri" w:cs="Times New Roman"/>
                  <w:color w:val="000000"/>
                  <w:sz w:val="20"/>
                  <w:szCs w:val="20"/>
                  <w:lang w:val="en-US" w:eastAsia="en-US"/>
                </w:rPr>
                <w:delText>11</w:delText>
              </w:r>
            </w:del>
          </w:p>
        </w:tc>
        <w:tc>
          <w:tcPr>
            <w:tcW w:w="949" w:type="dxa"/>
            <w:tcBorders>
              <w:top w:val="nil"/>
              <w:left w:val="nil"/>
              <w:bottom w:val="single" w:sz="4" w:space="0" w:color="auto"/>
              <w:right w:val="single" w:sz="4" w:space="0" w:color="auto"/>
            </w:tcBorders>
            <w:shd w:val="clear" w:color="auto" w:fill="auto"/>
            <w:vAlign w:val="bottom"/>
            <w:hideMark/>
          </w:tcPr>
          <w:p w14:paraId="0F35336C" w14:textId="35018C72" w:rsidR="00861099" w:rsidRPr="00861099" w:rsidDel="00F80CA5" w:rsidRDefault="00861099" w:rsidP="00861099">
            <w:pPr>
              <w:spacing w:after="0" w:line="240" w:lineRule="auto"/>
              <w:jc w:val="right"/>
              <w:rPr>
                <w:del w:id="3277" w:author="Luis Gerardo Gonzalez Morales" w:date="2019-02-17T09:42:00Z"/>
                <w:rFonts w:ascii="Calibri" w:eastAsia="Times New Roman" w:hAnsi="Calibri" w:cs="Times New Roman"/>
                <w:color w:val="000000"/>
                <w:sz w:val="20"/>
                <w:szCs w:val="20"/>
                <w:lang w:val="en-US" w:eastAsia="en-US"/>
              </w:rPr>
            </w:pPr>
            <w:del w:id="3278" w:author="Luis Gerardo Gonzalez Morales" w:date="2019-02-17T09:42:00Z">
              <w:r w:rsidRPr="00861099" w:rsidDel="00F80CA5">
                <w:rPr>
                  <w:rFonts w:ascii="Calibri" w:eastAsia="Times New Roman" w:hAnsi="Calibri" w:cs="Times New Roman"/>
                  <w:color w:val="000000"/>
                  <w:sz w:val="20"/>
                  <w:szCs w:val="20"/>
                  <w:lang w:val="en-US" w:eastAsia="en-US"/>
                </w:rPr>
                <w:delText>11.8</w:delText>
              </w:r>
            </w:del>
          </w:p>
        </w:tc>
      </w:tr>
      <w:tr w:rsidR="00861099" w:rsidRPr="00861099" w:rsidDel="00F80CA5" w14:paraId="50226A0E" w14:textId="37A30B9E" w:rsidTr="00F80CA5">
        <w:trPr>
          <w:trHeight w:val="280"/>
          <w:del w:id="3279"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00C6D201" w14:textId="193D79BE" w:rsidR="00861099" w:rsidRPr="00861099" w:rsidDel="00F80CA5" w:rsidRDefault="00861099" w:rsidP="00861099">
            <w:pPr>
              <w:spacing w:after="0" w:line="240" w:lineRule="auto"/>
              <w:rPr>
                <w:del w:id="3280" w:author="Luis Gerardo Gonzalez Morales" w:date="2019-02-17T09:42:00Z"/>
                <w:rFonts w:ascii="Calibri" w:eastAsia="Times New Roman" w:hAnsi="Calibri" w:cs="Times New Roman"/>
                <w:color w:val="000000"/>
                <w:sz w:val="20"/>
                <w:szCs w:val="20"/>
                <w:lang w:val="en-US" w:eastAsia="en-US"/>
              </w:rPr>
            </w:pPr>
            <w:del w:id="3281"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667314B4" w14:textId="667424A5" w:rsidR="00861099" w:rsidRPr="00861099" w:rsidDel="00F80CA5" w:rsidRDefault="00861099" w:rsidP="00861099">
            <w:pPr>
              <w:spacing w:after="0" w:line="240" w:lineRule="auto"/>
              <w:rPr>
                <w:del w:id="3282" w:author="Luis Gerardo Gonzalez Morales" w:date="2019-02-17T09:42:00Z"/>
                <w:rFonts w:ascii="Calibri" w:eastAsia="Times New Roman" w:hAnsi="Calibri" w:cs="Times New Roman"/>
                <w:color w:val="000000"/>
                <w:sz w:val="20"/>
                <w:szCs w:val="20"/>
                <w:lang w:val="en-US" w:eastAsia="en-US"/>
              </w:rPr>
            </w:pPr>
            <w:del w:id="3283" w:author="Luis Gerardo Gonzalez Morales" w:date="2019-02-17T09:42:00Z">
              <w:r w:rsidRPr="00861099" w:rsidDel="00F80CA5">
                <w:rPr>
                  <w:rFonts w:ascii="Calibri" w:eastAsia="Times New Roman" w:hAnsi="Calibri" w:cs="Times New Roman"/>
                  <w:color w:val="000000"/>
                  <w:sz w:val="20"/>
                  <w:szCs w:val="20"/>
                  <w:lang w:val="en-US" w:eastAsia="en-US"/>
                </w:rPr>
                <w:delText>Other</w:delText>
              </w:r>
            </w:del>
          </w:p>
        </w:tc>
        <w:tc>
          <w:tcPr>
            <w:tcW w:w="706" w:type="dxa"/>
            <w:tcBorders>
              <w:top w:val="nil"/>
              <w:left w:val="nil"/>
              <w:bottom w:val="single" w:sz="4" w:space="0" w:color="auto"/>
              <w:right w:val="single" w:sz="4" w:space="0" w:color="auto"/>
            </w:tcBorders>
            <w:shd w:val="clear" w:color="auto" w:fill="auto"/>
            <w:vAlign w:val="bottom"/>
            <w:hideMark/>
          </w:tcPr>
          <w:p w14:paraId="67EE1AE6" w14:textId="10AEB7BE" w:rsidR="00861099" w:rsidRPr="00861099" w:rsidDel="00F80CA5" w:rsidRDefault="00861099" w:rsidP="00861099">
            <w:pPr>
              <w:spacing w:after="0" w:line="240" w:lineRule="auto"/>
              <w:jc w:val="right"/>
              <w:rPr>
                <w:del w:id="3284" w:author="Luis Gerardo Gonzalez Morales" w:date="2019-02-17T09:42:00Z"/>
                <w:rFonts w:ascii="Calibri" w:eastAsia="Times New Roman" w:hAnsi="Calibri" w:cs="Times New Roman"/>
                <w:color w:val="000000"/>
                <w:sz w:val="20"/>
                <w:szCs w:val="20"/>
                <w:lang w:val="en-US" w:eastAsia="en-US"/>
              </w:rPr>
            </w:pPr>
            <w:del w:id="3285" w:author="Luis Gerardo Gonzalez Morales" w:date="2019-02-17T09:42:00Z">
              <w:r w:rsidRPr="00861099" w:rsidDel="00F80CA5">
                <w:rPr>
                  <w:rFonts w:ascii="Calibri" w:eastAsia="Times New Roman" w:hAnsi="Calibri" w:cs="Times New Roman"/>
                  <w:color w:val="000000"/>
                  <w:sz w:val="20"/>
                  <w:szCs w:val="20"/>
                  <w:lang w:val="en-US" w:eastAsia="en-US"/>
                </w:rPr>
                <w:delText>7</w:delText>
              </w:r>
            </w:del>
          </w:p>
        </w:tc>
        <w:tc>
          <w:tcPr>
            <w:tcW w:w="949" w:type="dxa"/>
            <w:tcBorders>
              <w:top w:val="nil"/>
              <w:left w:val="nil"/>
              <w:bottom w:val="single" w:sz="4" w:space="0" w:color="auto"/>
              <w:right w:val="single" w:sz="4" w:space="0" w:color="auto"/>
            </w:tcBorders>
            <w:shd w:val="clear" w:color="auto" w:fill="auto"/>
            <w:vAlign w:val="bottom"/>
            <w:hideMark/>
          </w:tcPr>
          <w:p w14:paraId="348AE93C" w14:textId="19CBB9C9" w:rsidR="00861099" w:rsidRPr="00861099" w:rsidDel="00F80CA5" w:rsidRDefault="00861099" w:rsidP="00861099">
            <w:pPr>
              <w:spacing w:after="0" w:line="240" w:lineRule="auto"/>
              <w:jc w:val="right"/>
              <w:rPr>
                <w:del w:id="3286" w:author="Luis Gerardo Gonzalez Morales" w:date="2019-02-17T09:42:00Z"/>
                <w:rFonts w:ascii="Calibri" w:eastAsia="Times New Roman" w:hAnsi="Calibri" w:cs="Times New Roman"/>
                <w:color w:val="000000"/>
                <w:sz w:val="20"/>
                <w:szCs w:val="20"/>
                <w:lang w:val="en-US" w:eastAsia="en-US"/>
              </w:rPr>
            </w:pPr>
            <w:del w:id="3287" w:author="Luis Gerardo Gonzalez Morales" w:date="2019-02-17T09:42:00Z">
              <w:r w:rsidRPr="00861099" w:rsidDel="00F80CA5">
                <w:rPr>
                  <w:rFonts w:ascii="Calibri" w:eastAsia="Times New Roman" w:hAnsi="Calibri" w:cs="Times New Roman"/>
                  <w:color w:val="000000"/>
                  <w:sz w:val="20"/>
                  <w:szCs w:val="20"/>
                  <w:lang w:val="en-US" w:eastAsia="en-US"/>
                </w:rPr>
                <w:delText>7.5</w:delText>
              </w:r>
            </w:del>
          </w:p>
        </w:tc>
      </w:tr>
    </w:tbl>
    <w:p w14:paraId="1C049769" w14:textId="77777777" w:rsidR="00F80CA5" w:rsidRDefault="00F80CA5" w:rsidP="00F80CA5">
      <w:pPr>
        <w:keepNext/>
        <w:jc w:val="center"/>
        <w:rPr>
          <w:ins w:id="3288" w:author="Luis Gerardo Gonzalez Morales" w:date="2019-02-17T09:43:00Z"/>
        </w:rPr>
        <w:pPrChange w:id="3289" w:author="Luis Gerardo Gonzalez Morales" w:date="2019-02-17T09:43:00Z">
          <w:pPr>
            <w:jc w:val="center"/>
          </w:pPr>
        </w:pPrChange>
      </w:pPr>
      <w:ins w:id="3290" w:author="Luis Gerardo Gonzalez Morales" w:date="2019-02-17T09:42:00Z">
        <w:r>
          <w:rPr>
            <w:b/>
            <w:bCs/>
            <w:noProof/>
          </w:rPr>
          <w:drawing>
            <wp:inline distT="0" distB="0" distL="0" distR="0" wp14:anchorId="253FF294" wp14:editId="285FCBAE">
              <wp:extent cx="3657600" cy="3776472"/>
              <wp:effectExtent l="0" t="0" r="0" b="0"/>
              <wp:docPr id="558" name="Graph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lot_56_Q08.1.svg"/>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657600" cy="3776472"/>
                      </a:xfrm>
                      <a:prstGeom prst="rect">
                        <a:avLst/>
                      </a:prstGeom>
                    </pic:spPr>
                  </pic:pic>
                </a:graphicData>
              </a:graphic>
            </wp:inline>
          </w:drawing>
        </w:r>
      </w:ins>
    </w:p>
    <w:p w14:paraId="534B6AF5" w14:textId="09094A15" w:rsidR="00861099" w:rsidRDefault="00F80CA5" w:rsidP="00F80CA5">
      <w:pPr>
        <w:pStyle w:val="Caption"/>
        <w:jc w:val="center"/>
        <w:rPr>
          <w:rFonts w:asciiTheme="majorBidi" w:hAnsiTheme="majorBidi" w:cstheme="majorBidi"/>
          <w:lang w:val="en-US"/>
        </w:rPr>
        <w:pPrChange w:id="3291" w:author="Luis Gerardo Gonzalez Morales" w:date="2019-02-17T09:43:00Z">
          <w:pPr/>
        </w:pPrChange>
      </w:pPr>
      <w:ins w:id="3292" w:author="Luis Gerardo Gonzalez Morales" w:date="2019-02-17T09:43:00Z">
        <w:r>
          <w:t xml:space="preserve">Figure </w:t>
        </w:r>
        <w:r>
          <w:fldChar w:fldCharType="begin"/>
        </w:r>
        <w:r>
          <w:instrText xml:space="preserve"> SEQ Figure \* ARABIC </w:instrText>
        </w:r>
      </w:ins>
      <w:r>
        <w:fldChar w:fldCharType="separate"/>
      </w:r>
      <w:ins w:id="3293" w:author="Luis Gerardo Gonzalez Morales" w:date="2019-02-17T11:55:00Z">
        <w:r w:rsidR="009241EC">
          <w:rPr>
            <w:noProof/>
          </w:rPr>
          <w:t>43</w:t>
        </w:r>
      </w:ins>
      <w:ins w:id="3294" w:author="Luis Gerardo Gonzalez Morales" w:date="2019-02-17T09:43:00Z">
        <w:r>
          <w:fldChar w:fldCharType="end"/>
        </w:r>
        <w:r>
          <w:rPr>
            <w:lang w:val="en-US"/>
          </w:rPr>
          <w:t xml:space="preserve">. </w:t>
        </w:r>
        <w:r w:rsidRPr="007D3201">
          <w:rPr>
            <w:lang w:val="en-US"/>
          </w:rPr>
          <w:t>Agencies other than the NSO which produce official statistics on behalf of the government</w:t>
        </w:r>
      </w:ins>
    </w:p>
    <w:p w14:paraId="26892985" w14:textId="77777777" w:rsidR="001456DB" w:rsidRDefault="001456DB" w:rsidP="00AA12D8">
      <w:pPr>
        <w:rPr>
          <w:ins w:id="3295" w:author="Luis Gerardo Gonzalez Morales" w:date="2019-02-17T09:59:00Z"/>
          <w:rFonts w:asciiTheme="majorBidi" w:hAnsiTheme="majorBidi" w:cstheme="majorBidi"/>
          <w:iCs/>
          <w:lang w:val="en-US"/>
        </w:rPr>
      </w:pPr>
    </w:p>
    <w:p w14:paraId="751D1F1E" w14:textId="52D34D34" w:rsidR="001456DB" w:rsidRPr="00AA12D8" w:rsidRDefault="001456DB" w:rsidP="001456DB">
      <w:pPr>
        <w:rPr>
          <w:ins w:id="3296" w:author="Luis Gerardo Gonzalez Morales" w:date="2019-02-17T10:00:00Z"/>
          <w:rFonts w:asciiTheme="majorBidi" w:hAnsiTheme="majorBidi" w:cstheme="majorBidi"/>
          <w:iCs/>
          <w:lang w:val="en-US"/>
        </w:rPr>
      </w:pPr>
      <w:moveToRangeStart w:id="3297" w:author="Luis Gerardo Gonzalez Morales" w:date="2019-02-17T09:59:00Z" w:name="move1289995"/>
      <w:moveTo w:id="3298" w:author="Luis Gerardo Gonzalez Morales" w:date="2019-02-17T09:59:00Z">
        <w:del w:id="3299" w:author="Luis Gerardo Gonzalez Morales" w:date="2019-02-17T09:59:00Z">
          <w:r w:rsidDel="001456DB">
            <w:rPr>
              <w:rFonts w:asciiTheme="majorBidi" w:hAnsiTheme="majorBidi" w:cstheme="majorBidi"/>
              <w:iCs/>
              <w:lang w:val="en-US"/>
            </w:rPr>
            <w:delText>Meetings</w:delText>
          </w:r>
        </w:del>
        <w:del w:id="3300" w:author="Luis Gerardo Gonzalez Morales" w:date="2019-02-17T10:02:00Z">
          <w:r w:rsidDel="007A60FA">
            <w:rPr>
              <w:rFonts w:asciiTheme="majorBidi" w:hAnsiTheme="majorBidi" w:cstheme="majorBidi"/>
              <w:iCs/>
              <w:lang w:val="en-US"/>
            </w:rPr>
            <w:delText xml:space="preserve"> between agencies that produce official statistics of a country help with achieving an efficient national statistical system. </w:delText>
          </w:r>
        </w:del>
      </w:moveTo>
      <w:moveToRangeEnd w:id="3297"/>
      <w:ins w:id="3301" w:author="Luis Gerardo Gonzalez Morales" w:date="2019-02-17T09:52:00Z">
        <w:r>
          <w:rPr>
            <w:rFonts w:asciiTheme="majorBidi" w:hAnsiTheme="majorBidi" w:cstheme="majorBidi"/>
            <w:iCs/>
            <w:lang w:val="en-US"/>
          </w:rPr>
          <w:t xml:space="preserve">With respect to the coordination of </w:t>
        </w:r>
      </w:ins>
      <w:ins w:id="3302" w:author="Luis Gerardo Gonzalez Morales" w:date="2019-02-17T10:03:00Z">
        <w:r w:rsidR="007A60FA">
          <w:rPr>
            <w:rFonts w:asciiTheme="majorBidi" w:hAnsiTheme="majorBidi" w:cstheme="majorBidi"/>
            <w:iCs/>
            <w:lang w:val="en-US"/>
          </w:rPr>
          <w:t>the production of statistics</w:t>
        </w:r>
      </w:ins>
      <w:ins w:id="3303" w:author="Luis Gerardo Gonzalez Morales" w:date="2019-02-17T09:52:00Z">
        <w:r>
          <w:rPr>
            <w:rFonts w:asciiTheme="majorBidi" w:hAnsiTheme="majorBidi" w:cstheme="majorBidi"/>
            <w:iCs/>
            <w:lang w:val="en-US"/>
          </w:rPr>
          <w:t xml:space="preserve"> among members of the National Statistical System, almost 9 in ev</w:t>
        </w:r>
      </w:ins>
      <w:ins w:id="3304" w:author="Luis Gerardo Gonzalez Morales" w:date="2019-02-17T09:53:00Z">
        <w:r>
          <w:rPr>
            <w:rFonts w:asciiTheme="majorBidi" w:hAnsiTheme="majorBidi" w:cstheme="majorBidi"/>
            <w:iCs/>
            <w:lang w:val="en-US"/>
          </w:rPr>
          <w:t xml:space="preserve">ery 10 countries indicated that this is done </w:t>
        </w:r>
      </w:ins>
      <w:ins w:id="3305" w:author="Luis Gerardo Gonzalez Morales" w:date="2019-02-17T09:54:00Z">
        <w:r>
          <w:rPr>
            <w:rFonts w:asciiTheme="majorBidi" w:hAnsiTheme="majorBidi" w:cstheme="majorBidi"/>
            <w:iCs/>
            <w:lang w:val="en-US"/>
          </w:rPr>
          <w:t>by</w:t>
        </w:r>
      </w:ins>
      <w:ins w:id="3306" w:author="Luis Gerardo Gonzalez Morales" w:date="2019-02-17T09:53:00Z">
        <w:r>
          <w:rPr>
            <w:rFonts w:asciiTheme="majorBidi" w:hAnsiTheme="majorBidi" w:cstheme="majorBidi"/>
            <w:iCs/>
            <w:lang w:val="en-US"/>
          </w:rPr>
          <w:t xml:space="preserve"> meeting in statistical committees, councils, etc.  </w:t>
        </w:r>
      </w:ins>
      <w:proofErr w:type="gramStart"/>
      <w:ins w:id="3307" w:author="Luis Gerardo Gonzalez Morales" w:date="2019-02-17T10:00:00Z">
        <w:r>
          <w:rPr>
            <w:rFonts w:asciiTheme="majorBidi" w:hAnsiTheme="majorBidi" w:cstheme="majorBidi"/>
            <w:iCs/>
            <w:lang w:val="en-US"/>
          </w:rPr>
          <w:t>In particular, more</w:t>
        </w:r>
        <w:proofErr w:type="gramEnd"/>
        <w:r>
          <w:rPr>
            <w:rFonts w:asciiTheme="majorBidi" w:hAnsiTheme="majorBidi" w:cstheme="majorBidi"/>
            <w:iCs/>
            <w:lang w:val="en-US"/>
          </w:rPr>
          <w:t xml:space="preserve"> than 90 percent of the respondents indicated that producers of official statistics have met at least once during the last five years with 75 percent meeting twice or more per year and 12 percent meeting annually.</w:t>
        </w:r>
      </w:ins>
    </w:p>
    <w:p w14:paraId="3433B0A4" w14:textId="18ABEE5C" w:rsidR="00047B9B" w:rsidRPr="001456DB" w:rsidRDefault="001456DB" w:rsidP="00AA12D8">
      <w:pPr>
        <w:rPr>
          <w:ins w:id="3308" w:author="Luis Gerardo Gonzalez Morales" w:date="2019-02-17T09:50:00Z"/>
          <w:rFonts w:asciiTheme="majorBidi" w:hAnsiTheme="majorBidi" w:cstheme="majorBidi"/>
          <w:i/>
          <w:lang w:val="en-US"/>
          <w:rPrChange w:id="3309" w:author="Luis Gerardo Gonzalez Morales" w:date="2019-02-17T09:52:00Z">
            <w:rPr>
              <w:ins w:id="3310" w:author="Luis Gerardo Gonzalez Morales" w:date="2019-02-17T09:50:00Z"/>
              <w:rFonts w:asciiTheme="majorBidi" w:hAnsiTheme="majorBidi" w:cstheme="majorBidi"/>
              <w:i/>
              <w:highlight w:val="yellow"/>
              <w:lang w:val="en-US"/>
            </w:rPr>
          </w:rPrChange>
        </w:rPr>
      </w:pPr>
      <w:ins w:id="3311" w:author="Luis Gerardo Gonzalez Morales" w:date="2019-02-17T09:54:00Z">
        <w:r>
          <w:rPr>
            <w:rFonts w:asciiTheme="majorBidi" w:hAnsiTheme="majorBidi" w:cstheme="majorBidi"/>
            <w:iCs/>
            <w:lang w:val="en-US"/>
          </w:rPr>
          <w:lastRenderedPageBreak/>
          <w:t>Also, most of the respondents (76 and 78 percent, respectively) indicated that they engage in sharing of information and databases or that they sign memorandums of understanding between agencies</w:t>
        </w:r>
      </w:ins>
      <w:ins w:id="3312" w:author="Luis Gerardo Gonzalez Morales" w:date="2019-02-17T10:10:00Z">
        <w:r w:rsidR="00D92E30">
          <w:rPr>
            <w:rFonts w:asciiTheme="majorBidi" w:hAnsiTheme="majorBidi" w:cstheme="majorBidi"/>
            <w:iCs/>
            <w:lang w:val="en-US"/>
          </w:rPr>
          <w:t xml:space="preserve"> for the </w:t>
        </w:r>
      </w:ins>
      <w:ins w:id="3313" w:author="Luis Gerardo Gonzalez Morales" w:date="2019-02-17T10:11:00Z">
        <w:r w:rsidR="00D92E30">
          <w:rPr>
            <w:rFonts w:asciiTheme="majorBidi" w:hAnsiTheme="majorBidi" w:cstheme="majorBidi"/>
            <w:iCs/>
            <w:lang w:val="en-US"/>
          </w:rPr>
          <w:t>coordination of production of official statistics</w:t>
        </w:r>
      </w:ins>
      <w:ins w:id="3314" w:author="Luis Gerardo Gonzalez Morales" w:date="2019-02-17T09:54:00Z">
        <w:r>
          <w:rPr>
            <w:rFonts w:asciiTheme="majorBidi" w:hAnsiTheme="majorBidi" w:cstheme="majorBidi"/>
            <w:iCs/>
            <w:lang w:val="en-US"/>
          </w:rPr>
          <w:t>.</w:t>
        </w:r>
      </w:ins>
      <w:ins w:id="3315" w:author="Luis Gerardo Gonzalez Morales" w:date="2019-02-17T09:55:00Z">
        <w:r>
          <w:rPr>
            <w:rFonts w:asciiTheme="majorBidi" w:hAnsiTheme="majorBidi" w:cstheme="majorBidi"/>
            <w:iCs/>
            <w:lang w:val="en-US"/>
          </w:rPr>
          <w:t xml:space="preserve"> The development of joint training </w:t>
        </w:r>
        <w:proofErr w:type="spellStart"/>
        <w:r>
          <w:rPr>
            <w:rFonts w:asciiTheme="majorBidi" w:hAnsiTheme="majorBidi" w:cstheme="majorBidi"/>
            <w:iCs/>
            <w:lang w:val="en-US"/>
          </w:rPr>
          <w:t>programmes</w:t>
        </w:r>
        <w:proofErr w:type="spellEnd"/>
        <w:r>
          <w:rPr>
            <w:rFonts w:asciiTheme="majorBidi" w:hAnsiTheme="majorBidi" w:cstheme="majorBidi"/>
            <w:iCs/>
            <w:lang w:val="en-US"/>
          </w:rPr>
          <w:t xml:space="preserve"> is also a relatively frequent mechanism of coordination (63 percent), while </w:t>
        </w:r>
      </w:ins>
      <w:ins w:id="3316" w:author="Luis Gerardo Gonzalez Morales" w:date="2019-02-17T09:56:00Z">
        <w:r>
          <w:rPr>
            <w:rFonts w:asciiTheme="majorBidi" w:hAnsiTheme="majorBidi" w:cstheme="majorBidi"/>
            <w:iCs/>
            <w:lang w:val="en-US"/>
          </w:rPr>
          <w:t xml:space="preserve">little more than half of respondents mentioned the preparation of an annual or multi-annual consolidated program of statistical activities in the country as well as the monitoring of work </w:t>
        </w:r>
      </w:ins>
      <w:ins w:id="3317" w:author="Luis Gerardo Gonzalez Morales" w:date="2019-02-17T09:57:00Z">
        <w:r>
          <w:rPr>
            <w:rFonts w:asciiTheme="majorBidi" w:hAnsiTheme="majorBidi" w:cstheme="majorBidi"/>
            <w:iCs/>
            <w:lang w:val="en-US"/>
          </w:rPr>
          <w:t>duplication between agencies.   It is as well encouraging to note that 45 percent of the countries report joint data collection initiatives</w:t>
        </w:r>
      </w:ins>
      <w:ins w:id="3318" w:author="Luis Gerardo Gonzalez Morales" w:date="2019-02-17T09:58:00Z">
        <w:r>
          <w:rPr>
            <w:rFonts w:asciiTheme="majorBidi" w:hAnsiTheme="majorBidi" w:cstheme="majorBidi"/>
            <w:iCs/>
            <w:lang w:val="en-US"/>
          </w:rPr>
          <w:t>. However, in terms of resource integration, only 24 percent of countries report the exchange of staff between agencies, and only 18 percent report the sharing of budgetary resources be</w:t>
        </w:r>
      </w:ins>
      <w:ins w:id="3319" w:author="Luis Gerardo Gonzalez Morales" w:date="2019-02-17T09:59:00Z">
        <w:r>
          <w:rPr>
            <w:rFonts w:asciiTheme="majorBidi" w:hAnsiTheme="majorBidi" w:cstheme="majorBidi"/>
            <w:iCs/>
            <w:lang w:val="en-US"/>
          </w:rPr>
          <w:t xml:space="preserve">tween statistical agencies. </w:t>
        </w:r>
      </w:ins>
      <w:del w:id="3320" w:author="Luis Gerardo Gonzalez Morales" w:date="2019-02-17T09:50:00Z">
        <w:r w:rsidR="00861099" w:rsidRPr="001456DB" w:rsidDel="00F80CA5">
          <w:rPr>
            <w:rFonts w:asciiTheme="majorBidi" w:hAnsiTheme="majorBidi" w:cstheme="majorBidi"/>
            <w:i/>
            <w:lang w:val="en-US"/>
            <w:rPrChange w:id="3321" w:author="Luis Gerardo Gonzalez Morales" w:date="2019-02-17T09:52:00Z">
              <w:rPr>
                <w:rFonts w:asciiTheme="majorBidi" w:hAnsiTheme="majorBidi" w:cstheme="majorBidi"/>
                <w:i/>
                <w:highlight w:val="yellow"/>
                <w:lang w:val="en-US"/>
              </w:rPr>
            </w:rPrChange>
          </w:rPr>
          <w:delText>Question 8.2</w:delText>
        </w:r>
      </w:del>
    </w:p>
    <w:p w14:paraId="1FF588F5" w14:textId="77777777" w:rsidR="00F80CA5" w:rsidRDefault="00F80CA5" w:rsidP="00F80CA5">
      <w:pPr>
        <w:keepNext/>
        <w:jc w:val="center"/>
        <w:rPr>
          <w:ins w:id="3322" w:author="Luis Gerardo Gonzalez Morales" w:date="2019-02-17T09:51:00Z"/>
        </w:rPr>
        <w:pPrChange w:id="3323" w:author="Luis Gerardo Gonzalez Morales" w:date="2019-02-17T09:51:00Z">
          <w:pPr/>
        </w:pPrChange>
      </w:pPr>
      <w:ins w:id="3324" w:author="Luis Gerardo Gonzalez Morales" w:date="2019-02-17T09:50:00Z">
        <w:r>
          <w:rPr>
            <w:b/>
            <w:bCs/>
            <w:noProof/>
          </w:rPr>
          <w:drawing>
            <wp:inline distT="0" distB="0" distL="0" distR="0" wp14:anchorId="7E892E89" wp14:editId="64E9D632">
              <wp:extent cx="3657600" cy="5138928"/>
              <wp:effectExtent l="0" t="0" r="0" b="5080"/>
              <wp:docPr id="559" name="Graph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lot_57_Q08.2.svg"/>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657600" cy="5138928"/>
                      </a:xfrm>
                      <a:prstGeom prst="rect">
                        <a:avLst/>
                      </a:prstGeom>
                    </pic:spPr>
                  </pic:pic>
                </a:graphicData>
              </a:graphic>
            </wp:inline>
          </w:drawing>
        </w:r>
      </w:ins>
    </w:p>
    <w:p w14:paraId="1F56DA3A" w14:textId="406CF99E" w:rsidR="00F80CA5" w:rsidRDefault="00F80CA5" w:rsidP="00F80CA5">
      <w:pPr>
        <w:pStyle w:val="Caption"/>
        <w:jc w:val="center"/>
        <w:rPr>
          <w:ins w:id="3325" w:author="Luis Gerardo Gonzalez Morales" w:date="2019-02-17T09:51:00Z"/>
          <w:lang w:val="en-US"/>
        </w:rPr>
      </w:pPr>
      <w:ins w:id="3326" w:author="Luis Gerardo Gonzalez Morales" w:date="2019-02-17T09:51:00Z">
        <w:r>
          <w:t xml:space="preserve">Figure </w:t>
        </w:r>
        <w:r>
          <w:fldChar w:fldCharType="begin"/>
        </w:r>
        <w:r>
          <w:instrText xml:space="preserve"> SEQ Figure \* ARABIC </w:instrText>
        </w:r>
      </w:ins>
      <w:r>
        <w:fldChar w:fldCharType="separate"/>
      </w:r>
      <w:ins w:id="3327" w:author="Luis Gerardo Gonzalez Morales" w:date="2019-02-17T11:55:00Z">
        <w:r w:rsidR="009241EC">
          <w:rPr>
            <w:noProof/>
          </w:rPr>
          <w:t>44</w:t>
        </w:r>
      </w:ins>
      <w:ins w:id="3328" w:author="Luis Gerardo Gonzalez Morales" w:date="2019-02-17T09:51:00Z">
        <w:r>
          <w:fldChar w:fldCharType="end"/>
        </w:r>
        <w:r>
          <w:rPr>
            <w:lang w:val="en-US"/>
          </w:rPr>
          <w:t>. Activities currently being implemented for coordinating the NSS</w:t>
        </w:r>
      </w:ins>
    </w:p>
    <w:p w14:paraId="3CF75340" w14:textId="77777777" w:rsidR="00F80CA5" w:rsidRPr="00F80CA5" w:rsidRDefault="00F80CA5" w:rsidP="00F80CA5">
      <w:pPr>
        <w:rPr>
          <w:lang w:val="en-US"/>
          <w:rPrChange w:id="3329" w:author="Luis Gerardo Gonzalez Morales" w:date="2019-02-17T09:51:00Z">
            <w:rPr>
              <w:rFonts w:asciiTheme="majorBidi" w:hAnsiTheme="majorBidi" w:cstheme="majorBidi"/>
              <w:i/>
              <w:lang w:val="en-US"/>
            </w:rPr>
          </w:rPrChange>
        </w:rPr>
        <w:pPrChange w:id="3330" w:author="Luis Gerardo Gonzalez Morales" w:date="2019-02-17T09:51:00Z">
          <w:pPr/>
        </w:pPrChange>
      </w:pPr>
    </w:p>
    <w:tbl>
      <w:tblPr>
        <w:tblW w:w="8640" w:type="dxa"/>
        <w:tblInd w:w="93" w:type="dxa"/>
        <w:tblLook w:val="04A0" w:firstRow="1" w:lastRow="0" w:firstColumn="1" w:lastColumn="0" w:noHBand="0" w:noVBand="1"/>
      </w:tblPr>
      <w:tblGrid>
        <w:gridCol w:w="596"/>
        <w:gridCol w:w="6194"/>
        <w:gridCol w:w="706"/>
        <w:gridCol w:w="1144"/>
      </w:tblGrid>
      <w:tr w:rsidR="00FA5338" w:rsidRPr="00FA5338" w:rsidDel="00F80CA5" w14:paraId="775486D9" w14:textId="0256BE2D" w:rsidTr="00B17A3D">
        <w:trPr>
          <w:trHeight w:val="390"/>
          <w:del w:id="3331" w:author="Luis Gerardo Gonzalez Morales" w:date="2019-02-17T09:51:00Z"/>
        </w:trPr>
        <w:tc>
          <w:tcPr>
            <w:tcW w:w="6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49270D" w14:textId="77418C79" w:rsidR="00FA5338" w:rsidRPr="00FA5338" w:rsidDel="00F80CA5" w:rsidRDefault="00FA5338" w:rsidP="00FA5338">
            <w:pPr>
              <w:spacing w:after="0" w:line="240" w:lineRule="auto"/>
              <w:jc w:val="right"/>
              <w:rPr>
                <w:del w:id="3332" w:author="Luis Gerardo Gonzalez Morales" w:date="2019-02-17T09:51:00Z"/>
                <w:rFonts w:ascii="Calibri" w:eastAsia="Times New Roman" w:hAnsi="Calibri" w:cs="Times New Roman"/>
                <w:color w:val="000000"/>
                <w:sz w:val="20"/>
                <w:szCs w:val="20"/>
                <w:lang w:val="en-US" w:eastAsia="en-US"/>
              </w:rPr>
            </w:pPr>
            <w:del w:id="3333" w:author="Luis Gerardo Gonzalez Morales" w:date="2019-02-17T09:51:00Z">
              <w:r w:rsidRPr="00FA5338" w:rsidDel="00F80CA5">
                <w:rPr>
                  <w:rFonts w:ascii="Calibri" w:eastAsia="Times New Roman" w:hAnsi="Calibri" w:cs="Times New Roman"/>
                  <w:color w:val="000000"/>
                  <w:sz w:val="20"/>
                  <w:szCs w:val="20"/>
                  <w:lang w:val="en-US" w:eastAsia="en-US"/>
                </w:rPr>
                <w:delText>8.2</w:delText>
              </w:r>
            </w:del>
          </w:p>
        </w:tc>
        <w:tc>
          <w:tcPr>
            <w:tcW w:w="9280" w:type="dxa"/>
            <w:tcBorders>
              <w:top w:val="single" w:sz="4" w:space="0" w:color="auto"/>
              <w:left w:val="nil"/>
              <w:bottom w:val="single" w:sz="4" w:space="0" w:color="auto"/>
              <w:right w:val="single" w:sz="4" w:space="0" w:color="auto"/>
            </w:tcBorders>
            <w:shd w:val="clear" w:color="auto" w:fill="auto"/>
            <w:vAlign w:val="bottom"/>
            <w:hideMark/>
          </w:tcPr>
          <w:p w14:paraId="226BEDC0" w14:textId="28B6F013" w:rsidR="00FA5338" w:rsidRPr="00FA5338" w:rsidDel="00F80CA5" w:rsidRDefault="00FA5338" w:rsidP="00FA5338">
            <w:pPr>
              <w:spacing w:after="0" w:line="240" w:lineRule="auto"/>
              <w:rPr>
                <w:del w:id="3334" w:author="Luis Gerardo Gonzalez Morales" w:date="2019-02-17T09:51:00Z"/>
                <w:rFonts w:ascii="Calibri" w:eastAsia="Times New Roman" w:hAnsi="Calibri" w:cs="Times New Roman"/>
                <w:color w:val="000000"/>
                <w:sz w:val="20"/>
                <w:szCs w:val="20"/>
                <w:lang w:val="en-US" w:eastAsia="en-US"/>
              </w:rPr>
            </w:pPr>
            <w:del w:id="3335" w:author="Luis Gerardo Gonzalez Morales" w:date="2019-02-17T09:51:00Z">
              <w:r w:rsidRPr="00FA5338" w:rsidDel="00F80CA5">
                <w:rPr>
                  <w:rFonts w:ascii="Calibri" w:eastAsia="Times New Roman" w:hAnsi="Calibri" w:cs="Times New Roman"/>
                  <w:color w:val="000000"/>
                  <w:sz w:val="20"/>
                  <w:szCs w:val="20"/>
                  <w:lang w:val="en-US" w:eastAsia="en-US"/>
                </w:rPr>
                <w:delText>What activities are currently being implemented for coordinating the NSS?  (multiple)</w:delText>
              </w:r>
            </w:del>
          </w:p>
        </w:tc>
        <w:tc>
          <w:tcPr>
            <w:tcW w:w="680" w:type="dxa"/>
            <w:tcBorders>
              <w:top w:val="single" w:sz="4" w:space="0" w:color="auto"/>
              <w:left w:val="nil"/>
              <w:bottom w:val="single" w:sz="4" w:space="0" w:color="auto"/>
              <w:right w:val="single" w:sz="4" w:space="0" w:color="auto"/>
            </w:tcBorders>
            <w:shd w:val="clear" w:color="auto" w:fill="auto"/>
            <w:vAlign w:val="bottom"/>
            <w:hideMark/>
          </w:tcPr>
          <w:p w14:paraId="218C91EE" w14:textId="0D24D4F5" w:rsidR="00FA5338" w:rsidRPr="00FA5338" w:rsidDel="00F80CA5" w:rsidRDefault="00FA5338" w:rsidP="00FA5338">
            <w:pPr>
              <w:spacing w:after="0" w:line="240" w:lineRule="auto"/>
              <w:rPr>
                <w:del w:id="3336" w:author="Luis Gerardo Gonzalez Morales" w:date="2019-02-17T09:51:00Z"/>
                <w:rFonts w:ascii="Calibri" w:eastAsia="Times New Roman" w:hAnsi="Calibri" w:cs="Times New Roman"/>
                <w:color w:val="000000"/>
                <w:sz w:val="20"/>
                <w:szCs w:val="20"/>
                <w:lang w:val="en-US" w:eastAsia="en-US"/>
              </w:rPr>
            </w:pPr>
            <w:del w:id="3337" w:author="Luis Gerardo Gonzalez Morales" w:date="2019-02-17T09:51:00Z">
              <w:r w:rsidRPr="00FA5338" w:rsidDel="00F80CA5">
                <w:rPr>
                  <w:rFonts w:ascii="Calibri" w:eastAsia="Times New Roman" w:hAnsi="Calibri" w:cs="Times New Roman"/>
                  <w:color w:val="000000"/>
                  <w:sz w:val="20"/>
                  <w:szCs w:val="20"/>
                  <w:lang w:val="en-US" w:eastAsia="en-US"/>
                </w:rPr>
                <w:delText>Count</w:delText>
              </w:r>
            </w:del>
          </w:p>
        </w:tc>
        <w:tc>
          <w:tcPr>
            <w:tcW w:w="1440" w:type="dxa"/>
            <w:tcBorders>
              <w:top w:val="single" w:sz="4" w:space="0" w:color="auto"/>
              <w:left w:val="nil"/>
              <w:bottom w:val="single" w:sz="4" w:space="0" w:color="auto"/>
              <w:right w:val="single" w:sz="4" w:space="0" w:color="auto"/>
            </w:tcBorders>
            <w:shd w:val="clear" w:color="auto" w:fill="auto"/>
            <w:vAlign w:val="bottom"/>
            <w:hideMark/>
          </w:tcPr>
          <w:p w14:paraId="28C70D43" w14:textId="590A7C7D" w:rsidR="00FA5338" w:rsidRPr="00FA5338" w:rsidDel="00F80CA5" w:rsidRDefault="00FA5338" w:rsidP="00FA5338">
            <w:pPr>
              <w:spacing w:after="0" w:line="240" w:lineRule="auto"/>
              <w:rPr>
                <w:del w:id="3338" w:author="Luis Gerardo Gonzalez Morales" w:date="2019-02-17T09:51:00Z"/>
                <w:rFonts w:ascii="Calibri" w:eastAsia="Times New Roman" w:hAnsi="Calibri" w:cs="Times New Roman"/>
                <w:color w:val="000000"/>
                <w:sz w:val="20"/>
                <w:szCs w:val="20"/>
                <w:lang w:val="en-US" w:eastAsia="en-US"/>
              </w:rPr>
            </w:pPr>
            <w:del w:id="3339" w:author="Luis Gerardo Gonzalez Morales" w:date="2019-02-17T09:51:00Z">
              <w:r w:rsidRPr="00FA5338" w:rsidDel="00F80CA5">
                <w:rPr>
                  <w:rFonts w:ascii="Calibri" w:eastAsia="Times New Roman" w:hAnsi="Calibri" w:cs="Times New Roman"/>
                  <w:color w:val="000000"/>
                  <w:sz w:val="20"/>
                  <w:szCs w:val="20"/>
                  <w:lang w:val="en-US" w:eastAsia="en-US"/>
                </w:rPr>
                <w:delText>% based on 93</w:delText>
              </w:r>
            </w:del>
          </w:p>
        </w:tc>
      </w:tr>
      <w:tr w:rsidR="00FA5338" w:rsidRPr="00FA5338" w:rsidDel="00F80CA5" w14:paraId="38112AAF" w14:textId="681EFB85" w:rsidTr="00B17A3D">
        <w:trPr>
          <w:trHeight w:val="280"/>
          <w:del w:id="3340"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00C625ED" w14:textId="54CA7400" w:rsidR="00FA5338" w:rsidRPr="00FA5338" w:rsidDel="00F80CA5" w:rsidRDefault="00FA5338" w:rsidP="00FA5338">
            <w:pPr>
              <w:spacing w:after="0" w:line="240" w:lineRule="auto"/>
              <w:rPr>
                <w:del w:id="3341" w:author="Luis Gerardo Gonzalez Morales" w:date="2019-02-17T09:51:00Z"/>
                <w:rFonts w:ascii="Calibri" w:eastAsia="Times New Roman" w:hAnsi="Calibri" w:cs="Times New Roman"/>
                <w:color w:val="000000"/>
                <w:sz w:val="20"/>
                <w:szCs w:val="20"/>
                <w:lang w:val="en-US" w:eastAsia="en-US"/>
              </w:rPr>
            </w:pPr>
            <w:del w:id="3342"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CA9A893" w14:textId="75D111EB" w:rsidR="00FA5338" w:rsidRPr="00FA5338" w:rsidDel="00F80CA5" w:rsidRDefault="00FA5338" w:rsidP="00FA5338">
            <w:pPr>
              <w:spacing w:after="0" w:line="240" w:lineRule="auto"/>
              <w:rPr>
                <w:del w:id="3343" w:author="Luis Gerardo Gonzalez Morales" w:date="2019-02-17T09:51:00Z"/>
                <w:rFonts w:ascii="Calibri" w:eastAsia="Times New Roman" w:hAnsi="Calibri" w:cs="Times New Roman"/>
                <w:color w:val="000000"/>
                <w:sz w:val="20"/>
                <w:szCs w:val="20"/>
                <w:lang w:val="en-US" w:eastAsia="en-US"/>
              </w:rPr>
            </w:pPr>
            <w:del w:id="3344" w:author="Luis Gerardo Gonzalez Morales" w:date="2019-02-17T09:51:00Z">
              <w:r w:rsidRPr="00FA5338" w:rsidDel="00F80CA5">
                <w:rPr>
                  <w:rFonts w:ascii="Calibri" w:eastAsia="Times New Roman" w:hAnsi="Calibri" w:cs="Times New Roman"/>
                  <w:color w:val="000000"/>
                  <w:sz w:val="20"/>
                  <w:szCs w:val="20"/>
                  <w:lang w:val="en-US" w:eastAsia="en-US"/>
                </w:rPr>
                <w:delText xml:space="preserve">Meeting in statistical committees, councils, etc. </w:delText>
              </w:r>
            </w:del>
          </w:p>
        </w:tc>
        <w:tc>
          <w:tcPr>
            <w:tcW w:w="680" w:type="dxa"/>
            <w:tcBorders>
              <w:top w:val="nil"/>
              <w:left w:val="nil"/>
              <w:bottom w:val="single" w:sz="4" w:space="0" w:color="auto"/>
              <w:right w:val="single" w:sz="4" w:space="0" w:color="auto"/>
            </w:tcBorders>
            <w:shd w:val="clear" w:color="auto" w:fill="auto"/>
            <w:vAlign w:val="bottom"/>
            <w:hideMark/>
          </w:tcPr>
          <w:p w14:paraId="23B4E114" w14:textId="70A9671E" w:rsidR="00FA5338" w:rsidRPr="00FA5338" w:rsidDel="00F80CA5" w:rsidRDefault="00FA5338" w:rsidP="00FA5338">
            <w:pPr>
              <w:spacing w:after="0" w:line="240" w:lineRule="auto"/>
              <w:jc w:val="right"/>
              <w:rPr>
                <w:del w:id="3345" w:author="Luis Gerardo Gonzalez Morales" w:date="2019-02-17T09:51:00Z"/>
                <w:rFonts w:ascii="Calibri" w:eastAsia="Times New Roman" w:hAnsi="Calibri" w:cs="Times New Roman"/>
                <w:color w:val="000000"/>
                <w:sz w:val="20"/>
                <w:szCs w:val="20"/>
                <w:lang w:val="en-US" w:eastAsia="en-US"/>
              </w:rPr>
            </w:pPr>
            <w:del w:id="3346" w:author="Luis Gerardo Gonzalez Morales" w:date="2019-02-17T09:51:00Z">
              <w:r w:rsidRPr="00FA5338" w:rsidDel="00F80CA5">
                <w:rPr>
                  <w:rFonts w:ascii="Calibri" w:eastAsia="Times New Roman" w:hAnsi="Calibri" w:cs="Times New Roman"/>
                  <w:color w:val="000000"/>
                  <w:sz w:val="20"/>
                  <w:szCs w:val="20"/>
                  <w:lang w:val="en-US" w:eastAsia="en-US"/>
                </w:rPr>
                <w:delText>83</w:delText>
              </w:r>
            </w:del>
          </w:p>
        </w:tc>
        <w:tc>
          <w:tcPr>
            <w:tcW w:w="1440" w:type="dxa"/>
            <w:tcBorders>
              <w:top w:val="nil"/>
              <w:left w:val="nil"/>
              <w:bottom w:val="single" w:sz="4" w:space="0" w:color="auto"/>
              <w:right w:val="single" w:sz="4" w:space="0" w:color="auto"/>
            </w:tcBorders>
            <w:shd w:val="clear" w:color="auto" w:fill="auto"/>
            <w:vAlign w:val="bottom"/>
            <w:hideMark/>
          </w:tcPr>
          <w:p w14:paraId="6D2B7AC1" w14:textId="2DE5E8C1" w:rsidR="00FA5338" w:rsidRPr="00FA5338" w:rsidDel="00F80CA5" w:rsidRDefault="00FA5338" w:rsidP="00FA5338">
            <w:pPr>
              <w:spacing w:after="0" w:line="240" w:lineRule="auto"/>
              <w:jc w:val="right"/>
              <w:rPr>
                <w:del w:id="3347" w:author="Luis Gerardo Gonzalez Morales" w:date="2019-02-17T09:51:00Z"/>
                <w:rFonts w:ascii="Calibri" w:eastAsia="Times New Roman" w:hAnsi="Calibri" w:cs="Times New Roman"/>
                <w:color w:val="000000"/>
                <w:sz w:val="20"/>
                <w:szCs w:val="20"/>
                <w:lang w:val="en-US" w:eastAsia="en-US"/>
              </w:rPr>
            </w:pPr>
            <w:del w:id="3348" w:author="Luis Gerardo Gonzalez Morales" w:date="2019-02-17T09:51:00Z">
              <w:r w:rsidRPr="00FA5338" w:rsidDel="00F80CA5">
                <w:rPr>
                  <w:rFonts w:ascii="Calibri" w:eastAsia="Times New Roman" w:hAnsi="Calibri" w:cs="Times New Roman"/>
                  <w:color w:val="000000"/>
                  <w:sz w:val="20"/>
                  <w:szCs w:val="20"/>
                  <w:lang w:val="en-US" w:eastAsia="en-US"/>
                </w:rPr>
                <w:delText>89.2</w:delText>
              </w:r>
            </w:del>
          </w:p>
        </w:tc>
      </w:tr>
      <w:tr w:rsidR="00FA5338" w:rsidRPr="00FA5338" w:rsidDel="00F80CA5" w14:paraId="491C7FE0" w14:textId="6DEEC4E9" w:rsidTr="00B17A3D">
        <w:trPr>
          <w:trHeight w:val="280"/>
          <w:del w:id="3349"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059F5D0F" w14:textId="07A3FB21" w:rsidR="00FA5338" w:rsidRPr="00FA5338" w:rsidDel="00F80CA5" w:rsidRDefault="00FA5338" w:rsidP="00FA5338">
            <w:pPr>
              <w:spacing w:after="0" w:line="240" w:lineRule="auto"/>
              <w:rPr>
                <w:del w:id="3350" w:author="Luis Gerardo Gonzalez Morales" w:date="2019-02-17T09:51:00Z"/>
                <w:rFonts w:ascii="Calibri" w:eastAsia="Times New Roman" w:hAnsi="Calibri" w:cs="Times New Roman"/>
                <w:color w:val="000000"/>
                <w:sz w:val="20"/>
                <w:szCs w:val="20"/>
                <w:lang w:val="en-US" w:eastAsia="en-US"/>
              </w:rPr>
            </w:pPr>
            <w:del w:id="3351"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DC1C7FD" w14:textId="38E5E459" w:rsidR="00FA5338" w:rsidRPr="00FA5338" w:rsidDel="00F80CA5" w:rsidRDefault="00FA5338" w:rsidP="00FA5338">
            <w:pPr>
              <w:spacing w:after="0" w:line="240" w:lineRule="auto"/>
              <w:rPr>
                <w:del w:id="3352" w:author="Luis Gerardo Gonzalez Morales" w:date="2019-02-17T09:51:00Z"/>
                <w:rFonts w:ascii="Calibri" w:eastAsia="Times New Roman" w:hAnsi="Calibri" w:cs="Times New Roman"/>
                <w:color w:val="000000"/>
                <w:sz w:val="20"/>
                <w:szCs w:val="20"/>
                <w:lang w:val="en-US" w:eastAsia="en-US"/>
              </w:rPr>
            </w:pPr>
            <w:del w:id="3353" w:author="Luis Gerardo Gonzalez Morales" w:date="2019-02-17T09:51:00Z">
              <w:r w:rsidRPr="00FA5338" w:rsidDel="00F80CA5">
                <w:rPr>
                  <w:rFonts w:ascii="Calibri" w:eastAsia="Times New Roman" w:hAnsi="Calibri" w:cs="Times New Roman"/>
                  <w:color w:val="000000"/>
                  <w:sz w:val="20"/>
                  <w:szCs w:val="20"/>
                  <w:lang w:val="en-US" w:eastAsia="en-US"/>
                </w:rPr>
                <w:delText>Sharing of information and databases</w:delText>
              </w:r>
            </w:del>
          </w:p>
        </w:tc>
        <w:tc>
          <w:tcPr>
            <w:tcW w:w="680" w:type="dxa"/>
            <w:tcBorders>
              <w:top w:val="nil"/>
              <w:left w:val="nil"/>
              <w:bottom w:val="single" w:sz="4" w:space="0" w:color="auto"/>
              <w:right w:val="single" w:sz="4" w:space="0" w:color="auto"/>
            </w:tcBorders>
            <w:shd w:val="clear" w:color="auto" w:fill="auto"/>
            <w:vAlign w:val="bottom"/>
            <w:hideMark/>
          </w:tcPr>
          <w:p w14:paraId="1E220FF3" w14:textId="66760F7C" w:rsidR="00FA5338" w:rsidRPr="00FA5338" w:rsidDel="00F80CA5" w:rsidRDefault="00FA5338" w:rsidP="00FA5338">
            <w:pPr>
              <w:spacing w:after="0" w:line="240" w:lineRule="auto"/>
              <w:jc w:val="right"/>
              <w:rPr>
                <w:del w:id="3354" w:author="Luis Gerardo Gonzalez Morales" w:date="2019-02-17T09:51:00Z"/>
                <w:rFonts w:ascii="Calibri" w:eastAsia="Times New Roman" w:hAnsi="Calibri" w:cs="Times New Roman"/>
                <w:color w:val="000000"/>
                <w:sz w:val="20"/>
                <w:szCs w:val="20"/>
                <w:lang w:val="en-US" w:eastAsia="en-US"/>
              </w:rPr>
            </w:pPr>
            <w:del w:id="3355" w:author="Luis Gerardo Gonzalez Morales" w:date="2019-02-17T09:51:00Z">
              <w:r w:rsidRPr="00FA5338" w:rsidDel="00F80CA5">
                <w:rPr>
                  <w:rFonts w:ascii="Calibri" w:eastAsia="Times New Roman" w:hAnsi="Calibri" w:cs="Times New Roman"/>
                  <w:color w:val="000000"/>
                  <w:sz w:val="20"/>
                  <w:szCs w:val="20"/>
                  <w:lang w:val="en-US" w:eastAsia="en-US"/>
                </w:rPr>
                <w:delText>72</w:delText>
              </w:r>
            </w:del>
          </w:p>
        </w:tc>
        <w:tc>
          <w:tcPr>
            <w:tcW w:w="1440" w:type="dxa"/>
            <w:tcBorders>
              <w:top w:val="nil"/>
              <w:left w:val="nil"/>
              <w:bottom w:val="single" w:sz="4" w:space="0" w:color="auto"/>
              <w:right w:val="single" w:sz="4" w:space="0" w:color="auto"/>
            </w:tcBorders>
            <w:shd w:val="clear" w:color="auto" w:fill="auto"/>
            <w:vAlign w:val="bottom"/>
            <w:hideMark/>
          </w:tcPr>
          <w:p w14:paraId="1BCAAB5B" w14:textId="5A3CEA20" w:rsidR="00FA5338" w:rsidRPr="00FA5338" w:rsidDel="00F80CA5" w:rsidRDefault="00FA5338" w:rsidP="00FA5338">
            <w:pPr>
              <w:spacing w:after="0" w:line="240" w:lineRule="auto"/>
              <w:jc w:val="right"/>
              <w:rPr>
                <w:del w:id="3356" w:author="Luis Gerardo Gonzalez Morales" w:date="2019-02-17T09:51:00Z"/>
                <w:rFonts w:ascii="Calibri" w:eastAsia="Times New Roman" w:hAnsi="Calibri" w:cs="Times New Roman"/>
                <w:color w:val="000000"/>
                <w:sz w:val="20"/>
                <w:szCs w:val="20"/>
                <w:lang w:val="en-US" w:eastAsia="en-US"/>
              </w:rPr>
            </w:pPr>
            <w:del w:id="3357" w:author="Luis Gerardo Gonzalez Morales" w:date="2019-02-17T09:51:00Z">
              <w:r w:rsidRPr="00FA5338" w:rsidDel="00F80CA5">
                <w:rPr>
                  <w:rFonts w:ascii="Calibri" w:eastAsia="Times New Roman" w:hAnsi="Calibri" w:cs="Times New Roman"/>
                  <w:color w:val="000000"/>
                  <w:sz w:val="20"/>
                  <w:szCs w:val="20"/>
                  <w:lang w:val="en-US" w:eastAsia="en-US"/>
                </w:rPr>
                <w:delText>77.4</w:delText>
              </w:r>
            </w:del>
          </w:p>
        </w:tc>
      </w:tr>
      <w:tr w:rsidR="00FA5338" w:rsidRPr="00FA5338" w:rsidDel="00F80CA5" w14:paraId="264371ED" w14:textId="21CD3724" w:rsidTr="00B17A3D">
        <w:trPr>
          <w:trHeight w:val="280"/>
          <w:del w:id="3358"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65628898" w14:textId="7C04FF13" w:rsidR="00FA5338" w:rsidRPr="00FA5338" w:rsidDel="00F80CA5" w:rsidRDefault="00FA5338" w:rsidP="00FA5338">
            <w:pPr>
              <w:spacing w:after="0" w:line="240" w:lineRule="auto"/>
              <w:rPr>
                <w:del w:id="3359" w:author="Luis Gerardo Gonzalez Morales" w:date="2019-02-17T09:51:00Z"/>
                <w:rFonts w:ascii="Calibri" w:eastAsia="Times New Roman" w:hAnsi="Calibri" w:cs="Times New Roman"/>
                <w:color w:val="000000"/>
                <w:sz w:val="20"/>
                <w:szCs w:val="20"/>
                <w:lang w:val="en-US" w:eastAsia="en-US"/>
              </w:rPr>
            </w:pPr>
            <w:del w:id="3360"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01F0F5B" w14:textId="19EA788F" w:rsidR="00FA5338" w:rsidRPr="00FA5338" w:rsidDel="00F80CA5" w:rsidRDefault="00FA5338" w:rsidP="00FA5338">
            <w:pPr>
              <w:spacing w:after="0" w:line="240" w:lineRule="auto"/>
              <w:rPr>
                <w:del w:id="3361" w:author="Luis Gerardo Gonzalez Morales" w:date="2019-02-17T09:51:00Z"/>
                <w:rFonts w:ascii="Calibri" w:eastAsia="Times New Roman" w:hAnsi="Calibri" w:cs="Times New Roman"/>
                <w:color w:val="000000"/>
                <w:sz w:val="20"/>
                <w:szCs w:val="20"/>
                <w:lang w:val="en-US" w:eastAsia="en-US"/>
              </w:rPr>
            </w:pPr>
            <w:del w:id="3362" w:author="Luis Gerardo Gonzalez Morales" w:date="2019-02-17T09:51:00Z">
              <w:r w:rsidRPr="00FA5338" w:rsidDel="00F80CA5">
                <w:rPr>
                  <w:rFonts w:ascii="Calibri" w:eastAsia="Times New Roman" w:hAnsi="Calibri" w:cs="Times New Roman"/>
                  <w:color w:val="000000"/>
                  <w:sz w:val="20"/>
                  <w:szCs w:val="20"/>
                  <w:lang w:val="en-US" w:eastAsia="en-US"/>
                </w:rPr>
                <w:delText>Signing of memorandums of understanding between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129CCB43" w14:textId="531FD1A0" w:rsidR="00FA5338" w:rsidRPr="00FA5338" w:rsidDel="00F80CA5" w:rsidRDefault="00FA5338" w:rsidP="00FA5338">
            <w:pPr>
              <w:spacing w:after="0" w:line="240" w:lineRule="auto"/>
              <w:jc w:val="right"/>
              <w:rPr>
                <w:del w:id="3363" w:author="Luis Gerardo Gonzalez Morales" w:date="2019-02-17T09:51:00Z"/>
                <w:rFonts w:ascii="Calibri" w:eastAsia="Times New Roman" w:hAnsi="Calibri" w:cs="Times New Roman"/>
                <w:color w:val="000000"/>
                <w:sz w:val="20"/>
                <w:szCs w:val="20"/>
                <w:lang w:val="en-US" w:eastAsia="en-US"/>
              </w:rPr>
            </w:pPr>
            <w:del w:id="3364" w:author="Luis Gerardo Gonzalez Morales" w:date="2019-02-17T09:51:00Z">
              <w:r w:rsidRPr="00FA5338" w:rsidDel="00F80CA5">
                <w:rPr>
                  <w:rFonts w:ascii="Calibri" w:eastAsia="Times New Roman" w:hAnsi="Calibri" w:cs="Times New Roman"/>
                  <w:color w:val="000000"/>
                  <w:sz w:val="20"/>
                  <w:szCs w:val="20"/>
                  <w:lang w:val="en-US" w:eastAsia="en-US"/>
                </w:rPr>
                <w:delText>70</w:delText>
              </w:r>
            </w:del>
          </w:p>
        </w:tc>
        <w:tc>
          <w:tcPr>
            <w:tcW w:w="1440" w:type="dxa"/>
            <w:tcBorders>
              <w:top w:val="nil"/>
              <w:left w:val="nil"/>
              <w:bottom w:val="single" w:sz="4" w:space="0" w:color="auto"/>
              <w:right w:val="single" w:sz="4" w:space="0" w:color="auto"/>
            </w:tcBorders>
            <w:shd w:val="clear" w:color="auto" w:fill="auto"/>
            <w:vAlign w:val="bottom"/>
            <w:hideMark/>
          </w:tcPr>
          <w:p w14:paraId="242E7B78" w14:textId="06B9D280" w:rsidR="00FA5338" w:rsidRPr="00FA5338" w:rsidDel="00F80CA5" w:rsidRDefault="00FA5338" w:rsidP="00FA5338">
            <w:pPr>
              <w:spacing w:after="0" w:line="240" w:lineRule="auto"/>
              <w:jc w:val="right"/>
              <w:rPr>
                <w:del w:id="3365" w:author="Luis Gerardo Gonzalez Morales" w:date="2019-02-17T09:51:00Z"/>
                <w:rFonts w:ascii="Calibri" w:eastAsia="Times New Roman" w:hAnsi="Calibri" w:cs="Times New Roman"/>
                <w:color w:val="000000"/>
                <w:sz w:val="20"/>
                <w:szCs w:val="20"/>
                <w:lang w:val="en-US" w:eastAsia="en-US"/>
              </w:rPr>
            </w:pPr>
            <w:del w:id="3366" w:author="Luis Gerardo Gonzalez Morales" w:date="2019-02-17T09:51:00Z">
              <w:r w:rsidRPr="00FA5338" w:rsidDel="00F80CA5">
                <w:rPr>
                  <w:rFonts w:ascii="Calibri" w:eastAsia="Times New Roman" w:hAnsi="Calibri" w:cs="Times New Roman"/>
                  <w:color w:val="000000"/>
                  <w:sz w:val="20"/>
                  <w:szCs w:val="20"/>
                  <w:lang w:val="en-US" w:eastAsia="en-US"/>
                </w:rPr>
                <w:delText>75.3</w:delText>
              </w:r>
            </w:del>
          </w:p>
        </w:tc>
      </w:tr>
      <w:tr w:rsidR="00FA5338" w:rsidRPr="00FA5338" w:rsidDel="00F80CA5" w14:paraId="36E685E1" w14:textId="560A3482" w:rsidTr="00B17A3D">
        <w:trPr>
          <w:trHeight w:val="280"/>
          <w:del w:id="3367"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047667F2" w14:textId="58C93439" w:rsidR="00FA5338" w:rsidRPr="00FA5338" w:rsidDel="00F80CA5" w:rsidRDefault="00FA5338" w:rsidP="00FA5338">
            <w:pPr>
              <w:spacing w:after="0" w:line="240" w:lineRule="auto"/>
              <w:rPr>
                <w:del w:id="3368" w:author="Luis Gerardo Gonzalez Morales" w:date="2019-02-17T09:51:00Z"/>
                <w:rFonts w:ascii="Calibri" w:eastAsia="Times New Roman" w:hAnsi="Calibri" w:cs="Times New Roman"/>
                <w:color w:val="000000"/>
                <w:sz w:val="20"/>
                <w:szCs w:val="20"/>
                <w:lang w:val="en-US" w:eastAsia="en-US"/>
              </w:rPr>
            </w:pPr>
            <w:del w:id="3369"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D7E5008" w14:textId="39E547DF" w:rsidR="00FA5338" w:rsidRPr="00FA5338" w:rsidDel="00F80CA5" w:rsidRDefault="00FA5338" w:rsidP="00FA5338">
            <w:pPr>
              <w:spacing w:after="0" w:line="240" w:lineRule="auto"/>
              <w:rPr>
                <w:del w:id="3370" w:author="Luis Gerardo Gonzalez Morales" w:date="2019-02-17T09:51:00Z"/>
                <w:rFonts w:ascii="Calibri" w:eastAsia="Times New Roman" w:hAnsi="Calibri" w:cs="Times New Roman"/>
                <w:color w:val="000000"/>
                <w:sz w:val="20"/>
                <w:szCs w:val="20"/>
                <w:lang w:val="en-US" w:eastAsia="en-US"/>
              </w:rPr>
            </w:pPr>
            <w:del w:id="3371" w:author="Luis Gerardo Gonzalez Morales" w:date="2019-02-17T09:51:00Z">
              <w:r w:rsidRPr="00FA5338" w:rsidDel="00F80CA5">
                <w:rPr>
                  <w:rFonts w:ascii="Calibri" w:eastAsia="Times New Roman" w:hAnsi="Calibri" w:cs="Times New Roman"/>
                  <w:color w:val="000000"/>
                  <w:sz w:val="20"/>
                  <w:szCs w:val="20"/>
                  <w:lang w:val="en-US" w:eastAsia="en-US"/>
                </w:rPr>
                <w:delText>Developing joint training programmes</w:delText>
              </w:r>
            </w:del>
          </w:p>
        </w:tc>
        <w:tc>
          <w:tcPr>
            <w:tcW w:w="680" w:type="dxa"/>
            <w:tcBorders>
              <w:top w:val="nil"/>
              <w:left w:val="nil"/>
              <w:bottom w:val="single" w:sz="4" w:space="0" w:color="auto"/>
              <w:right w:val="single" w:sz="4" w:space="0" w:color="auto"/>
            </w:tcBorders>
            <w:shd w:val="clear" w:color="auto" w:fill="auto"/>
            <w:vAlign w:val="bottom"/>
            <w:hideMark/>
          </w:tcPr>
          <w:p w14:paraId="01D127B0" w14:textId="2C0315B2" w:rsidR="00FA5338" w:rsidRPr="00FA5338" w:rsidDel="00F80CA5" w:rsidRDefault="00FA5338" w:rsidP="00FA5338">
            <w:pPr>
              <w:spacing w:after="0" w:line="240" w:lineRule="auto"/>
              <w:jc w:val="right"/>
              <w:rPr>
                <w:del w:id="3372" w:author="Luis Gerardo Gonzalez Morales" w:date="2019-02-17T09:51:00Z"/>
                <w:rFonts w:ascii="Calibri" w:eastAsia="Times New Roman" w:hAnsi="Calibri" w:cs="Times New Roman"/>
                <w:color w:val="000000"/>
                <w:sz w:val="20"/>
                <w:szCs w:val="20"/>
                <w:lang w:val="en-US" w:eastAsia="en-US"/>
              </w:rPr>
            </w:pPr>
            <w:del w:id="3373" w:author="Luis Gerardo Gonzalez Morales" w:date="2019-02-17T09:51:00Z">
              <w:r w:rsidRPr="00FA5338" w:rsidDel="00F80CA5">
                <w:rPr>
                  <w:rFonts w:ascii="Calibri" w:eastAsia="Times New Roman" w:hAnsi="Calibri" w:cs="Times New Roman"/>
                  <w:color w:val="000000"/>
                  <w:sz w:val="20"/>
                  <w:szCs w:val="20"/>
                  <w:lang w:val="en-US" w:eastAsia="en-US"/>
                </w:rPr>
                <w:delText>58</w:delText>
              </w:r>
            </w:del>
          </w:p>
        </w:tc>
        <w:tc>
          <w:tcPr>
            <w:tcW w:w="1440" w:type="dxa"/>
            <w:tcBorders>
              <w:top w:val="nil"/>
              <w:left w:val="nil"/>
              <w:bottom w:val="single" w:sz="4" w:space="0" w:color="auto"/>
              <w:right w:val="single" w:sz="4" w:space="0" w:color="auto"/>
            </w:tcBorders>
            <w:shd w:val="clear" w:color="auto" w:fill="auto"/>
            <w:vAlign w:val="bottom"/>
            <w:hideMark/>
          </w:tcPr>
          <w:p w14:paraId="4FEC4A2D" w14:textId="0D6425C8" w:rsidR="00FA5338" w:rsidRPr="00FA5338" w:rsidDel="00F80CA5" w:rsidRDefault="00FA5338" w:rsidP="00FA5338">
            <w:pPr>
              <w:spacing w:after="0" w:line="240" w:lineRule="auto"/>
              <w:jc w:val="right"/>
              <w:rPr>
                <w:del w:id="3374" w:author="Luis Gerardo Gonzalez Morales" w:date="2019-02-17T09:51:00Z"/>
                <w:rFonts w:ascii="Calibri" w:eastAsia="Times New Roman" w:hAnsi="Calibri" w:cs="Times New Roman"/>
                <w:color w:val="000000"/>
                <w:sz w:val="20"/>
                <w:szCs w:val="20"/>
                <w:lang w:val="en-US" w:eastAsia="en-US"/>
              </w:rPr>
            </w:pPr>
            <w:del w:id="3375" w:author="Luis Gerardo Gonzalez Morales" w:date="2019-02-17T09:51:00Z">
              <w:r w:rsidRPr="00FA5338" w:rsidDel="00F80CA5">
                <w:rPr>
                  <w:rFonts w:ascii="Calibri" w:eastAsia="Times New Roman" w:hAnsi="Calibri" w:cs="Times New Roman"/>
                  <w:color w:val="000000"/>
                  <w:sz w:val="20"/>
                  <w:szCs w:val="20"/>
                  <w:lang w:val="en-US" w:eastAsia="en-US"/>
                </w:rPr>
                <w:delText>62.4</w:delText>
              </w:r>
            </w:del>
          </w:p>
        </w:tc>
      </w:tr>
      <w:tr w:rsidR="00FA5338" w:rsidRPr="00FA5338" w:rsidDel="00F80CA5" w14:paraId="40495F21" w14:textId="1DDB704B" w:rsidTr="00B17A3D">
        <w:trPr>
          <w:trHeight w:val="280"/>
          <w:del w:id="3376"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44AAD7F0" w14:textId="608D4AAC" w:rsidR="00FA5338" w:rsidRPr="00FA5338" w:rsidDel="00F80CA5" w:rsidRDefault="00FA5338" w:rsidP="00FA5338">
            <w:pPr>
              <w:spacing w:after="0" w:line="240" w:lineRule="auto"/>
              <w:rPr>
                <w:del w:id="3377" w:author="Luis Gerardo Gonzalez Morales" w:date="2019-02-17T09:51:00Z"/>
                <w:rFonts w:ascii="Calibri" w:eastAsia="Times New Roman" w:hAnsi="Calibri" w:cs="Times New Roman"/>
                <w:color w:val="000000"/>
                <w:sz w:val="20"/>
                <w:szCs w:val="20"/>
                <w:lang w:val="en-US" w:eastAsia="en-US"/>
              </w:rPr>
            </w:pPr>
            <w:del w:id="3378"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692AEBCD" w14:textId="27769475" w:rsidR="00FA5338" w:rsidRPr="00FA5338" w:rsidDel="00F80CA5" w:rsidRDefault="00FA5338" w:rsidP="00FA5338">
            <w:pPr>
              <w:spacing w:after="0" w:line="240" w:lineRule="auto"/>
              <w:rPr>
                <w:del w:id="3379" w:author="Luis Gerardo Gonzalez Morales" w:date="2019-02-17T09:51:00Z"/>
                <w:rFonts w:ascii="Calibri" w:eastAsia="Times New Roman" w:hAnsi="Calibri" w:cs="Times New Roman"/>
                <w:color w:val="000000"/>
                <w:sz w:val="20"/>
                <w:szCs w:val="20"/>
                <w:lang w:val="en-US" w:eastAsia="en-US"/>
              </w:rPr>
            </w:pPr>
            <w:del w:id="3380" w:author="Luis Gerardo Gonzalez Morales" w:date="2019-02-17T09:51:00Z">
              <w:r w:rsidRPr="00FA5338" w:rsidDel="00F80CA5">
                <w:rPr>
                  <w:rFonts w:ascii="Calibri" w:eastAsia="Times New Roman" w:hAnsi="Calibri" w:cs="Times New Roman"/>
                  <w:color w:val="000000"/>
                  <w:sz w:val="20"/>
                  <w:szCs w:val="20"/>
                  <w:lang w:val="en-US" w:eastAsia="en-US"/>
                </w:rPr>
                <w:delText>Preparing annual or multi-annual consolidated program of statistical activities</w:delText>
              </w:r>
            </w:del>
          </w:p>
        </w:tc>
        <w:tc>
          <w:tcPr>
            <w:tcW w:w="680" w:type="dxa"/>
            <w:tcBorders>
              <w:top w:val="nil"/>
              <w:left w:val="nil"/>
              <w:bottom w:val="single" w:sz="4" w:space="0" w:color="auto"/>
              <w:right w:val="single" w:sz="4" w:space="0" w:color="auto"/>
            </w:tcBorders>
            <w:shd w:val="clear" w:color="auto" w:fill="auto"/>
            <w:vAlign w:val="bottom"/>
            <w:hideMark/>
          </w:tcPr>
          <w:p w14:paraId="2EA4FA9B" w14:textId="0B2A1C88" w:rsidR="00FA5338" w:rsidRPr="00FA5338" w:rsidDel="00F80CA5" w:rsidRDefault="00FA5338" w:rsidP="00FA5338">
            <w:pPr>
              <w:spacing w:after="0" w:line="240" w:lineRule="auto"/>
              <w:jc w:val="right"/>
              <w:rPr>
                <w:del w:id="3381" w:author="Luis Gerardo Gonzalez Morales" w:date="2019-02-17T09:51:00Z"/>
                <w:rFonts w:ascii="Calibri" w:eastAsia="Times New Roman" w:hAnsi="Calibri" w:cs="Times New Roman"/>
                <w:color w:val="000000"/>
                <w:sz w:val="20"/>
                <w:szCs w:val="20"/>
                <w:lang w:val="en-US" w:eastAsia="en-US"/>
              </w:rPr>
            </w:pPr>
            <w:del w:id="3382" w:author="Luis Gerardo Gonzalez Morales" w:date="2019-02-17T09:51:00Z">
              <w:r w:rsidRPr="00FA5338" w:rsidDel="00F80CA5">
                <w:rPr>
                  <w:rFonts w:ascii="Calibri" w:eastAsia="Times New Roman" w:hAnsi="Calibri" w:cs="Times New Roman"/>
                  <w:color w:val="000000"/>
                  <w:sz w:val="20"/>
                  <w:szCs w:val="20"/>
                  <w:lang w:val="en-US" w:eastAsia="en-US"/>
                </w:rPr>
                <w:delText>49</w:delText>
              </w:r>
            </w:del>
          </w:p>
        </w:tc>
        <w:tc>
          <w:tcPr>
            <w:tcW w:w="1440" w:type="dxa"/>
            <w:tcBorders>
              <w:top w:val="nil"/>
              <w:left w:val="nil"/>
              <w:bottom w:val="single" w:sz="4" w:space="0" w:color="auto"/>
              <w:right w:val="single" w:sz="4" w:space="0" w:color="auto"/>
            </w:tcBorders>
            <w:shd w:val="clear" w:color="auto" w:fill="auto"/>
            <w:vAlign w:val="bottom"/>
            <w:hideMark/>
          </w:tcPr>
          <w:p w14:paraId="0A2ECBB4" w14:textId="69954094" w:rsidR="00FA5338" w:rsidRPr="00FA5338" w:rsidDel="00F80CA5" w:rsidRDefault="00FA5338" w:rsidP="00FA5338">
            <w:pPr>
              <w:spacing w:after="0" w:line="240" w:lineRule="auto"/>
              <w:jc w:val="right"/>
              <w:rPr>
                <w:del w:id="3383" w:author="Luis Gerardo Gonzalez Morales" w:date="2019-02-17T09:51:00Z"/>
                <w:rFonts w:ascii="Calibri" w:eastAsia="Times New Roman" w:hAnsi="Calibri" w:cs="Times New Roman"/>
                <w:color w:val="000000"/>
                <w:sz w:val="20"/>
                <w:szCs w:val="20"/>
                <w:lang w:val="en-US" w:eastAsia="en-US"/>
              </w:rPr>
            </w:pPr>
            <w:del w:id="3384" w:author="Luis Gerardo Gonzalez Morales" w:date="2019-02-17T09:51:00Z">
              <w:r w:rsidRPr="00FA5338" w:rsidDel="00F80CA5">
                <w:rPr>
                  <w:rFonts w:ascii="Calibri" w:eastAsia="Times New Roman" w:hAnsi="Calibri" w:cs="Times New Roman"/>
                  <w:color w:val="000000"/>
                  <w:sz w:val="20"/>
                  <w:szCs w:val="20"/>
                  <w:lang w:val="en-US" w:eastAsia="en-US"/>
                </w:rPr>
                <w:delText>52.7</w:delText>
              </w:r>
            </w:del>
          </w:p>
        </w:tc>
      </w:tr>
      <w:tr w:rsidR="00FA5338" w:rsidRPr="00FA5338" w:rsidDel="00F80CA5" w14:paraId="67876B6E" w14:textId="08F5A142" w:rsidTr="00B17A3D">
        <w:trPr>
          <w:trHeight w:val="280"/>
          <w:del w:id="3385"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9D34B4E" w14:textId="066FB0C3" w:rsidR="00FA5338" w:rsidRPr="00FA5338" w:rsidDel="00F80CA5" w:rsidRDefault="00FA5338" w:rsidP="00FA5338">
            <w:pPr>
              <w:spacing w:after="0" w:line="240" w:lineRule="auto"/>
              <w:rPr>
                <w:del w:id="3386" w:author="Luis Gerardo Gonzalez Morales" w:date="2019-02-17T09:51:00Z"/>
                <w:rFonts w:ascii="Calibri" w:eastAsia="Times New Roman" w:hAnsi="Calibri" w:cs="Times New Roman"/>
                <w:color w:val="000000"/>
                <w:sz w:val="20"/>
                <w:szCs w:val="20"/>
                <w:lang w:val="en-US" w:eastAsia="en-US"/>
              </w:rPr>
            </w:pPr>
            <w:del w:id="3387"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9FCD2C5" w14:textId="05DCCF35" w:rsidR="00FA5338" w:rsidRPr="00FA5338" w:rsidDel="00F80CA5" w:rsidRDefault="00FA5338" w:rsidP="00FA5338">
            <w:pPr>
              <w:spacing w:after="0" w:line="240" w:lineRule="auto"/>
              <w:rPr>
                <w:del w:id="3388" w:author="Luis Gerardo Gonzalez Morales" w:date="2019-02-17T09:51:00Z"/>
                <w:rFonts w:ascii="Calibri" w:eastAsia="Times New Roman" w:hAnsi="Calibri" w:cs="Times New Roman"/>
                <w:color w:val="000000"/>
                <w:sz w:val="20"/>
                <w:szCs w:val="20"/>
                <w:lang w:val="en-US" w:eastAsia="en-US"/>
              </w:rPr>
            </w:pPr>
            <w:del w:id="3389" w:author="Luis Gerardo Gonzalez Morales" w:date="2019-02-17T09:51:00Z">
              <w:r w:rsidRPr="00FA5338" w:rsidDel="00F80CA5">
                <w:rPr>
                  <w:rFonts w:ascii="Calibri" w:eastAsia="Times New Roman" w:hAnsi="Calibri" w:cs="Times New Roman"/>
                  <w:color w:val="000000"/>
                  <w:sz w:val="20"/>
                  <w:szCs w:val="20"/>
                  <w:lang w:val="en-US" w:eastAsia="en-US"/>
                </w:rPr>
                <w:delText>Monitoring duplication of work between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132E8478" w14:textId="0305D7BC" w:rsidR="00FA5338" w:rsidRPr="00FA5338" w:rsidDel="00F80CA5" w:rsidRDefault="00FA5338" w:rsidP="00FA5338">
            <w:pPr>
              <w:spacing w:after="0" w:line="240" w:lineRule="auto"/>
              <w:jc w:val="right"/>
              <w:rPr>
                <w:del w:id="3390" w:author="Luis Gerardo Gonzalez Morales" w:date="2019-02-17T09:51:00Z"/>
                <w:rFonts w:ascii="Calibri" w:eastAsia="Times New Roman" w:hAnsi="Calibri" w:cs="Times New Roman"/>
                <w:color w:val="000000"/>
                <w:sz w:val="20"/>
                <w:szCs w:val="20"/>
                <w:lang w:val="en-US" w:eastAsia="en-US"/>
              </w:rPr>
            </w:pPr>
            <w:del w:id="3391" w:author="Luis Gerardo Gonzalez Morales" w:date="2019-02-17T09:51:00Z">
              <w:r w:rsidRPr="00FA5338" w:rsidDel="00F80CA5">
                <w:rPr>
                  <w:rFonts w:ascii="Calibri" w:eastAsia="Times New Roman" w:hAnsi="Calibri" w:cs="Times New Roman"/>
                  <w:color w:val="000000"/>
                  <w:sz w:val="20"/>
                  <w:szCs w:val="20"/>
                  <w:lang w:val="en-US" w:eastAsia="en-US"/>
                </w:rPr>
                <w:delText>47</w:delText>
              </w:r>
            </w:del>
          </w:p>
        </w:tc>
        <w:tc>
          <w:tcPr>
            <w:tcW w:w="1440" w:type="dxa"/>
            <w:tcBorders>
              <w:top w:val="nil"/>
              <w:left w:val="nil"/>
              <w:bottom w:val="single" w:sz="4" w:space="0" w:color="auto"/>
              <w:right w:val="single" w:sz="4" w:space="0" w:color="auto"/>
            </w:tcBorders>
            <w:shd w:val="clear" w:color="auto" w:fill="auto"/>
            <w:vAlign w:val="bottom"/>
            <w:hideMark/>
          </w:tcPr>
          <w:p w14:paraId="7A9CAC35" w14:textId="2134FDB4" w:rsidR="00FA5338" w:rsidRPr="00FA5338" w:rsidDel="00F80CA5" w:rsidRDefault="00FA5338" w:rsidP="00FA5338">
            <w:pPr>
              <w:spacing w:after="0" w:line="240" w:lineRule="auto"/>
              <w:jc w:val="right"/>
              <w:rPr>
                <w:del w:id="3392" w:author="Luis Gerardo Gonzalez Morales" w:date="2019-02-17T09:51:00Z"/>
                <w:rFonts w:ascii="Calibri" w:eastAsia="Times New Roman" w:hAnsi="Calibri" w:cs="Times New Roman"/>
                <w:color w:val="000000"/>
                <w:sz w:val="20"/>
                <w:szCs w:val="20"/>
                <w:lang w:val="en-US" w:eastAsia="en-US"/>
              </w:rPr>
            </w:pPr>
            <w:del w:id="3393" w:author="Luis Gerardo Gonzalez Morales" w:date="2019-02-17T09:51:00Z">
              <w:r w:rsidRPr="00FA5338" w:rsidDel="00F80CA5">
                <w:rPr>
                  <w:rFonts w:ascii="Calibri" w:eastAsia="Times New Roman" w:hAnsi="Calibri" w:cs="Times New Roman"/>
                  <w:color w:val="000000"/>
                  <w:sz w:val="20"/>
                  <w:szCs w:val="20"/>
                  <w:lang w:val="en-US" w:eastAsia="en-US"/>
                </w:rPr>
                <w:delText>50.5</w:delText>
              </w:r>
            </w:del>
          </w:p>
        </w:tc>
      </w:tr>
      <w:tr w:rsidR="00FA5338" w:rsidRPr="00FA5338" w:rsidDel="00F80CA5" w14:paraId="21DE07B8" w14:textId="3A62754F" w:rsidTr="00B17A3D">
        <w:trPr>
          <w:trHeight w:val="280"/>
          <w:del w:id="3394"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13156AB" w14:textId="523823A9" w:rsidR="00FA5338" w:rsidRPr="00FA5338" w:rsidDel="00F80CA5" w:rsidRDefault="00FA5338" w:rsidP="00FA5338">
            <w:pPr>
              <w:spacing w:after="0" w:line="240" w:lineRule="auto"/>
              <w:rPr>
                <w:del w:id="3395" w:author="Luis Gerardo Gonzalez Morales" w:date="2019-02-17T09:51:00Z"/>
                <w:rFonts w:ascii="Calibri" w:eastAsia="Times New Roman" w:hAnsi="Calibri" w:cs="Times New Roman"/>
                <w:color w:val="000000"/>
                <w:sz w:val="20"/>
                <w:szCs w:val="20"/>
                <w:lang w:val="en-US" w:eastAsia="en-US"/>
              </w:rPr>
            </w:pPr>
            <w:del w:id="3396"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6CD6B3B0" w14:textId="4EBCFD8F" w:rsidR="00FA5338" w:rsidRPr="00FA5338" w:rsidDel="00F80CA5" w:rsidRDefault="00FA5338" w:rsidP="00FA5338">
            <w:pPr>
              <w:spacing w:after="0" w:line="240" w:lineRule="auto"/>
              <w:rPr>
                <w:del w:id="3397" w:author="Luis Gerardo Gonzalez Morales" w:date="2019-02-17T09:51:00Z"/>
                <w:rFonts w:ascii="Calibri" w:eastAsia="Times New Roman" w:hAnsi="Calibri" w:cs="Times New Roman"/>
                <w:color w:val="000000"/>
                <w:sz w:val="20"/>
                <w:szCs w:val="20"/>
                <w:lang w:val="en-US" w:eastAsia="en-US"/>
              </w:rPr>
            </w:pPr>
            <w:del w:id="3398" w:author="Luis Gerardo Gonzalez Morales" w:date="2019-02-17T09:51:00Z">
              <w:r w:rsidRPr="00FA5338" w:rsidDel="00F80CA5">
                <w:rPr>
                  <w:rFonts w:ascii="Calibri" w:eastAsia="Times New Roman" w:hAnsi="Calibri" w:cs="Times New Roman"/>
                  <w:color w:val="000000"/>
                  <w:sz w:val="20"/>
                  <w:szCs w:val="20"/>
                  <w:lang w:val="en-US" w:eastAsia="en-US"/>
                </w:rPr>
                <w:delText>Embarking in joint data collection</w:delText>
              </w:r>
            </w:del>
          </w:p>
        </w:tc>
        <w:tc>
          <w:tcPr>
            <w:tcW w:w="680" w:type="dxa"/>
            <w:tcBorders>
              <w:top w:val="nil"/>
              <w:left w:val="nil"/>
              <w:bottom w:val="single" w:sz="4" w:space="0" w:color="auto"/>
              <w:right w:val="single" w:sz="4" w:space="0" w:color="auto"/>
            </w:tcBorders>
            <w:shd w:val="clear" w:color="auto" w:fill="auto"/>
            <w:vAlign w:val="bottom"/>
            <w:hideMark/>
          </w:tcPr>
          <w:p w14:paraId="03B8516A" w14:textId="435837C2" w:rsidR="00FA5338" w:rsidRPr="00FA5338" w:rsidDel="00F80CA5" w:rsidRDefault="00FA5338" w:rsidP="00FA5338">
            <w:pPr>
              <w:spacing w:after="0" w:line="240" w:lineRule="auto"/>
              <w:jc w:val="right"/>
              <w:rPr>
                <w:del w:id="3399" w:author="Luis Gerardo Gonzalez Morales" w:date="2019-02-17T09:51:00Z"/>
                <w:rFonts w:ascii="Calibri" w:eastAsia="Times New Roman" w:hAnsi="Calibri" w:cs="Times New Roman"/>
                <w:color w:val="000000"/>
                <w:sz w:val="20"/>
                <w:szCs w:val="20"/>
                <w:lang w:val="en-US" w:eastAsia="en-US"/>
              </w:rPr>
            </w:pPr>
            <w:del w:id="3400" w:author="Luis Gerardo Gonzalez Morales" w:date="2019-02-17T09:51:00Z">
              <w:r w:rsidRPr="00FA5338" w:rsidDel="00F80CA5">
                <w:rPr>
                  <w:rFonts w:ascii="Calibri" w:eastAsia="Times New Roman" w:hAnsi="Calibri" w:cs="Times New Roman"/>
                  <w:color w:val="000000"/>
                  <w:sz w:val="20"/>
                  <w:szCs w:val="20"/>
                  <w:lang w:val="en-US" w:eastAsia="en-US"/>
                </w:rPr>
                <w:delText>42</w:delText>
              </w:r>
            </w:del>
          </w:p>
        </w:tc>
        <w:tc>
          <w:tcPr>
            <w:tcW w:w="1440" w:type="dxa"/>
            <w:tcBorders>
              <w:top w:val="nil"/>
              <w:left w:val="nil"/>
              <w:bottom w:val="single" w:sz="4" w:space="0" w:color="auto"/>
              <w:right w:val="single" w:sz="4" w:space="0" w:color="auto"/>
            </w:tcBorders>
            <w:shd w:val="clear" w:color="auto" w:fill="auto"/>
            <w:vAlign w:val="bottom"/>
            <w:hideMark/>
          </w:tcPr>
          <w:p w14:paraId="51180754" w14:textId="2A5FDB07" w:rsidR="00FA5338" w:rsidRPr="00FA5338" w:rsidDel="00F80CA5" w:rsidRDefault="00FA5338" w:rsidP="00FA5338">
            <w:pPr>
              <w:spacing w:after="0" w:line="240" w:lineRule="auto"/>
              <w:jc w:val="right"/>
              <w:rPr>
                <w:del w:id="3401" w:author="Luis Gerardo Gonzalez Morales" w:date="2019-02-17T09:51:00Z"/>
                <w:rFonts w:ascii="Calibri" w:eastAsia="Times New Roman" w:hAnsi="Calibri" w:cs="Times New Roman"/>
                <w:color w:val="000000"/>
                <w:sz w:val="20"/>
                <w:szCs w:val="20"/>
                <w:lang w:val="en-US" w:eastAsia="en-US"/>
              </w:rPr>
            </w:pPr>
            <w:del w:id="3402" w:author="Luis Gerardo Gonzalez Morales" w:date="2019-02-17T09:51:00Z">
              <w:r w:rsidRPr="00FA5338" w:rsidDel="00F80CA5">
                <w:rPr>
                  <w:rFonts w:ascii="Calibri" w:eastAsia="Times New Roman" w:hAnsi="Calibri" w:cs="Times New Roman"/>
                  <w:color w:val="000000"/>
                  <w:sz w:val="20"/>
                  <w:szCs w:val="20"/>
                  <w:lang w:val="en-US" w:eastAsia="en-US"/>
                </w:rPr>
                <w:delText>45.2</w:delText>
              </w:r>
            </w:del>
          </w:p>
        </w:tc>
      </w:tr>
      <w:tr w:rsidR="00FA5338" w:rsidRPr="00FA5338" w:rsidDel="00F80CA5" w14:paraId="59379BD0" w14:textId="1AEF35B3" w:rsidTr="00B17A3D">
        <w:trPr>
          <w:trHeight w:val="280"/>
          <w:del w:id="3403"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DDAEE64" w14:textId="6E3B2266" w:rsidR="00FA5338" w:rsidRPr="00FA5338" w:rsidDel="00F80CA5" w:rsidRDefault="00FA5338" w:rsidP="00FA5338">
            <w:pPr>
              <w:spacing w:after="0" w:line="240" w:lineRule="auto"/>
              <w:rPr>
                <w:del w:id="3404" w:author="Luis Gerardo Gonzalez Morales" w:date="2019-02-17T09:51:00Z"/>
                <w:rFonts w:ascii="Calibri" w:eastAsia="Times New Roman" w:hAnsi="Calibri" w:cs="Times New Roman"/>
                <w:color w:val="000000"/>
                <w:sz w:val="20"/>
                <w:szCs w:val="20"/>
                <w:lang w:val="en-US" w:eastAsia="en-US"/>
              </w:rPr>
            </w:pPr>
            <w:del w:id="3405"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32F85649" w14:textId="6DA3A6ED" w:rsidR="00FA5338" w:rsidRPr="00FA5338" w:rsidDel="00F80CA5" w:rsidRDefault="00FA5338" w:rsidP="00FA5338">
            <w:pPr>
              <w:spacing w:after="0" w:line="240" w:lineRule="auto"/>
              <w:rPr>
                <w:del w:id="3406" w:author="Luis Gerardo Gonzalez Morales" w:date="2019-02-17T09:51:00Z"/>
                <w:rFonts w:ascii="Calibri" w:eastAsia="Times New Roman" w:hAnsi="Calibri" w:cs="Times New Roman"/>
                <w:color w:val="000000"/>
                <w:sz w:val="20"/>
                <w:szCs w:val="20"/>
                <w:lang w:val="en-US" w:eastAsia="en-US"/>
              </w:rPr>
            </w:pPr>
            <w:del w:id="3407" w:author="Luis Gerardo Gonzalez Morales" w:date="2019-02-17T09:51:00Z">
              <w:r w:rsidRPr="00FA5338" w:rsidDel="00F80CA5">
                <w:rPr>
                  <w:rFonts w:ascii="Calibri" w:eastAsia="Times New Roman" w:hAnsi="Calibri" w:cs="Times New Roman"/>
                  <w:color w:val="000000"/>
                  <w:sz w:val="20"/>
                  <w:szCs w:val="20"/>
                  <w:lang w:val="en-US" w:eastAsia="en-US"/>
                </w:rPr>
                <w:delText>Performing regular quality reviews of statistical programs across the NSS</w:delText>
              </w:r>
            </w:del>
          </w:p>
        </w:tc>
        <w:tc>
          <w:tcPr>
            <w:tcW w:w="680" w:type="dxa"/>
            <w:tcBorders>
              <w:top w:val="nil"/>
              <w:left w:val="nil"/>
              <w:bottom w:val="single" w:sz="4" w:space="0" w:color="auto"/>
              <w:right w:val="single" w:sz="4" w:space="0" w:color="auto"/>
            </w:tcBorders>
            <w:shd w:val="clear" w:color="auto" w:fill="auto"/>
            <w:vAlign w:val="bottom"/>
            <w:hideMark/>
          </w:tcPr>
          <w:p w14:paraId="7C12EDD5" w14:textId="3A47C650" w:rsidR="00FA5338" w:rsidRPr="00FA5338" w:rsidDel="00F80CA5" w:rsidRDefault="00FA5338" w:rsidP="00FA5338">
            <w:pPr>
              <w:spacing w:after="0" w:line="240" w:lineRule="auto"/>
              <w:jc w:val="right"/>
              <w:rPr>
                <w:del w:id="3408" w:author="Luis Gerardo Gonzalez Morales" w:date="2019-02-17T09:51:00Z"/>
                <w:rFonts w:ascii="Calibri" w:eastAsia="Times New Roman" w:hAnsi="Calibri" w:cs="Times New Roman"/>
                <w:color w:val="000000"/>
                <w:sz w:val="20"/>
                <w:szCs w:val="20"/>
                <w:lang w:val="en-US" w:eastAsia="en-US"/>
              </w:rPr>
            </w:pPr>
            <w:del w:id="3409" w:author="Luis Gerardo Gonzalez Morales" w:date="2019-02-17T09:51:00Z">
              <w:r w:rsidRPr="00FA5338" w:rsidDel="00F80CA5">
                <w:rPr>
                  <w:rFonts w:ascii="Calibri" w:eastAsia="Times New Roman" w:hAnsi="Calibri" w:cs="Times New Roman"/>
                  <w:color w:val="000000"/>
                  <w:sz w:val="20"/>
                  <w:szCs w:val="20"/>
                  <w:lang w:val="en-US" w:eastAsia="en-US"/>
                </w:rPr>
                <w:delText>29</w:delText>
              </w:r>
            </w:del>
          </w:p>
        </w:tc>
        <w:tc>
          <w:tcPr>
            <w:tcW w:w="1440" w:type="dxa"/>
            <w:tcBorders>
              <w:top w:val="nil"/>
              <w:left w:val="nil"/>
              <w:bottom w:val="single" w:sz="4" w:space="0" w:color="auto"/>
              <w:right w:val="single" w:sz="4" w:space="0" w:color="auto"/>
            </w:tcBorders>
            <w:shd w:val="clear" w:color="auto" w:fill="auto"/>
            <w:vAlign w:val="bottom"/>
            <w:hideMark/>
          </w:tcPr>
          <w:p w14:paraId="7D3AF0DF" w14:textId="6E8FBA69" w:rsidR="00FA5338" w:rsidRPr="00FA5338" w:rsidDel="00F80CA5" w:rsidRDefault="00FA5338" w:rsidP="00FA5338">
            <w:pPr>
              <w:spacing w:after="0" w:line="240" w:lineRule="auto"/>
              <w:jc w:val="right"/>
              <w:rPr>
                <w:del w:id="3410" w:author="Luis Gerardo Gonzalez Morales" w:date="2019-02-17T09:51:00Z"/>
                <w:rFonts w:ascii="Calibri" w:eastAsia="Times New Roman" w:hAnsi="Calibri" w:cs="Times New Roman"/>
                <w:color w:val="000000"/>
                <w:sz w:val="20"/>
                <w:szCs w:val="20"/>
                <w:lang w:val="en-US" w:eastAsia="en-US"/>
              </w:rPr>
            </w:pPr>
            <w:del w:id="3411" w:author="Luis Gerardo Gonzalez Morales" w:date="2019-02-17T09:51:00Z">
              <w:r w:rsidRPr="00FA5338" w:rsidDel="00F80CA5">
                <w:rPr>
                  <w:rFonts w:ascii="Calibri" w:eastAsia="Times New Roman" w:hAnsi="Calibri" w:cs="Times New Roman"/>
                  <w:color w:val="000000"/>
                  <w:sz w:val="20"/>
                  <w:szCs w:val="20"/>
                  <w:lang w:val="en-US" w:eastAsia="en-US"/>
                </w:rPr>
                <w:delText>31.2</w:delText>
              </w:r>
            </w:del>
          </w:p>
        </w:tc>
      </w:tr>
      <w:tr w:rsidR="00FA5338" w:rsidRPr="00FA5338" w:rsidDel="00F80CA5" w14:paraId="0C07F98C" w14:textId="55435650" w:rsidTr="00B17A3D">
        <w:trPr>
          <w:trHeight w:val="280"/>
          <w:del w:id="3412"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45615DB1" w14:textId="65EBC8B3" w:rsidR="00FA5338" w:rsidRPr="00FA5338" w:rsidDel="00F80CA5" w:rsidRDefault="00FA5338" w:rsidP="00FA5338">
            <w:pPr>
              <w:spacing w:after="0" w:line="240" w:lineRule="auto"/>
              <w:rPr>
                <w:del w:id="3413" w:author="Luis Gerardo Gonzalez Morales" w:date="2019-02-17T09:51:00Z"/>
                <w:rFonts w:ascii="Calibri" w:eastAsia="Times New Roman" w:hAnsi="Calibri" w:cs="Times New Roman"/>
                <w:color w:val="000000"/>
                <w:sz w:val="20"/>
                <w:szCs w:val="20"/>
                <w:lang w:val="en-US" w:eastAsia="en-US"/>
              </w:rPr>
            </w:pPr>
            <w:del w:id="3414"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354350E" w14:textId="37BCEC5D" w:rsidR="00FA5338" w:rsidRPr="00FA5338" w:rsidDel="00F80CA5" w:rsidRDefault="00FA5338" w:rsidP="00FA5338">
            <w:pPr>
              <w:spacing w:after="0" w:line="240" w:lineRule="auto"/>
              <w:rPr>
                <w:del w:id="3415" w:author="Luis Gerardo Gonzalez Morales" w:date="2019-02-17T09:51:00Z"/>
                <w:rFonts w:ascii="Calibri" w:eastAsia="Times New Roman" w:hAnsi="Calibri" w:cs="Times New Roman"/>
                <w:color w:val="000000"/>
                <w:sz w:val="20"/>
                <w:szCs w:val="20"/>
                <w:lang w:val="en-US" w:eastAsia="en-US"/>
              </w:rPr>
            </w:pPr>
            <w:del w:id="3416" w:author="Luis Gerardo Gonzalez Morales" w:date="2019-02-17T09:51:00Z">
              <w:r w:rsidRPr="00FA5338" w:rsidDel="00F80CA5">
                <w:rPr>
                  <w:rFonts w:ascii="Calibri" w:eastAsia="Times New Roman" w:hAnsi="Calibri" w:cs="Times New Roman"/>
                  <w:color w:val="000000"/>
                  <w:sz w:val="20"/>
                  <w:szCs w:val="20"/>
                  <w:lang w:val="en-US" w:eastAsia="en-US"/>
                </w:rPr>
                <w:delText>Reviewing and â€œclearingâ€</w:delText>
              </w:r>
              <w:r w:rsidRPr="00FA5338" w:rsidDel="00F80CA5">
                <w:rPr>
                  <w:rFonts w:ascii="Songti SC Black" w:eastAsia="Times New Roman" w:hAnsi="Songti SC Black" w:cs="Songti SC Black"/>
                  <w:color w:val="000000"/>
                  <w:sz w:val="20"/>
                  <w:szCs w:val="20"/>
                  <w:lang w:val="en-US" w:eastAsia="en-US"/>
                </w:rPr>
                <w:delText></w:delText>
              </w:r>
              <w:r w:rsidRPr="00FA5338" w:rsidDel="00F80CA5">
                <w:rPr>
                  <w:rFonts w:ascii="Calibri" w:eastAsia="Times New Roman" w:hAnsi="Calibri" w:cs="Times New Roman"/>
                  <w:color w:val="000000"/>
                  <w:sz w:val="20"/>
                  <w:szCs w:val="20"/>
                  <w:lang w:val="en-US" w:eastAsia="en-US"/>
                </w:rPr>
                <w:delText xml:space="preserve"> any planned data collection</w:delText>
              </w:r>
            </w:del>
          </w:p>
        </w:tc>
        <w:tc>
          <w:tcPr>
            <w:tcW w:w="680" w:type="dxa"/>
            <w:tcBorders>
              <w:top w:val="nil"/>
              <w:left w:val="nil"/>
              <w:bottom w:val="single" w:sz="4" w:space="0" w:color="auto"/>
              <w:right w:val="single" w:sz="4" w:space="0" w:color="auto"/>
            </w:tcBorders>
            <w:shd w:val="clear" w:color="auto" w:fill="auto"/>
            <w:vAlign w:val="bottom"/>
            <w:hideMark/>
          </w:tcPr>
          <w:p w14:paraId="10842731" w14:textId="65C48BEB" w:rsidR="00FA5338" w:rsidRPr="00FA5338" w:rsidDel="00F80CA5" w:rsidRDefault="00FA5338" w:rsidP="00FA5338">
            <w:pPr>
              <w:spacing w:after="0" w:line="240" w:lineRule="auto"/>
              <w:jc w:val="right"/>
              <w:rPr>
                <w:del w:id="3417" w:author="Luis Gerardo Gonzalez Morales" w:date="2019-02-17T09:51:00Z"/>
                <w:rFonts w:ascii="Calibri" w:eastAsia="Times New Roman" w:hAnsi="Calibri" w:cs="Times New Roman"/>
                <w:color w:val="000000"/>
                <w:sz w:val="20"/>
                <w:szCs w:val="20"/>
                <w:lang w:val="en-US" w:eastAsia="en-US"/>
              </w:rPr>
            </w:pPr>
            <w:del w:id="3418" w:author="Luis Gerardo Gonzalez Morales" w:date="2019-02-17T09:51:00Z">
              <w:r w:rsidRPr="00FA5338" w:rsidDel="00F80CA5">
                <w:rPr>
                  <w:rFonts w:ascii="Calibri" w:eastAsia="Times New Roman" w:hAnsi="Calibri" w:cs="Times New Roman"/>
                  <w:color w:val="000000"/>
                  <w:sz w:val="20"/>
                  <w:szCs w:val="20"/>
                  <w:lang w:val="en-US" w:eastAsia="en-US"/>
                </w:rPr>
                <w:delText>27</w:delText>
              </w:r>
            </w:del>
          </w:p>
        </w:tc>
        <w:tc>
          <w:tcPr>
            <w:tcW w:w="1440" w:type="dxa"/>
            <w:tcBorders>
              <w:top w:val="nil"/>
              <w:left w:val="nil"/>
              <w:bottom w:val="single" w:sz="4" w:space="0" w:color="auto"/>
              <w:right w:val="single" w:sz="4" w:space="0" w:color="auto"/>
            </w:tcBorders>
            <w:shd w:val="clear" w:color="auto" w:fill="auto"/>
            <w:vAlign w:val="bottom"/>
            <w:hideMark/>
          </w:tcPr>
          <w:p w14:paraId="38E032C1" w14:textId="403891EF" w:rsidR="00FA5338" w:rsidRPr="00FA5338" w:rsidDel="00F80CA5" w:rsidRDefault="00FA5338" w:rsidP="00FA5338">
            <w:pPr>
              <w:spacing w:after="0" w:line="240" w:lineRule="auto"/>
              <w:jc w:val="right"/>
              <w:rPr>
                <w:del w:id="3419" w:author="Luis Gerardo Gonzalez Morales" w:date="2019-02-17T09:51:00Z"/>
                <w:rFonts w:ascii="Calibri" w:eastAsia="Times New Roman" w:hAnsi="Calibri" w:cs="Times New Roman"/>
                <w:color w:val="000000"/>
                <w:sz w:val="20"/>
                <w:szCs w:val="20"/>
                <w:lang w:val="en-US" w:eastAsia="en-US"/>
              </w:rPr>
            </w:pPr>
            <w:del w:id="3420" w:author="Luis Gerardo Gonzalez Morales" w:date="2019-02-17T09:51:00Z">
              <w:r w:rsidRPr="00FA5338" w:rsidDel="00F80CA5">
                <w:rPr>
                  <w:rFonts w:ascii="Calibri" w:eastAsia="Times New Roman" w:hAnsi="Calibri" w:cs="Times New Roman"/>
                  <w:color w:val="000000"/>
                  <w:sz w:val="20"/>
                  <w:szCs w:val="20"/>
                  <w:lang w:val="en-US" w:eastAsia="en-US"/>
                </w:rPr>
                <w:delText>29.0</w:delText>
              </w:r>
            </w:del>
          </w:p>
        </w:tc>
      </w:tr>
      <w:tr w:rsidR="00FA5338" w:rsidRPr="00FA5338" w:rsidDel="00F80CA5" w14:paraId="13E5BDEC" w14:textId="697600D0" w:rsidTr="00B17A3D">
        <w:trPr>
          <w:trHeight w:val="280"/>
          <w:del w:id="3421"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28FD24C3" w14:textId="135328C3" w:rsidR="00FA5338" w:rsidRPr="00FA5338" w:rsidDel="00F80CA5" w:rsidRDefault="00FA5338" w:rsidP="00FA5338">
            <w:pPr>
              <w:spacing w:after="0" w:line="240" w:lineRule="auto"/>
              <w:rPr>
                <w:del w:id="3422" w:author="Luis Gerardo Gonzalez Morales" w:date="2019-02-17T09:51:00Z"/>
                <w:rFonts w:ascii="Calibri" w:eastAsia="Times New Roman" w:hAnsi="Calibri" w:cs="Times New Roman"/>
                <w:color w:val="000000"/>
                <w:sz w:val="20"/>
                <w:szCs w:val="20"/>
                <w:lang w:val="en-US" w:eastAsia="en-US"/>
              </w:rPr>
            </w:pPr>
            <w:del w:id="3423"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2780976" w14:textId="784F7151" w:rsidR="00FA5338" w:rsidRPr="00FA5338" w:rsidDel="00F80CA5" w:rsidRDefault="00FA5338" w:rsidP="00FA5338">
            <w:pPr>
              <w:spacing w:after="0" w:line="240" w:lineRule="auto"/>
              <w:rPr>
                <w:del w:id="3424" w:author="Luis Gerardo Gonzalez Morales" w:date="2019-02-17T09:51:00Z"/>
                <w:rFonts w:ascii="Calibri" w:eastAsia="Times New Roman" w:hAnsi="Calibri" w:cs="Times New Roman"/>
                <w:color w:val="000000"/>
                <w:sz w:val="20"/>
                <w:szCs w:val="20"/>
                <w:lang w:val="en-US" w:eastAsia="en-US"/>
              </w:rPr>
            </w:pPr>
            <w:del w:id="3425" w:author="Luis Gerardo Gonzalez Morales" w:date="2019-02-17T09:51:00Z">
              <w:r w:rsidRPr="00FA5338" w:rsidDel="00F80CA5">
                <w:rPr>
                  <w:rFonts w:ascii="Calibri" w:eastAsia="Times New Roman" w:hAnsi="Calibri" w:cs="Times New Roman"/>
                  <w:color w:val="000000"/>
                  <w:sz w:val="20"/>
                  <w:szCs w:val="20"/>
                  <w:lang w:val="en-US" w:eastAsia="en-US"/>
                </w:rPr>
                <w:delText>Placement of NSO staff in other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220FA552" w14:textId="1ABB1E46" w:rsidR="00FA5338" w:rsidRPr="00FA5338" w:rsidDel="00F80CA5" w:rsidRDefault="00FA5338" w:rsidP="00FA5338">
            <w:pPr>
              <w:spacing w:after="0" w:line="240" w:lineRule="auto"/>
              <w:jc w:val="right"/>
              <w:rPr>
                <w:del w:id="3426" w:author="Luis Gerardo Gonzalez Morales" w:date="2019-02-17T09:51:00Z"/>
                <w:rFonts w:ascii="Calibri" w:eastAsia="Times New Roman" w:hAnsi="Calibri" w:cs="Times New Roman"/>
                <w:color w:val="000000"/>
                <w:sz w:val="20"/>
                <w:szCs w:val="20"/>
                <w:lang w:val="en-US" w:eastAsia="en-US"/>
              </w:rPr>
            </w:pPr>
            <w:del w:id="3427" w:author="Luis Gerardo Gonzalez Morales" w:date="2019-02-17T09:51:00Z">
              <w:r w:rsidRPr="00FA5338" w:rsidDel="00F80CA5">
                <w:rPr>
                  <w:rFonts w:ascii="Calibri" w:eastAsia="Times New Roman" w:hAnsi="Calibri" w:cs="Times New Roman"/>
                  <w:color w:val="000000"/>
                  <w:sz w:val="20"/>
                  <w:szCs w:val="20"/>
                  <w:lang w:val="en-US" w:eastAsia="en-US"/>
                </w:rPr>
                <w:delText>25</w:delText>
              </w:r>
            </w:del>
          </w:p>
        </w:tc>
        <w:tc>
          <w:tcPr>
            <w:tcW w:w="1440" w:type="dxa"/>
            <w:tcBorders>
              <w:top w:val="nil"/>
              <w:left w:val="nil"/>
              <w:bottom w:val="single" w:sz="4" w:space="0" w:color="auto"/>
              <w:right w:val="single" w:sz="4" w:space="0" w:color="auto"/>
            </w:tcBorders>
            <w:shd w:val="clear" w:color="auto" w:fill="auto"/>
            <w:vAlign w:val="bottom"/>
            <w:hideMark/>
          </w:tcPr>
          <w:p w14:paraId="4D461022" w14:textId="178521FF" w:rsidR="00FA5338" w:rsidRPr="00FA5338" w:rsidDel="00F80CA5" w:rsidRDefault="00FA5338" w:rsidP="00FA5338">
            <w:pPr>
              <w:spacing w:after="0" w:line="240" w:lineRule="auto"/>
              <w:jc w:val="right"/>
              <w:rPr>
                <w:del w:id="3428" w:author="Luis Gerardo Gonzalez Morales" w:date="2019-02-17T09:51:00Z"/>
                <w:rFonts w:ascii="Calibri" w:eastAsia="Times New Roman" w:hAnsi="Calibri" w:cs="Times New Roman"/>
                <w:color w:val="000000"/>
                <w:sz w:val="20"/>
                <w:szCs w:val="20"/>
                <w:lang w:val="en-US" w:eastAsia="en-US"/>
              </w:rPr>
            </w:pPr>
            <w:del w:id="3429" w:author="Luis Gerardo Gonzalez Morales" w:date="2019-02-17T09:51:00Z">
              <w:r w:rsidRPr="00FA5338" w:rsidDel="00F80CA5">
                <w:rPr>
                  <w:rFonts w:ascii="Calibri" w:eastAsia="Times New Roman" w:hAnsi="Calibri" w:cs="Times New Roman"/>
                  <w:color w:val="000000"/>
                  <w:sz w:val="20"/>
                  <w:szCs w:val="20"/>
                  <w:lang w:val="en-US" w:eastAsia="en-US"/>
                </w:rPr>
                <w:delText>26.9</w:delText>
              </w:r>
            </w:del>
          </w:p>
        </w:tc>
      </w:tr>
      <w:tr w:rsidR="00FA5338" w:rsidRPr="00FA5338" w:rsidDel="00F80CA5" w14:paraId="5335D2B3" w14:textId="08F8BBA3" w:rsidTr="00B17A3D">
        <w:trPr>
          <w:trHeight w:val="280"/>
          <w:del w:id="3430"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6FB3CAD7" w14:textId="6F0A08D8" w:rsidR="00FA5338" w:rsidRPr="00FA5338" w:rsidDel="00F80CA5" w:rsidRDefault="00FA5338" w:rsidP="00FA5338">
            <w:pPr>
              <w:spacing w:after="0" w:line="240" w:lineRule="auto"/>
              <w:rPr>
                <w:del w:id="3431" w:author="Luis Gerardo Gonzalez Morales" w:date="2019-02-17T09:51:00Z"/>
                <w:rFonts w:ascii="Calibri" w:eastAsia="Times New Roman" w:hAnsi="Calibri" w:cs="Times New Roman"/>
                <w:color w:val="000000"/>
                <w:sz w:val="20"/>
                <w:szCs w:val="20"/>
                <w:lang w:val="en-US" w:eastAsia="en-US"/>
              </w:rPr>
            </w:pPr>
            <w:del w:id="3432"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5F799E94" w14:textId="6F024C23" w:rsidR="00FA5338" w:rsidRPr="00FA5338" w:rsidDel="00F80CA5" w:rsidRDefault="00FA5338" w:rsidP="00FA5338">
            <w:pPr>
              <w:spacing w:after="0" w:line="240" w:lineRule="auto"/>
              <w:rPr>
                <w:del w:id="3433" w:author="Luis Gerardo Gonzalez Morales" w:date="2019-02-17T09:51:00Z"/>
                <w:rFonts w:ascii="Calibri" w:eastAsia="Times New Roman" w:hAnsi="Calibri" w:cs="Times New Roman"/>
                <w:color w:val="000000"/>
                <w:sz w:val="20"/>
                <w:szCs w:val="20"/>
                <w:lang w:val="en-US" w:eastAsia="en-US"/>
              </w:rPr>
            </w:pPr>
            <w:del w:id="3434" w:author="Luis Gerardo Gonzalez Morales" w:date="2019-02-17T09:51:00Z">
              <w:r w:rsidRPr="00FA5338" w:rsidDel="00F80CA5">
                <w:rPr>
                  <w:rFonts w:ascii="Calibri" w:eastAsia="Times New Roman" w:hAnsi="Calibri" w:cs="Times New Roman"/>
                  <w:color w:val="000000"/>
                  <w:sz w:val="20"/>
                  <w:szCs w:val="20"/>
                  <w:lang w:val="en-US" w:eastAsia="en-US"/>
                </w:rPr>
                <w:delText>Exchanging staff between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57C57300" w14:textId="462FDCB7" w:rsidR="00FA5338" w:rsidRPr="00FA5338" w:rsidDel="00F80CA5" w:rsidRDefault="00FA5338" w:rsidP="00FA5338">
            <w:pPr>
              <w:spacing w:after="0" w:line="240" w:lineRule="auto"/>
              <w:jc w:val="right"/>
              <w:rPr>
                <w:del w:id="3435" w:author="Luis Gerardo Gonzalez Morales" w:date="2019-02-17T09:51:00Z"/>
                <w:rFonts w:ascii="Calibri" w:eastAsia="Times New Roman" w:hAnsi="Calibri" w:cs="Times New Roman"/>
                <w:color w:val="000000"/>
                <w:sz w:val="20"/>
                <w:szCs w:val="20"/>
                <w:lang w:val="en-US" w:eastAsia="en-US"/>
              </w:rPr>
            </w:pPr>
            <w:del w:id="3436" w:author="Luis Gerardo Gonzalez Morales" w:date="2019-02-17T09:51:00Z">
              <w:r w:rsidRPr="00FA5338" w:rsidDel="00F80CA5">
                <w:rPr>
                  <w:rFonts w:ascii="Calibri" w:eastAsia="Times New Roman" w:hAnsi="Calibri" w:cs="Times New Roman"/>
                  <w:color w:val="000000"/>
                  <w:sz w:val="20"/>
                  <w:szCs w:val="20"/>
                  <w:lang w:val="en-US" w:eastAsia="en-US"/>
                </w:rPr>
                <w:delText>21</w:delText>
              </w:r>
            </w:del>
          </w:p>
        </w:tc>
        <w:tc>
          <w:tcPr>
            <w:tcW w:w="1440" w:type="dxa"/>
            <w:tcBorders>
              <w:top w:val="nil"/>
              <w:left w:val="nil"/>
              <w:bottom w:val="single" w:sz="4" w:space="0" w:color="auto"/>
              <w:right w:val="single" w:sz="4" w:space="0" w:color="auto"/>
            </w:tcBorders>
            <w:shd w:val="clear" w:color="auto" w:fill="auto"/>
            <w:vAlign w:val="bottom"/>
            <w:hideMark/>
          </w:tcPr>
          <w:p w14:paraId="4CD99BAB" w14:textId="35333804" w:rsidR="00FA5338" w:rsidRPr="00FA5338" w:rsidDel="00F80CA5" w:rsidRDefault="00FA5338" w:rsidP="00FA5338">
            <w:pPr>
              <w:spacing w:after="0" w:line="240" w:lineRule="auto"/>
              <w:jc w:val="right"/>
              <w:rPr>
                <w:del w:id="3437" w:author="Luis Gerardo Gonzalez Morales" w:date="2019-02-17T09:51:00Z"/>
                <w:rFonts w:ascii="Calibri" w:eastAsia="Times New Roman" w:hAnsi="Calibri" w:cs="Times New Roman"/>
                <w:color w:val="000000"/>
                <w:sz w:val="20"/>
                <w:szCs w:val="20"/>
                <w:lang w:val="en-US" w:eastAsia="en-US"/>
              </w:rPr>
            </w:pPr>
            <w:del w:id="3438" w:author="Luis Gerardo Gonzalez Morales" w:date="2019-02-17T09:51:00Z">
              <w:r w:rsidRPr="00FA5338" w:rsidDel="00F80CA5">
                <w:rPr>
                  <w:rFonts w:ascii="Calibri" w:eastAsia="Times New Roman" w:hAnsi="Calibri" w:cs="Times New Roman"/>
                  <w:color w:val="000000"/>
                  <w:sz w:val="20"/>
                  <w:szCs w:val="20"/>
                  <w:lang w:val="en-US" w:eastAsia="en-US"/>
                </w:rPr>
                <w:delText>22.6</w:delText>
              </w:r>
            </w:del>
          </w:p>
        </w:tc>
      </w:tr>
      <w:tr w:rsidR="00FA5338" w:rsidRPr="00FA5338" w:rsidDel="00F80CA5" w14:paraId="36DDA296" w14:textId="7D789DFD" w:rsidTr="00B17A3D">
        <w:trPr>
          <w:trHeight w:val="280"/>
          <w:del w:id="3439"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2E1063A" w14:textId="494308F2" w:rsidR="00FA5338" w:rsidRPr="00FA5338" w:rsidDel="00F80CA5" w:rsidRDefault="00FA5338" w:rsidP="00FA5338">
            <w:pPr>
              <w:spacing w:after="0" w:line="240" w:lineRule="auto"/>
              <w:rPr>
                <w:del w:id="3440" w:author="Luis Gerardo Gonzalez Morales" w:date="2019-02-17T09:51:00Z"/>
                <w:rFonts w:ascii="Calibri" w:eastAsia="Times New Roman" w:hAnsi="Calibri" w:cs="Times New Roman"/>
                <w:color w:val="000000"/>
                <w:sz w:val="20"/>
                <w:szCs w:val="20"/>
                <w:lang w:val="en-US" w:eastAsia="en-US"/>
              </w:rPr>
            </w:pPr>
            <w:del w:id="3441"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DB8B9D0" w14:textId="2BBB169D" w:rsidR="00FA5338" w:rsidRPr="00FA5338" w:rsidDel="00F80CA5" w:rsidRDefault="00FA5338" w:rsidP="00FA5338">
            <w:pPr>
              <w:spacing w:after="0" w:line="240" w:lineRule="auto"/>
              <w:rPr>
                <w:del w:id="3442" w:author="Luis Gerardo Gonzalez Morales" w:date="2019-02-17T09:51:00Z"/>
                <w:rFonts w:ascii="Calibri" w:eastAsia="Times New Roman" w:hAnsi="Calibri" w:cs="Times New Roman"/>
                <w:color w:val="000000"/>
                <w:sz w:val="20"/>
                <w:szCs w:val="20"/>
                <w:lang w:val="en-US" w:eastAsia="en-US"/>
              </w:rPr>
            </w:pPr>
            <w:del w:id="3443" w:author="Luis Gerardo Gonzalez Morales" w:date="2019-02-17T09:51:00Z">
              <w:r w:rsidRPr="00FA5338" w:rsidDel="00F80CA5">
                <w:rPr>
                  <w:rFonts w:ascii="Calibri" w:eastAsia="Times New Roman" w:hAnsi="Calibri" w:cs="Times New Roman"/>
                  <w:color w:val="000000"/>
                  <w:sz w:val="20"/>
                  <w:szCs w:val="20"/>
                  <w:lang w:val="en-US" w:eastAsia="en-US"/>
                </w:rPr>
                <w:delText>Sharing budget between statistical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52BD12C3" w14:textId="435F51B0" w:rsidR="00FA5338" w:rsidRPr="00FA5338" w:rsidDel="00F80CA5" w:rsidRDefault="00FA5338" w:rsidP="00FA5338">
            <w:pPr>
              <w:spacing w:after="0" w:line="240" w:lineRule="auto"/>
              <w:jc w:val="right"/>
              <w:rPr>
                <w:del w:id="3444" w:author="Luis Gerardo Gonzalez Morales" w:date="2019-02-17T09:51:00Z"/>
                <w:rFonts w:ascii="Calibri" w:eastAsia="Times New Roman" w:hAnsi="Calibri" w:cs="Times New Roman"/>
                <w:color w:val="000000"/>
                <w:sz w:val="20"/>
                <w:szCs w:val="20"/>
                <w:lang w:val="en-US" w:eastAsia="en-US"/>
              </w:rPr>
            </w:pPr>
            <w:del w:id="3445" w:author="Luis Gerardo Gonzalez Morales" w:date="2019-02-17T09:51:00Z">
              <w:r w:rsidRPr="00FA5338" w:rsidDel="00F80CA5">
                <w:rPr>
                  <w:rFonts w:ascii="Calibri" w:eastAsia="Times New Roman" w:hAnsi="Calibri" w:cs="Times New Roman"/>
                  <w:color w:val="000000"/>
                  <w:sz w:val="20"/>
                  <w:szCs w:val="20"/>
                  <w:lang w:val="en-US" w:eastAsia="en-US"/>
                </w:rPr>
                <w:delText>17</w:delText>
              </w:r>
            </w:del>
          </w:p>
        </w:tc>
        <w:tc>
          <w:tcPr>
            <w:tcW w:w="1440" w:type="dxa"/>
            <w:tcBorders>
              <w:top w:val="nil"/>
              <w:left w:val="nil"/>
              <w:bottom w:val="single" w:sz="4" w:space="0" w:color="auto"/>
              <w:right w:val="single" w:sz="4" w:space="0" w:color="auto"/>
            </w:tcBorders>
            <w:shd w:val="clear" w:color="auto" w:fill="auto"/>
            <w:vAlign w:val="bottom"/>
            <w:hideMark/>
          </w:tcPr>
          <w:p w14:paraId="3A85B781" w14:textId="3ACD9FCF" w:rsidR="00FA5338" w:rsidRPr="00FA5338" w:rsidDel="00F80CA5" w:rsidRDefault="00FA5338" w:rsidP="00FA5338">
            <w:pPr>
              <w:spacing w:after="0" w:line="240" w:lineRule="auto"/>
              <w:jc w:val="right"/>
              <w:rPr>
                <w:del w:id="3446" w:author="Luis Gerardo Gonzalez Morales" w:date="2019-02-17T09:51:00Z"/>
                <w:rFonts w:ascii="Calibri" w:eastAsia="Times New Roman" w:hAnsi="Calibri" w:cs="Times New Roman"/>
                <w:color w:val="000000"/>
                <w:sz w:val="20"/>
                <w:szCs w:val="20"/>
                <w:lang w:val="en-US" w:eastAsia="en-US"/>
              </w:rPr>
            </w:pPr>
            <w:del w:id="3447" w:author="Luis Gerardo Gonzalez Morales" w:date="2019-02-17T09:51:00Z">
              <w:r w:rsidRPr="00FA5338" w:rsidDel="00F80CA5">
                <w:rPr>
                  <w:rFonts w:ascii="Calibri" w:eastAsia="Times New Roman" w:hAnsi="Calibri" w:cs="Times New Roman"/>
                  <w:color w:val="000000"/>
                  <w:sz w:val="20"/>
                  <w:szCs w:val="20"/>
                  <w:lang w:val="en-US" w:eastAsia="en-US"/>
                </w:rPr>
                <w:delText>18.3</w:delText>
              </w:r>
            </w:del>
          </w:p>
        </w:tc>
      </w:tr>
      <w:tr w:rsidR="00FA5338" w:rsidRPr="00FA5338" w:rsidDel="00F80CA5" w14:paraId="7C244050" w14:textId="04433352" w:rsidTr="00B17A3D">
        <w:trPr>
          <w:trHeight w:val="280"/>
          <w:del w:id="3448"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6FB31C59" w14:textId="1751F24B" w:rsidR="00FA5338" w:rsidRPr="00FA5338" w:rsidDel="00F80CA5" w:rsidRDefault="00FA5338" w:rsidP="00FA5338">
            <w:pPr>
              <w:spacing w:after="0" w:line="240" w:lineRule="auto"/>
              <w:rPr>
                <w:del w:id="3449" w:author="Luis Gerardo Gonzalez Morales" w:date="2019-02-17T09:51:00Z"/>
                <w:rFonts w:ascii="Calibri" w:eastAsia="Times New Roman" w:hAnsi="Calibri" w:cs="Times New Roman"/>
                <w:color w:val="000000"/>
                <w:sz w:val="20"/>
                <w:szCs w:val="20"/>
                <w:lang w:val="en-US" w:eastAsia="en-US"/>
              </w:rPr>
            </w:pPr>
            <w:del w:id="3450"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5536397" w14:textId="3DC8D2A1" w:rsidR="00FA5338" w:rsidRPr="00FA5338" w:rsidDel="00F80CA5" w:rsidRDefault="00FA5338" w:rsidP="00FA5338">
            <w:pPr>
              <w:spacing w:after="0" w:line="240" w:lineRule="auto"/>
              <w:rPr>
                <w:del w:id="3451" w:author="Luis Gerardo Gonzalez Morales" w:date="2019-02-17T09:51:00Z"/>
                <w:rFonts w:ascii="Calibri" w:eastAsia="Times New Roman" w:hAnsi="Calibri" w:cs="Times New Roman"/>
                <w:color w:val="000000"/>
                <w:sz w:val="20"/>
                <w:szCs w:val="20"/>
                <w:lang w:val="en-US" w:eastAsia="en-US"/>
              </w:rPr>
            </w:pPr>
            <w:del w:id="3452" w:author="Luis Gerardo Gonzalez Morales" w:date="2019-02-17T09:51:00Z">
              <w:r w:rsidRPr="00FA5338" w:rsidDel="00F80CA5">
                <w:rPr>
                  <w:rFonts w:ascii="Calibri" w:eastAsia="Times New Roman" w:hAnsi="Calibri" w:cs="Times New Roman"/>
                  <w:color w:val="000000"/>
                  <w:sz w:val="20"/>
                  <w:szCs w:val="20"/>
                  <w:lang w:val="en-US" w:eastAsia="en-US"/>
                </w:rPr>
                <w:delText>Other</w:delText>
              </w:r>
            </w:del>
          </w:p>
        </w:tc>
        <w:tc>
          <w:tcPr>
            <w:tcW w:w="680" w:type="dxa"/>
            <w:tcBorders>
              <w:top w:val="nil"/>
              <w:left w:val="nil"/>
              <w:bottom w:val="single" w:sz="4" w:space="0" w:color="auto"/>
              <w:right w:val="single" w:sz="4" w:space="0" w:color="auto"/>
            </w:tcBorders>
            <w:shd w:val="clear" w:color="auto" w:fill="auto"/>
            <w:vAlign w:val="bottom"/>
            <w:hideMark/>
          </w:tcPr>
          <w:p w14:paraId="2B206901" w14:textId="5C454AD8" w:rsidR="00FA5338" w:rsidRPr="00FA5338" w:rsidDel="00F80CA5" w:rsidRDefault="00FA5338" w:rsidP="00FA5338">
            <w:pPr>
              <w:spacing w:after="0" w:line="240" w:lineRule="auto"/>
              <w:jc w:val="right"/>
              <w:rPr>
                <w:del w:id="3453" w:author="Luis Gerardo Gonzalez Morales" w:date="2019-02-17T09:51:00Z"/>
                <w:rFonts w:ascii="Calibri" w:eastAsia="Times New Roman" w:hAnsi="Calibri" w:cs="Times New Roman"/>
                <w:color w:val="000000"/>
                <w:sz w:val="20"/>
                <w:szCs w:val="20"/>
                <w:lang w:val="en-US" w:eastAsia="en-US"/>
              </w:rPr>
            </w:pPr>
            <w:del w:id="3454" w:author="Luis Gerardo Gonzalez Morales" w:date="2019-02-17T09:51:00Z">
              <w:r w:rsidRPr="00FA5338" w:rsidDel="00F80CA5">
                <w:rPr>
                  <w:rFonts w:ascii="Calibri" w:eastAsia="Times New Roman" w:hAnsi="Calibri" w:cs="Times New Roman"/>
                  <w:color w:val="000000"/>
                  <w:sz w:val="20"/>
                  <w:szCs w:val="20"/>
                  <w:lang w:val="en-US" w:eastAsia="en-US"/>
                </w:rPr>
                <w:delText>13</w:delText>
              </w:r>
            </w:del>
          </w:p>
        </w:tc>
        <w:tc>
          <w:tcPr>
            <w:tcW w:w="1440" w:type="dxa"/>
            <w:tcBorders>
              <w:top w:val="nil"/>
              <w:left w:val="nil"/>
              <w:bottom w:val="single" w:sz="4" w:space="0" w:color="auto"/>
              <w:right w:val="single" w:sz="4" w:space="0" w:color="auto"/>
            </w:tcBorders>
            <w:shd w:val="clear" w:color="auto" w:fill="auto"/>
            <w:vAlign w:val="bottom"/>
            <w:hideMark/>
          </w:tcPr>
          <w:p w14:paraId="15691A57" w14:textId="695530EF" w:rsidR="00FA5338" w:rsidRPr="00FA5338" w:rsidDel="00F80CA5" w:rsidRDefault="00FA5338" w:rsidP="00FA5338">
            <w:pPr>
              <w:spacing w:after="0" w:line="240" w:lineRule="auto"/>
              <w:jc w:val="right"/>
              <w:rPr>
                <w:del w:id="3455" w:author="Luis Gerardo Gonzalez Morales" w:date="2019-02-17T09:51:00Z"/>
                <w:rFonts w:ascii="Calibri" w:eastAsia="Times New Roman" w:hAnsi="Calibri" w:cs="Times New Roman"/>
                <w:color w:val="000000"/>
                <w:sz w:val="20"/>
                <w:szCs w:val="20"/>
                <w:lang w:val="en-US" w:eastAsia="en-US"/>
              </w:rPr>
            </w:pPr>
            <w:del w:id="3456" w:author="Luis Gerardo Gonzalez Morales" w:date="2019-02-17T09:51:00Z">
              <w:r w:rsidRPr="00FA5338" w:rsidDel="00F80CA5">
                <w:rPr>
                  <w:rFonts w:ascii="Calibri" w:eastAsia="Times New Roman" w:hAnsi="Calibri" w:cs="Times New Roman"/>
                  <w:color w:val="000000"/>
                  <w:sz w:val="20"/>
                  <w:szCs w:val="20"/>
                  <w:lang w:val="en-US" w:eastAsia="en-US"/>
                </w:rPr>
                <w:delText>14.0</w:delText>
              </w:r>
            </w:del>
          </w:p>
        </w:tc>
      </w:tr>
      <w:tr w:rsidR="00FA5338" w:rsidRPr="00FA5338" w:rsidDel="00F80CA5" w14:paraId="3E9513EE" w14:textId="1C07B5AB" w:rsidTr="00B17A3D">
        <w:trPr>
          <w:trHeight w:val="280"/>
          <w:del w:id="3457"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15C42C8F" w14:textId="211472E2" w:rsidR="00FA5338" w:rsidRPr="00FA5338" w:rsidDel="00F80CA5" w:rsidRDefault="00FA5338" w:rsidP="00FA5338">
            <w:pPr>
              <w:spacing w:after="0" w:line="240" w:lineRule="auto"/>
              <w:rPr>
                <w:del w:id="3458" w:author="Luis Gerardo Gonzalez Morales" w:date="2019-02-17T09:51:00Z"/>
                <w:rFonts w:ascii="Calibri" w:eastAsia="Times New Roman" w:hAnsi="Calibri" w:cs="Times New Roman"/>
                <w:color w:val="000000"/>
                <w:sz w:val="20"/>
                <w:szCs w:val="20"/>
                <w:lang w:val="en-US" w:eastAsia="en-US"/>
              </w:rPr>
            </w:pPr>
            <w:del w:id="3459"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21EE2837" w14:textId="28881461" w:rsidR="00FA5338" w:rsidRPr="00FA5338" w:rsidDel="00F80CA5" w:rsidRDefault="00FA5338" w:rsidP="00FA5338">
            <w:pPr>
              <w:spacing w:after="0" w:line="240" w:lineRule="auto"/>
              <w:rPr>
                <w:del w:id="3460" w:author="Luis Gerardo Gonzalez Morales" w:date="2019-02-17T09:51:00Z"/>
                <w:rFonts w:ascii="Calibri" w:eastAsia="Times New Roman" w:hAnsi="Calibri" w:cs="Times New Roman"/>
                <w:color w:val="000000"/>
                <w:sz w:val="20"/>
                <w:szCs w:val="20"/>
                <w:lang w:val="en-US" w:eastAsia="en-US"/>
              </w:rPr>
            </w:pPr>
            <w:del w:id="3461" w:author="Luis Gerardo Gonzalez Morales" w:date="2019-02-17T09:51:00Z">
              <w:r w:rsidRPr="00FA5338" w:rsidDel="00F80CA5">
                <w:rPr>
                  <w:rFonts w:ascii="Calibri" w:eastAsia="Times New Roman" w:hAnsi="Calibri" w:cs="Times New Roman"/>
                  <w:color w:val="000000"/>
                  <w:sz w:val="20"/>
                  <w:szCs w:val="20"/>
                  <w:lang w:val="en-US" w:eastAsia="en-US"/>
                </w:rPr>
                <w:delText>None Of The Above</w:delText>
              </w:r>
            </w:del>
          </w:p>
        </w:tc>
        <w:tc>
          <w:tcPr>
            <w:tcW w:w="680" w:type="dxa"/>
            <w:tcBorders>
              <w:top w:val="nil"/>
              <w:left w:val="nil"/>
              <w:bottom w:val="single" w:sz="4" w:space="0" w:color="auto"/>
              <w:right w:val="single" w:sz="4" w:space="0" w:color="auto"/>
            </w:tcBorders>
            <w:shd w:val="clear" w:color="auto" w:fill="auto"/>
            <w:vAlign w:val="bottom"/>
            <w:hideMark/>
          </w:tcPr>
          <w:p w14:paraId="48899DA5" w14:textId="39CC41E3" w:rsidR="00FA5338" w:rsidRPr="00FA5338" w:rsidDel="00F80CA5" w:rsidRDefault="00FA5338" w:rsidP="00FA5338">
            <w:pPr>
              <w:spacing w:after="0" w:line="240" w:lineRule="auto"/>
              <w:jc w:val="right"/>
              <w:rPr>
                <w:del w:id="3462" w:author="Luis Gerardo Gonzalez Morales" w:date="2019-02-17T09:51:00Z"/>
                <w:rFonts w:ascii="Calibri" w:eastAsia="Times New Roman" w:hAnsi="Calibri" w:cs="Times New Roman"/>
                <w:color w:val="000000"/>
                <w:sz w:val="20"/>
                <w:szCs w:val="20"/>
                <w:lang w:val="en-US" w:eastAsia="en-US"/>
              </w:rPr>
            </w:pPr>
            <w:del w:id="3463" w:author="Luis Gerardo Gonzalez Morales" w:date="2019-02-17T09:51:00Z">
              <w:r w:rsidRPr="00FA5338" w:rsidDel="00F80CA5">
                <w:rPr>
                  <w:rFonts w:ascii="Calibri" w:eastAsia="Times New Roman" w:hAnsi="Calibri" w:cs="Times New Roman"/>
                  <w:color w:val="000000"/>
                  <w:sz w:val="20"/>
                  <w:szCs w:val="20"/>
                  <w:lang w:val="en-US" w:eastAsia="en-US"/>
                </w:rPr>
                <w:delText>1</w:delText>
              </w:r>
            </w:del>
          </w:p>
        </w:tc>
        <w:tc>
          <w:tcPr>
            <w:tcW w:w="1440" w:type="dxa"/>
            <w:tcBorders>
              <w:top w:val="nil"/>
              <w:left w:val="nil"/>
              <w:bottom w:val="single" w:sz="4" w:space="0" w:color="auto"/>
              <w:right w:val="single" w:sz="4" w:space="0" w:color="auto"/>
            </w:tcBorders>
            <w:shd w:val="clear" w:color="auto" w:fill="auto"/>
            <w:vAlign w:val="bottom"/>
            <w:hideMark/>
          </w:tcPr>
          <w:p w14:paraId="6271B0B6" w14:textId="6C08789B" w:rsidR="00FA5338" w:rsidRPr="00FA5338" w:rsidDel="00F80CA5" w:rsidRDefault="00FA5338" w:rsidP="00FA5338">
            <w:pPr>
              <w:spacing w:after="0" w:line="240" w:lineRule="auto"/>
              <w:jc w:val="right"/>
              <w:rPr>
                <w:del w:id="3464" w:author="Luis Gerardo Gonzalez Morales" w:date="2019-02-17T09:51:00Z"/>
                <w:rFonts w:ascii="Calibri" w:eastAsia="Times New Roman" w:hAnsi="Calibri" w:cs="Times New Roman"/>
                <w:color w:val="000000"/>
                <w:sz w:val="20"/>
                <w:szCs w:val="20"/>
                <w:lang w:val="en-US" w:eastAsia="en-US"/>
              </w:rPr>
            </w:pPr>
            <w:del w:id="3465" w:author="Luis Gerardo Gonzalez Morales" w:date="2019-02-17T09:51:00Z">
              <w:r w:rsidRPr="00FA5338" w:rsidDel="00F80CA5">
                <w:rPr>
                  <w:rFonts w:ascii="Calibri" w:eastAsia="Times New Roman" w:hAnsi="Calibri" w:cs="Times New Roman"/>
                  <w:color w:val="000000"/>
                  <w:sz w:val="20"/>
                  <w:szCs w:val="20"/>
                  <w:lang w:val="en-US" w:eastAsia="en-US"/>
                </w:rPr>
                <w:delText>1.1</w:delText>
              </w:r>
            </w:del>
          </w:p>
        </w:tc>
      </w:tr>
    </w:tbl>
    <w:p w14:paraId="2EB10143" w14:textId="4BE18CC7" w:rsidR="00861099" w:rsidDel="001456DB" w:rsidRDefault="00861099" w:rsidP="0007304A">
      <w:pPr>
        <w:rPr>
          <w:del w:id="3466" w:author="Luis Gerardo Gonzalez Morales" w:date="2019-02-17T10:00:00Z"/>
          <w:rFonts w:asciiTheme="majorBidi" w:hAnsiTheme="majorBidi" w:cstheme="majorBidi"/>
          <w:lang w:val="en-US"/>
        </w:rPr>
      </w:pPr>
    </w:p>
    <w:p w14:paraId="55498E48" w14:textId="5B6DB372" w:rsidR="00FA5338" w:rsidDel="001456DB" w:rsidRDefault="00FA5338" w:rsidP="0007304A">
      <w:pPr>
        <w:rPr>
          <w:del w:id="3467" w:author="Luis Gerardo Gonzalez Morales" w:date="2019-02-17T10:00:00Z"/>
          <w:rFonts w:asciiTheme="majorBidi" w:hAnsiTheme="majorBidi" w:cstheme="majorBidi"/>
          <w:i/>
          <w:lang w:val="en-US"/>
        </w:rPr>
      </w:pPr>
      <w:del w:id="3468" w:author="Luis Gerardo Gonzalez Morales" w:date="2019-02-17T10:00:00Z">
        <w:r w:rsidRPr="00E30737" w:rsidDel="001456DB">
          <w:rPr>
            <w:rFonts w:asciiTheme="majorBidi" w:hAnsiTheme="majorBidi" w:cstheme="majorBidi"/>
            <w:i/>
            <w:lang w:val="en-US"/>
          </w:rPr>
          <w:delText>Question 8.3</w:delText>
        </w:r>
      </w:del>
    </w:p>
    <w:p w14:paraId="2C5254A5" w14:textId="54F5CF43" w:rsidR="00FA5338" w:rsidRPr="00AA12D8" w:rsidDel="001456DB" w:rsidRDefault="00726AA8" w:rsidP="00AA12D8">
      <w:pPr>
        <w:rPr>
          <w:del w:id="3469" w:author="Luis Gerardo Gonzalez Morales" w:date="2019-02-17T10:00:00Z"/>
          <w:rFonts w:asciiTheme="majorBidi" w:hAnsiTheme="majorBidi" w:cstheme="majorBidi"/>
          <w:iCs/>
          <w:lang w:val="en-US"/>
        </w:rPr>
      </w:pPr>
      <w:moveFromRangeStart w:id="3470" w:author="Luis Gerardo Gonzalez Morales" w:date="2019-02-17T09:59:00Z" w:name="move1289995"/>
      <w:moveFrom w:id="3471" w:author="Luis Gerardo Gonzalez Morales" w:date="2019-02-17T09:59:00Z">
        <w:del w:id="3472" w:author="Luis Gerardo Gonzalez Morales" w:date="2019-02-17T10:00:00Z">
          <w:r w:rsidDel="001456DB">
            <w:rPr>
              <w:rFonts w:asciiTheme="majorBidi" w:hAnsiTheme="majorBidi" w:cstheme="majorBidi"/>
              <w:iCs/>
              <w:lang w:val="en-US"/>
            </w:rPr>
            <w:delText xml:space="preserve">Meetings between agencies that produce official statistics of a country help with achieving an efficient national statistical system. </w:delText>
          </w:r>
        </w:del>
      </w:moveFrom>
      <w:moveFromRangeEnd w:id="3470"/>
      <w:del w:id="3473" w:author="Luis Gerardo Gonzalez Morales" w:date="2019-02-17T10:00:00Z">
        <w:r w:rsidR="00A24A1B" w:rsidDel="001456DB">
          <w:rPr>
            <w:rFonts w:asciiTheme="majorBidi" w:hAnsiTheme="majorBidi" w:cstheme="majorBidi"/>
            <w:iCs/>
            <w:lang w:val="en-US"/>
          </w:rPr>
          <w:delText>More than 90</w:delText>
        </w:r>
        <w:r w:rsidDel="001456DB">
          <w:rPr>
            <w:rFonts w:asciiTheme="majorBidi" w:hAnsiTheme="majorBidi" w:cstheme="majorBidi"/>
            <w:iCs/>
            <w:lang w:val="en-US"/>
          </w:rPr>
          <w:delText xml:space="preserve"> </w:delText>
        </w:r>
      </w:del>
      <w:del w:id="3474" w:author="Luis Gerardo Gonzalez Morales" w:date="2019-02-13T20:59:00Z">
        <w:r w:rsidDel="00D83CAF">
          <w:rPr>
            <w:rFonts w:asciiTheme="majorBidi" w:hAnsiTheme="majorBidi" w:cstheme="majorBidi"/>
            <w:iCs/>
            <w:lang w:val="en-US"/>
          </w:rPr>
          <w:delText>per cent</w:delText>
        </w:r>
      </w:del>
      <w:del w:id="3475" w:author="Luis Gerardo Gonzalez Morales" w:date="2019-02-17T10:00:00Z">
        <w:r w:rsidDel="001456DB">
          <w:rPr>
            <w:rFonts w:asciiTheme="majorBidi" w:hAnsiTheme="majorBidi" w:cstheme="majorBidi"/>
            <w:iCs/>
            <w:lang w:val="en-US"/>
          </w:rPr>
          <w:delText xml:space="preserve"> of the respondents indicated that producers of official statistics have met at least once during the last five years with 75 </w:delText>
        </w:r>
      </w:del>
      <w:del w:id="3476" w:author="Luis Gerardo Gonzalez Morales" w:date="2019-02-13T20:59:00Z">
        <w:r w:rsidDel="00D83CAF">
          <w:rPr>
            <w:rFonts w:asciiTheme="majorBidi" w:hAnsiTheme="majorBidi" w:cstheme="majorBidi"/>
            <w:iCs/>
            <w:lang w:val="en-US"/>
          </w:rPr>
          <w:delText>per cent</w:delText>
        </w:r>
      </w:del>
      <w:del w:id="3477" w:author="Luis Gerardo Gonzalez Morales" w:date="2019-02-17T10:00:00Z">
        <w:r w:rsidDel="001456DB">
          <w:rPr>
            <w:rFonts w:asciiTheme="majorBidi" w:hAnsiTheme="majorBidi" w:cstheme="majorBidi"/>
            <w:iCs/>
            <w:lang w:val="en-US"/>
          </w:rPr>
          <w:delText xml:space="preserve"> meeting twice or more per year and 12 </w:delText>
        </w:r>
      </w:del>
      <w:del w:id="3478" w:author="Luis Gerardo Gonzalez Morales" w:date="2019-02-13T20:59:00Z">
        <w:r w:rsidDel="00D83CAF">
          <w:rPr>
            <w:rFonts w:asciiTheme="majorBidi" w:hAnsiTheme="majorBidi" w:cstheme="majorBidi"/>
            <w:iCs/>
            <w:lang w:val="en-US"/>
          </w:rPr>
          <w:delText>per cent</w:delText>
        </w:r>
      </w:del>
      <w:del w:id="3479" w:author="Luis Gerardo Gonzalez Morales" w:date="2019-02-17T10:00:00Z">
        <w:r w:rsidDel="001456DB">
          <w:rPr>
            <w:rFonts w:asciiTheme="majorBidi" w:hAnsiTheme="majorBidi" w:cstheme="majorBidi"/>
            <w:iCs/>
            <w:lang w:val="en-US"/>
          </w:rPr>
          <w:delText xml:space="preserve"> meeting annually.</w:delText>
        </w:r>
      </w:del>
    </w:p>
    <w:p w14:paraId="245D7279" w14:textId="3BDB766D" w:rsidR="00FA5338" w:rsidDel="001456DB" w:rsidRDefault="00FA5338" w:rsidP="0007304A">
      <w:pPr>
        <w:rPr>
          <w:del w:id="3480" w:author="Luis Gerardo Gonzalez Morales" w:date="2019-02-17T10:00:00Z"/>
          <w:rFonts w:asciiTheme="majorBidi" w:hAnsiTheme="majorBidi" w:cstheme="majorBidi"/>
          <w:i/>
          <w:lang w:val="en-US"/>
        </w:rPr>
      </w:pPr>
      <w:del w:id="3481" w:author="Luis Gerardo Gonzalez Morales" w:date="2019-02-17T10:00:00Z">
        <w:r w:rsidRPr="00E30737" w:rsidDel="001456DB">
          <w:rPr>
            <w:rFonts w:asciiTheme="majorBidi" w:hAnsiTheme="majorBidi" w:cstheme="majorBidi"/>
            <w:i/>
            <w:lang w:val="en-US"/>
          </w:rPr>
          <w:delText>Question 8.5</w:delText>
        </w:r>
      </w:del>
    </w:p>
    <w:p w14:paraId="130B34F7" w14:textId="0F45A1DB" w:rsidR="00FA5338" w:rsidRDefault="00250087" w:rsidP="00AA12D8">
      <w:pPr>
        <w:rPr>
          <w:ins w:id="3482" w:author="Luis Gerardo Gonzalez Morales" w:date="2019-02-17T10:03:00Z"/>
          <w:rFonts w:asciiTheme="majorBidi" w:hAnsiTheme="majorBidi" w:cstheme="majorBidi"/>
          <w:iCs/>
          <w:lang w:val="en-US"/>
        </w:rPr>
      </w:pPr>
      <w:r>
        <w:rPr>
          <w:rFonts w:asciiTheme="majorBidi" w:hAnsiTheme="majorBidi" w:cstheme="majorBidi"/>
          <w:iCs/>
          <w:lang w:val="en-US"/>
        </w:rPr>
        <w:t>Based on the results, in countries where national statistical systems have different data producers</w:t>
      </w:r>
      <w:r w:rsidR="00B34629">
        <w:rPr>
          <w:rFonts w:asciiTheme="majorBidi" w:hAnsiTheme="majorBidi" w:cstheme="majorBidi"/>
          <w:iCs/>
          <w:lang w:val="en-US"/>
        </w:rPr>
        <w:t xml:space="preserve">, only 38 </w:t>
      </w:r>
      <w:del w:id="3483" w:author="Luis Gerardo Gonzalez Morales" w:date="2019-02-13T20:59:00Z">
        <w:r w:rsidR="00B34629" w:rsidDel="00D83CAF">
          <w:rPr>
            <w:rFonts w:asciiTheme="majorBidi" w:hAnsiTheme="majorBidi" w:cstheme="majorBidi"/>
            <w:iCs/>
            <w:lang w:val="en-US"/>
          </w:rPr>
          <w:delText>per cent</w:delText>
        </w:r>
      </w:del>
      <w:ins w:id="3484" w:author="Luis Gerardo Gonzalez Morales" w:date="2019-02-13T20:59:00Z">
        <w:r w:rsidR="00D83CAF">
          <w:rPr>
            <w:rFonts w:asciiTheme="majorBidi" w:hAnsiTheme="majorBidi" w:cstheme="majorBidi"/>
            <w:iCs/>
            <w:lang w:val="en-US"/>
          </w:rPr>
          <w:t>percent</w:t>
        </w:r>
      </w:ins>
      <w:r w:rsidR="00B34629">
        <w:rPr>
          <w:rFonts w:asciiTheme="majorBidi" w:hAnsiTheme="majorBidi" w:cstheme="majorBidi"/>
          <w:iCs/>
          <w:lang w:val="en-US"/>
        </w:rPr>
        <w:t xml:space="preserve"> reported</w:t>
      </w:r>
      <w:r>
        <w:rPr>
          <w:rFonts w:asciiTheme="majorBidi" w:hAnsiTheme="majorBidi" w:cstheme="majorBidi"/>
          <w:iCs/>
          <w:lang w:val="en-US"/>
        </w:rPr>
        <w:t xml:space="preserve"> hav</w:t>
      </w:r>
      <w:r w:rsidR="00B34629">
        <w:rPr>
          <w:rFonts w:asciiTheme="majorBidi" w:hAnsiTheme="majorBidi" w:cstheme="majorBidi"/>
          <w:iCs/>
          <w:lang w:val="en-US"/>
        </w:rPr>
        <w:t>ing</w:t>
      </w:r>
      <w:r>
        <w:rPr>
          <w:rFonts w:asciiTheme="majorBidi" w:hAnsiTheme="majorBidi" w:cstheme="majorBidi"/>
          <w:iCs/>
          <w:lang w:val="en-US"/>
        </w:rPr>
        <w:t xml:space="preserve"> a central data portal where the official statistical data </w:t>
      </w:r>
      <w:r w:rsidR="00B34629">
        <w:rPr>
          <w:rFonts w:asciiTheme="majorBidi" w:hAnsiTheme="majorBidi" w:cstheme="majorBidi"/>
          <w:iCs/>
          <w:lang w:val="en-US"/>
        </w:rPr>
        <w:t xml:space="preserve">are published. For the 62 </w:t>
      </w:r>
      <w:del w:id="3485" w:author="Luis Gerardo Gonzalez Morales" w:date="2019-02-13T20:59:00Z">
        <w:r w:rsidR="00B34629" w:rsidDel="00D83CAF">
          <w:rPr>
            <w:rFonts w:asciiTheme="majorBidi" w:hAnsiTheme="majorBidi" w:cstheme="majorBidi"/>
            <w:iCs/>
            <w:lang w:val="en-US"/>
          </w:rPr>
          <w:delText>per cent</w:delText>
        </w:r>
      </w:del>
      <w:ins w:id="3486" w:author="Luis Gerardo Gonzalez Morales" w:date="2019-02-13T20:59:00Z">
        <w:r w:rsidR="00D83CAF">
          <w:rPr>
            <w:rFonts w:asciiTheme="majorBidi" w:hAnsiTheme="majorBidi" w:cstheme="majorBidi"/>
            <w:iCs/>
            <w:lang w:val="en-US"/>
          </w:rPr>
          <w:t>percent</w:t>
        </w:r>
      </w:ins>
      <w:r w:rsidR="00B34629">
        <w:rPr>
          <w:rFonts w:asciiTheme="majorBidi" w:hAnsiTheme="majorBidi" w:cstheme="majorBidi"/>
          <w:iCs/>
          <w:lang w:val="en-US"/>
        </w:rPr>
        <w:t xml:space="preserve"> that reported not having a central hub, many stated </w:t>
      </w:r>
      <w:proofErr w:type="gramStart"/>
      <w:r w:rsidR="00B34629">
        <w:rPr>
          <w:rFonts w:asciiTheme="majorBidi" w:hAnsiTheme="majorBidi" w:cstheme="majorBidi"/>
          <w:iCs/>
          <w:lang w:val="en-US"/>
        </w:rPr>
        <w:t>lack</w:t>
      </w:r>
      <w:proofErr w:type="gramEnd"/>
      <w:r w:rsidR="00B34629">
        <w:rPr>
          <w:rFonts w:asciiTheme="majorBidi" w:hAnsiTheme="majorBidi" w:cstheme="majorBidi"/>
          <w:iCs/>
          <w:lang w:val="en-US"/>
        </w:rPr>
        <w:t xml:space="preserve"> of resources and coordination amongst </w:t>
      </w:r>
      <w:r w:rsidR="00E57309">
        <w:rPr>
          <w:rFonts w:asciiTheme="majorBidi" w:hAnsiTheme="majorBidi" w:cstheme="majorBidi"/>
          <w:iCs/>
          <w:lang w:val="en-US"/>
        </w:rPr>
        <w:t>agencies as main reasons/challenges. It may also be worth noting that</w:t>
      </w:r>
      <w:r w:rsidR="00861B40">
        <w:rPr>
          <w:rFonts w:asciiTheme="majorBidi" w:hAnsiTheme="majorBidi" w:cstheme="majorBidi"/>
          <w:iCs/>
          <w:lang w:val="en-US"/>
        </w:rPr>
        <w:t xml:space="preserve"> although </w:t>
      </w:r>
      <w:r w:rsidR="00861B40">
        <w:rPr>
          <w:rFonts w:asciiTheme="majorBidi" w:hAnsiTheme="majorBidi" w:cstheme="majorBidi"/>
          <w:iCs/>
          <w:lang w:val="en-US"/>
        </w:rPr>
        <w:lastRenderedPageBreak/>
        <w:t>a central data portal doesn’t exist, some respondents mentioned providing direct links to dissemination platform of the other agencies.</w:t>
      </w:r>
    </w:p>
    <w:p w14:paraId="7D5EF97D" w14:textId="69D4C092" w:rsidR="007A60FA" w:rsidRDefault="007A60FA" w:rsidP="00AA12D8">
      <w:pPr>
        <w:rPr>
          <w:ins w:id="3487" w:author="Luis Gerardo Gonzalez Morales" w:date="2019-02-17T10:04:00Z"/>
          <w:rFonts w:asciiTheme="majorBidi" w:hAnsiTheme="majorBidi" w:cstheme="majorBidi"/>
          <w:iCs/>
          <w:lang w:val="en-US"/>
        </w:rPr>
      </w:pPr>
      <w:ins w:id="3488" w:author="Luis Gerardo Gonzalez Morales" w:date="2019-02-17T10:03:00Z">
        <w:r>
          <w:rPr>
            <w:rFonts w:asciiTheme="majorBidi" w:hAnsiTheme="majorBidi" w:cstheme="majorBidi"/>
            <w:iCs/>
            <w:lang w:val="en-US"/>
          </w:rPr>
          <w:t xml:space="preserve">Coordination of data dissemination practices among members of the National Statistical System is also crucial </w:t>
        </w:r>
      </w:ins>
      <w:ins w:id="3489" w:author="Luis Gerardo Gonzalez Morales" w:date="2019-02-17T10:04:00Z">
        <w:r>
          <w:rPr>
            <w:rFonts w:asciiTheme="majorBidi" w:hAnsiTheme="majorBidi" w:cstheme="majorBidi"/>
            <w:iCs/>
            <w:lang w:val="en-US"/>
          </w:rPr>
          <w:t>to</w:t>
        </w:r>
      </w:ins>
      <w:ins w:id="3490" w:author="Luis Gerardo Gonzalez Morales" w:date="2019-02-17T10:03:00Z">
        <w:r>
          <w:rPr>
            <w:rFonts w:asciiTheme="majorBidi" w:hAnsiTheme="majorBidi" w:cstheme="majorBidi"/>
            <w:iCs/>
            <w:lang w:val="en-US"/>
          </w:rPr>
          <w:t xml:space="preserve"> </w:t>
        </w:r>
        <w:r w:rsidRPr="007A60FA">
          <w:rPr>
            <w:rFonts w:asciiTheme="majorBidi" w:hAnsiTheme="majorBidi" w:cstheme="majorBidi"/>
            <w:iCs/>
            <w:lang w:val="en-US"/>
          </w:rPr>
          <w:t xml:space="preserve">achieve consistency </w:t>
        </w:r>
      </w:ins>
      <w:ins w:id="3491" w:author="Luis Gerardo Gonzalez Morales" w:date="2019-02-17T10:04:00Z">
        <w:r>
          <w:rPr>
            <w:rFonts w:asciiTheme="majorBidi" w:hAnsiTheme="majorBidi" w:cstheme="majorBidi"/>
            <w:iCs/>
            <w:lang w:val="en-US"/>
          </w:rPr>
          <w:t>the data that is available to users</w:t>
        </w:r>
      </w:ins>
      <w:ins w:id="3492" w:author="Luis Gerardo Gonzalez Morales" w:date="2019-02-17T10:10:00Z">
        <w:r w:rsidR="00D92E30">
          <w:rPr>
            <w:rFonts w:asciiTheme="majorBidi" w:hAnsiTheme="majorBidi" w:cstheme="majorBidi"/>
            <w:iCs/>
            <w:lang w:val="en-US"/>
          </w:rPr>
          <w:t>,</w:t>
        </w:r>
      </w:ins>
      <w:ins w:id="3493" w:author="Luis Gerardo Gonzalez Morales" w:date="2019-02-17T10:04:00Z">
        <w:r>
          <w:rPr>
            <w:rFonts w:asciiTheme="majorBidi" w:hAnsiTheme="majorBidi" w:cstheme="majorBidi"/>
            <w:iCs/>
            <w:lang w:val="en-US"/>
          </w:rPr>
          <w:t xml:space="preserve"> </w:t>
        </w:r>
      </w:ins>
      <w:ins w:id="3494" w:author="Luis Gerardo Gonzalez Morales" w:date="2019-02-17T10:10:00Z">
        <w:r w:rsidR="00D92E30">
          <w:rPr>
            <w:rFonts w:asciiTheme="majorBidi" w:hAnsiTheme="majorBidi" w:cstheme="majorBidi"/>
            <w:iCs/>
            <w:lang w:val="en-US"/>
          </w:rPr>
          <w:t>as well as</w:t>
        </w:r>
      </w:ins>
      <w:ins w:id="3495" w:author="Luis Gerardo Gonzalez Morales" w:date="2019-02-17T10:03:00Z">
        <w:r w:rsidRPr="007A60FA">
          <w:rPr>
            <w:rFonts w:asciiTheme="majorBidi" w:hAnsiTheme="majorBidi" w:cstheme="majorBidi"/>
            <w:iCs/>
            <w:lang w:val="en-US"/>
          </w:rPr>
          <w:t xml:space="preserve"> efficiency in the </w:t>
        </w:r>
      </w:ins>
      <w:ins w:id="3496" w:author="Luis Gerardo Gonzalez Morales" w:date="2019-02-17T10:04:00Z">
        <w:r>
          <w:rPr>
            <w:rFonts w:asciiTheme="majorBidi" w:hAnsiTheme="majorBidi" w:cstheme="majorBidi"/>
            <w:iCs/>
            <w:lang w:val="en-US"/>
          </w:rPr>
          <w:t xml:space="preserve">development and maintenance of dissemination channels.  </w:t>
        </w:r>
      </w:ins>
      <w:ins w:id="3497" w:author="Luis Gerardo Gonzalez Morales" w:date="2019-02-17T10:05:00Z">
        <w:r>
          <w:rPr>
            <w:rFonts w:asciiTheme="majorBidi" w:hAnsiTheme="majorBidi" w:cstheme="majorBidi"/>
            <w:iCs/>
            <w:lang w:val="en-US"/>
          </w:rPr>
          <w:t xml:space="preserve">However, only few countries report </w:t>
        </w:r>
      </w:ins>
      <w:ins w:id="3498" w:author="Luis Gerardo Gonzalez Morales" w:date="2019-02-17T10:06:00Z">
        <w:r>
          <w:rPr>
            <w:rFonts w:asciiTheme="majorBidi" w:hAnsiTheme="majorBidi" w:cstheme="majorBidi"/>
            <w:iCs/>
            <w:lang w:val="en-US"/>
          </w:rPr>
          <w:t>specific coordination efforts in this regard.  For instance, less than one third of the countries report the existence of a unified release calendar across the Na</w:t>
        </w:r>
      </w:ins>
      <w:ins w:id="3499" w:author="Luis Gerardo Gonzalez Morales" w:date="2019-02-17T10:07:00Z">
        <w:r>
          <w:rPr>
            <w:rFonts w:asciiTheme="majorBidi" w:hAnsiTheme="majorBidi" w:cstheme="majorBidi"/>
            <w:iCs/>
            <w:lang w:val="en-US"/>
          </w:rPr>
          <w:t xml:space="preserve">tional Statistical System, and only one in every five respondents indicated the adoption of standardized metadata structures for data dissemination.  </w:t>
        </w:r>
      </w:ins>
      <w:ins w:id="3500" w:author="Luis Gerardo Gonzalez Morales" w:date="2019-02-17T10:09:00Z">
        <w:r>
          <w:rPr>
            <w:rFonts w:asciiTheme="majorBidi" w:hAnsiTheme="majorBidi" w:cstheme="majorBidi"/>
            <w:iCs/>
            <w:lang w:val="en-US"/>
          </w:rPr>
          <w:t xml:space="preserve"> Similarly, only about one third of respondents indicated the existence of a central data portal where different members of the NSS publish official statistical data for their country.</w:t>
        </w:r>
      </w:ins>
    </w:p>
    <w:p w14:paraId="0A8DBFC2" w14:textId="77777777" w:rsidR="007A60FA" w:rsidRDefault="007A60FA" w:rsidP="007A60FA">
      <w:pPr>
        <w:keepNext/>
        <w:jc w:val="center"/>
        <w:rPr>
          <w:ins w:id="3501" w:author="Luis Gerardo Gonzalez Morales" w:date="2019-02-17T10:05:00Z"/>
        </w:rPr>
        <w:pPrChange w:id="3502" w:author="Luis Gerardo Gonzalez Morales" w:date="2019-02-17T10:05:00Z">
          <w:pPr/>
        </w:pPrChange>
      </w:pPr>
      <w:ins w:id="3503" w:author="Luis Gerardo Gonzalez Morales" w:date="2019-02-17T10:04:00Z">
        <w:r>
          <w:rPr>
            <w:b/>
            <w:bCs/>
            <w:noProof/>
          </w:rPr>
          <w:drawing>
            <wp:inline distT="0" distB="0" distL="0" distR="0" wp14:anchorId="43A56504" wp14:editId="7FFBD41D">
              <wp:extent cx="3657600" cy="2862072"/>
              <wp:effectExtent l="0" t="0" r="0" b="0"/>
              <wp:docPr id="561" name="Graph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lot_59_Q08.4.svg"/>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657600" cy="2862072"/>
                      </a:xfrm>
                      <a:prstGeom prst="rect">
                        <a:avLst/>
                      </a:prstGeom>
                    </pic:spPr>
                  </pic:pic>
                </a:graphicData>
              </a:graphic>
            </wp:inline>
          </w:drawing>
        </w:r>
      </w:ins>
    </w:p>
    <w:p w14:paraId="648B9EAE" w14:textId="17D40575" w:rsidR="007A60FA" w:rsidRDefault="007A60FA" w:rsidP="007A60FA">
      <w:pPr>
        <w:pStyle w:val="Caption"/>
        <w:jc w:val="center"/>
        <w:rPr>
          <w:ins w:id="3504" w:author="Luis Gerardo Gonzalez Morales" w:date="2019-02-17T10:08:00Z"/>
          <w:lang w:val="en-US"/>
        </w:rPr>
      </w:pPr>
      <w:ins w:id="3505" w:author="Luis Gerardo Gonzalez Morales" w:date="2019-02-17T10:05:00Z">
        <w:r>
          <w:t xml:space="preserve">Figure </w:t>
        </w:r>
        <w:r>
          <w:fldChar w:fldCharType="begin"/>
        </w:r>
        <w:r>
          <w:instrText xml:space="preserve"> SEQ Figure \* ARABIC </w:instrText>
        </w:r>
      </w:ins>
      <w:r>
        <w:fldChar w:fldCharType="separate"/>
      </w:r>
      <w:ins w:id="3506" w:author="Luis Gerardo Gonzalez Morales" w:date="2019-02-17T11:55:00Z">
        <w:r w:rsidR="009241EC">
          <w:rPr>
            <w:noProof/>
          </w:rPr>
          <w:t>45</w:t>
        </w:r>
      </w:ins>
      <w:ins w:id="3507" w:author="Luis Gerardo Gonzalez Morales" w:date="2019-02-17T10:05:00Z">
        <w:r>
          <w:fldChar w:fldCharType="end"/>
        </w:r>
        <w:r>
          <w:rPr>
            <w:lang w:val="en-US"/>
          </w:rPr>
          <w:t>. Means employed for coordination of data dissemination across the NSS</w:t>
        </w:r>
      </w:ins>
    </w:p>
    <w:p w14:paraId="64894101" w14:textId="77777777" w:rsidR="007A60FA" w:rsidRPr="007A60FA" w:rsidRDefault="007A60FA" w:rsidP="007A60FA">
      <w:pPr>
        <w:rPr>
          <w:ins w:id="3508" w:author="Luis Gerardo Gonzalez Morales" w:date="2019-02-17T10:08:00Z"/>
          <w:lang w:val="en-US"/>
          <w:rPrChange w:id="3509" w:author="Luis Gerardo Gonzalez Morales" w:date="2019-02-17T10:08:00Z">
            <w:rPr>
              <w:ins w:id="3510" w:author="Luis Gerardo Gonzalez Morales" w:date="2019-02-17T10:08:00Z"/>
              <w:lang w:val="en-US"/>
            </w:rPr>
          </w:rPrChange>
        </w:rPr>
        <w:pPrChange w:id="3511" w:author="Luis Gerardo Gonzalez Morales" w:date="2019-02-17T10:08:00Z">
          <w:pPr>
            <w:pStyle w:val="Caption"/>
            <w:jc w:val="center"/>
          </w:pPr>
        </w:pPrChange>
      </w:pPr>
    </w:p>
    <w:p w14:paraId="307B70A1" w14:textId="77777777" w:rsidR="007A60FA" w:rsidRDefault="007A60FA" w:rsidP="007A60FA">
      <w:pPr>
        <w:keepNext/>
        <w:jc w:val="center"/>
        <w:rPr>
          <w:ins w:id="3512" w:author="Luis Gerardo Gonzalez Morales" w:date="2019-02-17T10:08:00Z"/>
        </w:rPr>
        <w:pPrChange w:id="3513" w:author="Luis Gerardo Gonzalez Morales" w:date="2019-02-17T10:08:00Z">
          <w:pPr/>
        </w:pPrChange>
      </w:pPr>
      <w:ins w:id="3514" w:author="Luis Gerardo Gonzalez Morales" w:date="2019-02-17T10:08:00Z">
        <w:r>
          <w:rPr>
            <w:b/>
            <w:bCs/>
            <w:noProof/>
          </w:rPr>
          <w:drawing>
            <wp:inline distT="0" distB="0" distL="0" distR="0" wp14:anchorId="24808465" wp14:editId="3AE0FF2E">
              <wp:extent cx="3657600" cy="1828800"/>
              <wp:effectExtent l="0" t="0" r="0" b="0"/>
              <wp:docPr id="562" name="Graph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lot_60_Q08.5.svg"/>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657600" cy="1828800"/>
                      </a:xfrm>
                      <a:prstGeom prst="rect">
                        <a:avLst/>
                      </a:prstGeom>
                    </pic:spPr>
                  </pic:pic>
                </a:graphicData>
              </a:graphic>
            </wp:inline>
          </w:drawing>
        </w:r>
      </w:ins>
    </w:p>
    <w:p w14:paraId="5A95BE53" w14:textId="03343AA5" w:rsidR="007A60FA" w:rsidRPr="007A60FA" w:rsidRDefault="007A60FA" w:rsidP="007A60FA">
      <w:pPr>
        <w:pStyle w:val="Caption"/>
        <w:jc w:val="center"/>
        <w:rPr>
          <w:lang w:val="en-US"/>
          <w:rPrChange w:id="3515" w:author="Luis Gerardo Gonzalez Morales" w:date="2019-02-17T10:08:00Z">
            <w:rPr>
              <w:rFonts w:asciiTheme="majorBidi" w:hAnsiTheme="majorBidi" w:cstheme="majorBidi"/>
              <w:iCs/>
              <w:lang w:val="en-US"/>
            </w:rPr>
          </w:rPrChange>
        </w:rPr>
        <w:pPrChange w:id="3516" w:author="Luis Gerardo Gonzalez Morales" w:date="2019-02-17T10:08:00Z">
          <w:pPr/>
        </w:pPrChange>
      </w:pPr>
      <w:ins w:id="3517" w:author="Luis Gerardo Gonzalez Morales" w:date="2019-02-17T10:08:00Z">
        <w:r>
          <w:t xml:space="preserve">Figure </w:t>
        </w:r>
        <w:r>
          <w:fldChar w:fldCharType="begin"/>
        </w:r>
        <w:r>
          <w:instrText xml:space="preserve"> SEQ Figure \* ARABIC </w:instrText>
        </w:r>
      </w:ins>
      <w:r>
        <w:fldChar w:fldCharType="separate"/>
      </w:r>
      <w:ins w:id="3518" w:author="Luis Gerardo Gonzalez Morales" w:date="2019-02-17T11:55:00Z">
        <w:r w:rsidR="009241EC">
          <w:rPr>
            <w:noProof/>
          </w:rPr>
          <w:t>46</w:t>
        </w:r>
      </w:ins>
      <w:ins w:id="3519" w:author="Luis Gerardo Gonzalez Morales" w:date="2019-02-17T10:08:00Z">
        <w:r>
          <w:fldChar w:fldCharType="end"/>
        </w:r>
        <w:r>
          <w:rPr>
            <w:lang w:val="en-US"/>
          </w:rPr>
          <w:t xml:space="preserve">. Existence of a central data portal where different members </w:t>
        </w:r>
        <w:r>
          <w:rPr>
            <w:lang w:val="en-US"/>
          </w:rPr>
          <w:br/>
          <w:t>of the NSS publish official statistical data</w:t>
        </w:r>
      </w:ins>
    </w:p>
    <w:p w14:paraId="2E6CA3E0" w14:textId="730BFF48"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8</w:t>
      </w:r>
    </w:p>
    <w:p w14:paraId="488B98AB" w14:textId="646EEA89"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8</w:t>
      </w:r>
      <w:r w:rsidRPr="005E1AA2">
        <w:rPr>
          <w:rFonts w:asciiTheme="majorBidi" w:hAnsiTheme="majorBidi" w:cstheme="majorBidi"/>
          <w:highlight w:val="yellow"/>
          <w:lang w:val="en-US"/>
        </w:rPr>
        <w:t>, main challenges identified by respondents (question 8.6) included:</w:t>
      </w:r>
    </w:p>
    <w:p w14:paraId="4E0E0606" w14:textId="77777777" w:rsidR="00A6264B" w:rsidRDefault="00A6264B" w:rsidP="0007304A">
      <w:pPr>
        <w:rPr>
          <w:rFonts w:asciiTheme="majorBidi" w:hAnsiTheme="majorBidi" w:cstheme="majorBidi"/>
          <w:lang w:val="en-US"/>
        </w:rPr>
      </w:pPr>
    </w:p>
    <w:p w14:paraId="1E5E6EB3" w14:textId="7470F500" w:rsidR="0015342A" w:rsidRPr="000A1104" w:rsidRDefault="0015342A" w:rsidP="0015342A">
      <w:pPr>
        <w:keepNext/>
        <w:keepLines/>
        <w:rPr>
          <w:ins w:id="3520" w:author="Luis Gerardo Gonzalez Morales" w:date="2019-02-17T10:14:00Z"/>
          <w:rFonts w:asciiTheme="majorBidi" w:hAnsiTheme="majorBidi" w:cstheme="majorBidi"/>
          <w:b/>
          <w:sz w:val="20"/>
          <w:szCs w:val="20"/>
          <w:lang w:val="en-US"/>
        </w:rPr>
      </w:pPr>
      <w:ins w:id="3521" w:author="Luis Gerardo Gonzalez Morales" w:date="2019-02-17T10:14: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9</w:t>
        </w:r>
        <w:r w:rsidRPr="000A1104">
          <w:rPr>
            <w:rFonts w:asciiTheme="majorBidi" w:hAnsiTheme="majorBidi" w:cstheme="majorBidi"/>
            <w:b/>
            <w:sz w:val="20"/>
            <w:szCs w:val="20"/>
            <w:lang w:val="en-US"/>
          </w:rPr>
          <w:t xml:space="preserve">: </w:t>
        </w:r>
        <w:r w:rsidRPr="0015342A">
          <w:rPr>
            <w:rFonts w:asciiTheme="majorBidi" w:hAnsiTheme="majorBidi" w:cstheme="majorBidi"/>
            <w:b/>
            <w:sz w:val="20"/>
            <w:szCs w:val="20"/>
            <w:lang w:val="en-US"/>
          </w:rPr>
          <w:t>Use of International Standards</w:t>
        </w:r>
      </w:ins>
    </w:p>
    <w:p w14:paraId="27C989B1" w14:textId="67430E3E" w:rsidR="0015342A" w:rsidRPr="00615759" w:rsidRDefault="0015342A" w:rsidP="0015342A">
      <w:pPr>
        <w:keepNext/>
        <w:keepLines/>
        <w:ind w:left="720" w:right="1106"/>
        <w:rPr>
          <w:ins w:id="3522" w:author="Luis Gerardo Gonzalez Morales" w:date="2019-02-17T10:14:00Z"/>
          <w:rFonts w:asciiTheme="majorBidi" w:hAnsiTheme="majorBidi" w:cstheme="majorBidi"/>
          <w:sz w:val="16"/>
          <w:szCs w:val="16"/>
          <w:lang w:val="en-US"/>
        </w:rPr>
      </w:pPr>
      <w:ins w:id="3523" w:author="Luis Gerardo Gonzalez Morales" w:date="2019-02-17T10:14: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r w:rsidRPr="00E30737">
          <w:rPr>
            <w:rFonts w:asciiTheme="majorBidi" w:hAnsiTheme="majorBidi" w:cstheme="majorBidi"/>
            <w:sz w:val="16"/>
            <w:szCs w:val="16"/>
            <w:lang w:val="en-US"/>
          </w:rPr>
          <w:t xml:space="preserve">The use by statistical agencies in each country of international concepts, classifications and methods promotes the consistency and efficiency of statistical </w:t>
        </w:r>
        <w:r>
          <w:rPr>
            <w:rFonts w:asciiTheme="majorBidi" w:hAnsiTheme="majorBidi" w:cstheme="majorBidi"/>
            <w:sz w:val="16"/>
            <w:szCs w:val="16"/>
            <w:lang w:val="en-US"/>
          </w:rPr>
          <w:t>systems at all official levels.</w:t>
        </w:r>
        <w:r w:rsidRPr="00884D21">
          <w:rPr>
            <w:rFonts w:asciiTheme="majorBidi" w:hAnsiTheme="majorBidi" w:cstheme="majorBidi"/>
            <w:sz w:val="16"/>
            <w:szCs w:val="16"/>
            <w:lang w:val="en-US"/>
          </w:rPr>
          <w:t>”</w:t>
        </w:r>
        <w:r w:rsidRPr="00615759" w:rsidDel="00D13511">
          <w:rPr>
            <w:rFonts w:asciiTheme="majorBidi" w:hAnsiTheme="majorBidi" w:cstheme="majorBidi"/>
            <w:sz w:val="16"/>
            <w:szCs w:val="16"/>
            <w:lang w:val="en-US"/>
          </w:rPr>
          <w:t xml:space="preserve"> </w:t>
        </w:r>
      </w:ins>
    </w:p>
    <w:p w14:paraId="442E29B2" w14:textId="780C1A20" w:rsidR="008B3ADA" w:rsidRPr="0015342A" w:rsidDel="0015342A" w:rsidRDefault="0015342A" w:rsidP="00441C9A">
      <w:pPr>
        <w:rPr>
          <w:del w:id="3524" w:author="Luis Gerardo Gonzalez Morales" w:date="2019-02-17T10:14:00Z"/>
          <w:rFonts w:asciiTheme="majorBidi" w:hAnsiTheme="majorBidi" w:cstheme="majorBidi"/>
          <w:lang w:val="en-US"/>
          <w:rPrChange w:id="3525" w:author="Luis Gerardo Gonzalez Morales" w:date="2019-02-17T10:18:00Z">
            <w:rPr>
              <w:del w:id="3526" w:author="Luis Gerardo Gonzalez Morales" w:date="2019-02-17T10:14:00Z"/>
              <w:rFonts w:asciiTheme="majorBidi" w:hAnsiTheme="majorBidi" w:cstheme="majorBidi"/>
              <w:b/>
              <w:lang w:val="en-US"/>
            </w:rPr>
          </w:rPrChange>
        </w:rPr>
        <w:pPrChange w:id="3527" w:author="Luis Gerardo Gonzalez Morales" w:date="2019-02-17T10:58:00Z">
          <w:pPr/>
        </w:pPrChange>
      </w:pPr>
      <w:ins w:id="3528" w:author="Luis Gerardo Gonzalez Morales" w:date="2019-02-17T10:18:00Z">
        <w:r>
          <w:rPr>
            <w:rFonts w:asciiTheme="majorBidi" w:hAnsiTheme="majorBidi" w:cstheme="majorBidi"/>
            <w:lang w:val="en-US"/>
          </w:rPr>
          <w:t xml:space="preserve">Statistical standards </w:t>
        </w:r>
      </w:ins>
      <w:ins w:id="3529" w:author="Luis Gerardo Gonzalez Morales" w:date="2019-02-17T10:21:00Z">
        <w:r>
          <w:rPr>
            <w:rFonts w:asciiTheme="majorBidi" w:hAnsiTheme="majorBidi" w:cstheme="majorBidi"/>
            <w:lang w:val="en-US"/>
          </w:rPr>
          <w:t xml:space="preserve">and classifications </w:t>
        </w:r>
      </w:ins>
      <w:ins w:id="3530" w:author="Luis Gerardo Gonzalez Morales" w:date="2019-02-17T10:18:00Z">
        <w:r>
          <w:rPr>
            <w:rFonts w:asciiTheme="majorBidi" w:hAnsiTheme="majorBidi" w:cstheme="majorBidi"/>
            <w:lang w:val="en-US"/>
          </w:rPr>
          <w:t xml:space="preserve">are often updated to </w:t>
        </w:r>
      </w:ins>
      <w:del w:id="3531" w:author="Luis Gerardo Gonzalez Morales" w:date="2019-02-17T10:14:00Z">
        <w:r w:rsidR="008B3ADA" w:rsidRPr="0015342A" w:rsidDel="0015342A">
          <w:rPr>
            <w:rFonts w:asciiTheme="majorBidi" w:hAnsiTheme="majorBidi" w:cstheme="majorBidi"/>
            <w:lang w:val="en-US"/>
            <w:rPrChange w:id="3532" w:author="Luis Gerardo Gonzalez Morales" w:date="2019-02-17T10:18:00Z">
              <w:rPr>
                <w:rFonts w:asciiTheme="majorBidi" w:hAnsiTheme="majorBidi" w:cstheme="majorBidi"/>
                <w:b/>
                <w:lang w:val="en-US"/>
              </w:rPr>
            </w:rPrChange>
          </w:rPr>
          <w:delText>Principle 9</w:delText>
        </w:r>
        <w:r w:rsidR="00E30737" w:rsidRPr="0015342A" w:rsidDel="0015342A">
          <w:rPr>
            <w:rFonts w:asciiTheme="majorBidi" w:hAnsiTheme="majorBidi" w:cstheme="majorBidi"/>
            <w:lang w:val="en-US"/>
            <w:rPrChange w:id="3533" w:author="Luis Gerardo Gonzalez Morales" w:date="2019-02-17T10:18:00Z">
              <w:rPr>
                <w:rFonts w:asciiTheme="majorBidi" w:hAnsiTheme="majorBidi" w:cstheme="majorBidi"/>
                <w:b/>
                <w:lang w:val="en-US"/>
              </w:rPr>
            </w:rPrChange>
          </w:rPr>
          <w:delText>: Use of International Standards</w:delText>
        </w:r>
        <w:r w:rsidR="00E30737" w:rsidRPr="00441C9A" w:rsidDel="0015342A">
          <w:rPr>
            <w:rFonts w:asciiTheme="majorBidi" w:hAnsiTheme="majorBidi" w:cstheme="majorBidi"/>
            <w:lang w:val="en-US"/>
            <w:rPrChange w:id="3534" w:author="Luis Gerardo Gonzalez Morales" w:date="2019-02-17T10:58:00Z">
              <w:rPr>
                <w:rStyle w:val="FootnoteReference"/>
                <w:rFonts w:asciiTheme="majorBidi" w:hAnsiTheme="majorBidi" w:cstheme="majorBidi"/>
                <w:b/>
                <w:lang w:val="en-US"/>
              </w:rPr>
            </w:rPrChange>
          </w:rPr>
          <w:footnoteReference w:id="18"/>
        </w:r>
      </w:del>
    </w:p>
    <w:p w14:paraId="4A7DBDA2" w14:textId="3D03611B" w:rsidR="008B3ADA" w:rsidRPr="0015342A" w:rsidDel="0015342A" w:rsidRDefault="008B3ADA" w:rsidP="00441C9A">
      <w:pPr>
        <w:rPr>
          <w:del w:id="3537" w:author="Luis Gerardo Gonzalez Morales" w:date="2019-02-17T10:14:00Z"/>
          <w:rFonts w:asciiTheme="majorBidi" w:hAnsiTheme="majorBidi" w:cstheme="majorBidi"/>
          <w:lang w:val="en-US"/>
          <w:rPrChange w:id="3538" w:author="Luis Gerardo Gonzalez Morales" w:date="2019-02-17T10:18:00Z">
            <w:rPr>
              <w:del w:id="3539" w:author="Luis Gerardo Gonzalez Morales" w:date="2019-02-17T10:14:00Z"/>
              <w:rFonts w:asciiTheme="majorBidi" w:hAnsiTheme="majorBidi" w:cstheme="majorBidi"/>
              <w:i/>
              <w:lang w:val="en-US"/>
            </w:rPr>
          </w:rPrChange>
        </w:rPr>
        <w:pPrChange w:id="3540" w:author="Luis Gerardo Gonzalez Morales" w:date="2019-02-17T10:58:00Z">
          <w:pPr/>
        </w:pPrChange>
      </w:pPr>
      <w:del w:id="3541" w:author="Luis Gerardo Gonzalez Morales" w:date="2019-02-17T10:14:00Z">
        <w:r w:rsidRPr="0015342A" w:rsidDel="0015342A">
          <w:rPr>
            <w:rFonts w:asciiTheme="majorBidi" w:hAnsiTheme="majorBidi" w:cstheme="majorBidi"/>
            <w:lang w:val="en-US"/>
            <w:rPrChange w:id="3542" w:author="Luis Gerardo Gonzalez Morales" w:date="2019-02-17T10:18:00Z">
              <w:rPr>
                <w:rFonts w:asciiTheme="majorBidi" w:hAnsiTheme="majorBidi" w:cstheme="majorBidi"/>
                <w:i/>
                <w:lang w:val="en-US"/>
              </w:rPr>
            </w:rPrChange>
          </w:rPr>
          <w:delText>Question 9.1</w:delText>
        </w:r>
      </w:del>
    </w:p>
    <w:p w14:paraId="44C0A879" w14:textId="1611C619" w:rsidR="0015342A" w:rsidRDefault="0015342A" w:rsidP="00441C9A">
      <w:pPr>
        <w:rPr>
          <w:ins w:id="3543" w:author="Luis Gerardo Gonzalez Morales" w:date="2019-02-17T10:21:00Z"/>
          <w:rFonts w:asciiTheme="majorBidi" w:hAnsiTheme="majorBidi" w:cstheme="majorBidi"/>
          <w:lang w:val="en-US"/>
        </w:rPr>
        <w:pPrChange w:id="3544" w:author="Luis Gerardo Gonzalez Morales" w:date="2019-02-17T10:58:00Z">
          <w:pPr>
            <w:keepNext/>
            <w:keepLines/>
            <w:ind w:right="1106"/>
          </w:pPr>
        </w:pPrChange>
      </w:pPr>
      <w:ins w:id="3545" w:author="Luis Gerardo Gonzalez Morales" w:date="2019-02-17T10:17:00Z">
        <w:r w:rsidRPr="0015342A">
          <w:rPr>
            <w:rFonts w:asciiTheme="majorBidi" w:hAnsiTheme="majorBidi" w:cstheme="majorBidi"/>
            <w:lang w:val="en-US"/>
            <w:rPrChange w:id="3546" w:author="Luis Gerardo Gonzalez Morales" w:date="2019-02-17T10:18:00Z">
              <w:rPr>
                <w:rFonts w:asciiTheme="majorBidi" w:hAnsiTheme="majorBidi" w:cstheme="majorBidi"/>
                <w:b/>
                <w:lang w:val="en-US"/>
              </w:rPr>
            </w:rPrChange>
          </w:rPr>
          <w:t xml:space="preserve">reflect </w:t>
        </w:r>
      </w:ins>
      <w:ins w:id="3547" w:author="Luis Gerardo Gonzalez Morales" w:date="2019-02-17T10:20:00Z">
        <w:r>
          <w:rPr>
            <w:rFonts w:asciiTheme="majorBidi" w:hAnsiTheme="majorBidi" w:cstheme="majorBidi"/>
            <w:lang w:val="en-US"/>
          </w:rPr>
          <w:t xml:space="preserve">structural </w:t>
        </w:r>
      </w:ins>
      <w:ins w:id="3548" w:author="Luis Gerardo Gonzalez Morales" w:date="2019-02-17T10:19:00Z">
        <w:r>
          <w:rPr>
            <w:rFonts w:asciiTheme="majorBidi" w:hAnsiTheme="majorBidi" w:cstheme="majorBidi"/>
            <w:lang w:val="en-US"/>
          </w:rPr>
          <w:t>changes</w:t>
        </w:r>
      </w:ins>
      <w:ins w:id="3549" w:author="Luis Gerardo Gonzalez Morales" w:date="2019-02-17T10:17:00Z">
        <w:r w:rsidRPr="0015342A">
          <w:rPr>
            <w:rFonts w:asciiTheme="majorBidi" w:hAnsiTheme="majorBidi" w:cstheme="majorBidi"/>
            <w:lang w:val="en-US"/>
            <w:rPrChange w:id="3550" w:author="Luis Gerardo Gonzalez Morales" w:date="2019-02-17T10:18:00Z">
              <w:rPr>
                <w:rFonts w:asciiTheme="majorBidi" w:hAnsiTheme="majorBidi" w:cstheme="majorBidi"/>
                <w:b/>
                <w:lang w:val="en-US"/>
              </w:rPr>
            </w:rPrChange>
          </w:rPr>
          <w:t xml:space="preserve"> in </w:t>
        </w:r>
      </w:ins>
      <w:ins w:id="3551" w:author="Luis Gerardo Gonzalez Morales" w:date="2019-02-17T10:20:00Z">
        <w:r>
          <w:rPr>
            <w:rFonts w:asciiTheme="majorBidi" w:hAnsiTheme="majorBidi" w:cstheme="majorBidi"/>
            <w:lang w:val="en-US"/>
          </w:rPr>
          <w:t>the</w:t>
        </w:r>
      </w:ins>
      <w:ins w:id="3552" w:author="Luis Gerardo Gonzalez Morales" w:date="2019-02-17T10:18:00Z">
        <w:r>
          <w:rPr>
            <w:rFonts w:asciiTheme="majorBidi" w:hAnsiTheme="majorBidi" w:cstheme="majorBidi"/>
            <w:lang w:val="en-US"/>
          </w:rPr>
          <w:t xml:space="preserve"> social, economic, and environmental </w:t>
        </w:r>
      </w:ins>
      <w:ins w:id="3553" w:author="Luis Gerardo Gonzalez Morales" w:date="2019-02-17T10:19:00Z">
        <w:r>
          <w:rPr>
            <w:rFonts w:asciiTheme="majorBidi" w:hAnsiTheme="majorBidi" w:cstheme="majorBidi"/>
            <w:lang w:val="en-US"/>
          </w:rPr>
          <w:t>systems</w:t>
        </w:r>
      </w:ins>
      <w:ins w:id="3554" w:author="Luis Gerardo Gonzalez Morales" w:date="2019-02-17T10:18:00Z">
        <w:r>
          <w:rPr>
            <w:rFonts w:asciiTheme="majorBidi" w:hAnsiTheme="majorBidi" w:cstheme="majorBidi"/>
            <w:lang w:val="en-US"/>
          </w:rPr>
          <w:t xml:space="preserve"> measured by official statistics, </w:t>
        </w:r>
      </w:ins>
      <w:ins w:id="3555" w:author="Luis Gerardo Gonzalez Morales" w:date="2019-02-17T10:20:00Z">
        <w:r>
          <w:rPr>
            <w:rFonts w:asciiTheme="majorBidi" w:hAnsiTheme="majorBidi" w:cstheme="majorBidi"/>
            <w:lang w:val="en-US"/>
          </w:rPr>
          <w:t>as well as to incorporate the latest</w:t>
        </w:r>
      </w:ins>
      <w:ins w:id="3556" w:author="Luis Gerardo Gonzalez Morales" w:date="2019-02-17T10:17:00Z">
        <w:r w:rsidRPr="0015342A">
          <w:rPr>
            <w:rFonts w:asciiTheme="majorBidi" w:hAnsiTheme="majorBidi" w:cstheme="majorBidi"/>
            <w:lang w:val="en-US"/>
            <w:rPrChange w:id="3557" w:author="Luis Gerardo Gonzalez Morales" w:date="2019-02-17T10:18:00Z">
              <w:rPr>
                <w:rFonts w:asciiTheme="majorBidi" w:hAnsiTheme="majorBidi" w:cstheme="majorBidi"/>
                <w:b/>
                <w:lang w:val="en-US"/>
              </w:rPr>
            </w:rPrChange>
          </w:rPr>
          <w:t xml:space="preserve"> advances in </w:t>
        </w:r>
      </w:ins>
      <w:ins w:id="3558" w:author="Luis Gerardo Gonzalez Morales" w:date="2019-02-17T10:19:00Z">
        <w:r>
          <w:rPr>
            <w:rFonts w:asciiTheme="majorBidi" w:hAnsiTheme="majorBidi" w:cstheme="majorBidi"/>
            <w:lang w:val="en-US"/>
          </w:rPr>
          <w:t xml:space="preserve">statistical </w:t>
        </w:r>
      </w:ins>
      <w:ins w:id="3559" w:author="Luis Gerardo Gonzalez Morales" w:date="2019-02-17T10:17:00Z">
        <w:r w:rsidRPr="0015342A">
          <w:rPr>
            <w:rFonts w:asciiTheme="majorBidi" w:hAnsiTheme="majorBidi" w:cstheme="majorBidi"/>
            <w:lang w:val="en-US"/>
            <w:rPrChange w:id="3560" w:author="Luis Gerardo Gonzalez Morales" w:date="2019-02-17T10:18:00Z">
              <w:rPr>
                <w:rFonts w:asciiTheme="majorBidi" w:hAnsiTheme="majorBidi" w:cstheme="majorBidi"/>
                <w:b/>
                <w:lang w:val="en-US"/>
              </w:rPr>
            </w:rPrChange>
          </w:rPr>
          <w:t>methodolog</w:t>
        </w:r>
      </w:ins>
      <w:ins w:id="3561" w:author="Luis Gerardo Gonzalez Morales" w:date="2019-02-17T10:19:00Z">
        <w:r>
          <w:rPr>
            <w:rFonts w:asciiTheme="majorBidi" w:hAnsiTheme="majorBidi" w:cstheme="majorBidi"/>
            <w:lang w:val="en-US"/>
          </w:rPr>
          <w:t>y</w:t>
        </w:r>
      </w:ins>
      <w:ins w:id="3562" w:author="Luis Gerardo Gonzalez Morales" w:date="2019-02-17T10:20:00Z">
        <w:r>
          <w:rPr>
            <w:rFonts w:asciiTheme="majorBidi" w:hAnsiTheme="majorBidi" w:cstheme="majorBidi"/>
            <w:lang w:val="en-US"/>
          </w:rPr>
          <w:t xml:space="preserve"> and respond to </w:t>
        </w:r>
      </w:ins>
      <w:ins w:id="3563" w:author="Luis Gerardo Gonzalez Morales" w:date="2019-02-17T10:17:00Z">
        <w:r w:rsidRPr="0015342A">
          <w:rPr>
            <w:rFonts w:asciiTheme="majorBidi" w:hAnsiTheme="majorBidi" w:cstheme="majorBidi"/>
            <w:lang w:val="en-US"/>
            <w:rPrChange w:id="3564" w:author="Luis Gerardo Gonzalez Morales" w:date="2019-02-17T10:18:00Z">
              <w:rPr>
                <w:rFonts w:asciiTheme="majorBidi" w:hAnsiTheme="majorBidi" w:cstheme="majorBidi"/>
                <w:b/>
                <w:lang w:val="en-US"/>
              </w:rPr>
            </w:rPrChange>
          </w:rPr>
          <w:t xml:space="preserve">the growing needs </w:t>
        </w:r>
      </w:ins>
      <w:ins w:id="3565" w:author="Luis Gerardo Gonzalez Morales" w:date="2019-02-17T10:20:00Z">
        <w:r>
          <w:rPr>
            <w:rFonts w:asciiTheme="majorBidi" w:hAnsiTheme="majorBidi" w:cstheme="majorBidi"/>
            <w:lang w:val="en-US"/>
          </w:rPr>
          <w:t xml:space="preserve">of </w:t>
        </w:r>
      </w:ins>
      <w:ins w:id="3566" w:author="Luis Gerardo Gonzalez Morales" w:date="2019-02-17T10:17:00Z">
        <w:r w:rsidRPr="0015342A">
          <w:rPr>
            <w:rFonts w:asciiTheme="majorBidi" w:hAnsiTheme="majorBidi" w:cstheme="majorBidi"/>
            <w:lang w:val="en-US"/>
            <w:rPrChange w:id="3567" w:author="Luis Gerardo Gonzalez Morales" w:date="2019-02-17T10:18:00Z">
              <w:rPr>
                <w:rFonts w:asciiTheme="majorBidi" w:hAnsiTheme="majorBidi" w:cstheme="majorBidi"/>
                <w:b/>
                <w:lang w:val="en-US"/>
              </w:rPr>
            </w:rPrChange>
          </w:rPr>
          <w:t>data users</w:t>
        </w:r>
      </w:ins>
      <w:ins w:id="3568" w:author="Luis Gerardo Gonzalez Morales" w:date="2019-02-17T10:19:00Z">
        <w:r>
          <w:rPr>
            <w:rFonts w:asciiTheme="majorBidi" w:hAnsiTheme="majorBidi" w:cstheme="majorBidi"/>
            <w:lang w:val="en-US"/>
          </w:rPr>
          <w:t xml:space="preserve">. </w:t>
        </w:r>
      </w:ins>
      <w:ins w:id="3569" w:author="Luis Gerardo Gonzalez Morales" w:date="2019-02-17T10:21:00Z">
        <w:r>
          <w:rPr>
            <w:rFonts w:asciiTheme="majorBidi" w:hAnsiTheme="majorBidi" w:cstheme="majorBidi"/>
            <w:lang w:val="en-US"/>
          </w:rPr>
          <w:t>Where</w:t>
        </w:r>
      </w:ins>
      <w:ins w:id="3570" w:author="Luis Gerardo Gonzalez Morales" w:date="2019-02-17T10:38:00Z">
        <w:r w:rsidR="00812789">
          <w:rPr>
            <w:rFonts w:asciiTheme="majorBidi" w:hAnsiTheme="majorBidi" w:cstheme="majorBidi"/>
            <w:lang w:val="en-US"/>
          </w:rPr>
          <w:t>as</w:t>
        </w:r>
      </w:ins>
      <w:ins w:id="3571" w:author="Luis Gerardo Gonzalez Morales" w:date="2019-02-17T10:21:00Z">
        <w:r>
          <w:rPr>
            <w:rFonts w:asciiTheme="majorBidi" w:hAnsiTheme="majorBidi" w:cstheme="majorBidi"/>
            <w:lang w:val="en-US"/>
          </w:rPr>
          <w:t xml:space="preserve"> </w:t>
        </w:r>
      </w:ins>
      <w:ins w:id="3572" w:author="Luis Gerardo Gonzalez Morales" w:date="2019-02-17T10:22:00Z">
        <w:r>
          <w:rPr>
            <w:rFonts w:asciiTheme="majorBidi" w:hAnsiTheme="majorBidi" w:cstheme="majorBidi"/>
            <w:lang w:val="en-US"/>
          </w:rPr>
          <w:t xml:space="preserve">National Statistical Offices deal with </w:t>
        </w:r>
      </w:ins>
      <w:ins w:id="3573" w:author="Luis Gerardo Gonzalez Morales" w:date="2019-02-17T10:21:00Z">
        <w:r>
          <w:rPr>
            <w:rFonts w:asciiTheme="majorBidi" w:hAnsiTheme="majorBidi" w:cstheme="majorBidi"/>
            <w:lang w:val="en-US"/>
          </w:rPr>
          <w:t>a vast body of detailed statistical standards and cl</w:t>
        </w:r>
      </w:ins>
      <w:ins w:id="3574" w:author="Luis Gerardo Gonzalez Morales" w:date="2019-02-17T10:22:00Z">
        <w:r>
          <w:rPr>
            <w:rFonts w:asciiTheme="majorBidi" w:hAnsiTheme="majorBidi" w:cstheme="majorBidi"/>
            <w:lang w:val="en-US"/>
          </w:rPr>
          <w:t xml:space="preserve">assifications in their day-to-day operations, the 2018 Questionnaire on the implementation of the </w:t>
        </w:r>
      </w:ins>
      <w:ins w:id="3575" w:author="Luis Gerardo Gonzalez Morales" w:date="2019-02-17T10:23:00Z">
        <w:r>
          <w:rPr>
            <w:rFonts w:asciiTheme="majorBidi" w:hAnsiTheme="majorBidi" w:cstheme="majorBidi"/>
            <w:lang w:val="en-US"/>
          </w:rPr>
          <w:t>Fundamental</w:t>
        </w:r>
      </w:ins>
      <w:ins w:id="3576" w:author="Luis Gerardo Gonzalez Morales" w:date="2019-02-17T10:22:00Z">
        <w:r>
          <w:rPr>
            <w:rFonts w:asciiTheme="majorBidi" w:hAnsiTheme="majorBidi" w:cstheme="majorBidi"/>
            <w:lang w:val="en-US"/>
          </w:rPr>
          <w:t xml:space="preserve"> Principles of Official Statistics </w:t>
        </w:r>
      </w:ins>
      <w:ins w:id="3577" w:author="Luis Gerardo Gonzalez Morales" w:date="2019-02-17T10:23:00Z">
        <w:r>
          <w:rPr>
            <w:rFonts w:asciiTheme="majorBidi" w:hAnsiTheme="majorBidi" w:cstheme="majorBidi"/>
            <w:lang w:val="en-US"/>
          </w:rPr>
          <w:t>examined the status of implementation of a few of them, which are deemed to be part o</w:t>
        </w:r>
      </w:ins>
      <w:ins w:id="3578" w:author="Luis Gerardo Gonzalez Morales" w:date="2019-02-17T10:24:00Z">
        <w:r>
          <w:rPr>
            <w:rFonts w:asciiTheme="majorBidi" w:hAnsiTheme="majorBidi" w:cstheme="majorBidi"/>
            <w:lang w:val="en-US"/>
          </w:rPr>
          <w:t xml:space="preserve">f a core set of </w:t>
        </w:r>
        <w:r w:rsidR="00177916">
          <w:rPr>
            <w:rFonts w:asciiTheme="majorBidi" w:hAnsiTheme="majorBidi" w:cstheme="majorBidi"/>
            <w:lang w:val="en-US"/>
          </w:rPr>
          <w:t xml:space="preserve">international </w:t>
        </w:r>
        <w:r>
          <w:rPr>
            <w:rFonts w:asciiTheme="majorBidi" w:hAnsiTheme="majorBidi" w:cstheme="majorBidi"/>
            <w:lang w:val="en-US"/>
          </w:rPr>
          <w:t xml:space="preserve">standards. </w:t>
        </w:r>
      </w:ins>
    </w:p>
    <w:p w14:paraId="54E0DE98" w14:textId="0258F670" w:rsidR="008B3ADA" w:rsidRDefault="00177916" w:rsidP="00441C9A">
      <w:pPr>
        <w:rPr>
          <w:rFonts w:asciiTheme="majorBidi" w:hAnsiTheme="majorBidi" w:cstheme="majorBidi"/>
          <w:lang w:val="en-US"/>
        </w:rPr>
        <w:pPrChange w:id="3579" w:author="Luis Gerardo Gonzalez Morales" w:date="2019-02-17T10:58:00Z">
          <w:pPr/>
        </w:pPrChange>
      </w:pPr>
      <w:ins w:id="3580" w:author="Luis Gerardo Gonzalez Morales" w:date="2019-02-17T10:28:00Z">
        <w:r>
          <w:rPr>
            <w:rFonts w:asciiTheme="majorBidi" w:hAnsiTheme="majorBidi" w:cstheme="majorBidi"/>
            <w:lang w:val="en-US"/>
          </w:rPr>
          <w:t>The System of N</w:t>
        </w:r>
      </w:ins>
      <w:ins w:id="3581" w:author="Luis Gerardo Gonzalez Morales" w:date="2019-02-17T10:25:00Z">
        <w:r w:rsidRPr="00177916">
          <w:rPr>
            <w:rFonts w:asciiTheme="majorBidi" w:hAnsiTheme="majorBidi" w:cstheme="majorBidi"/>
            <w:lang w:val="en-US"/>
          </w:rPr>
          <w:t xml:space="preserve">ational </w:t>
        </w:r>
      </w:ins>
      <w:ins w:id="3582" w:author="Luis Gerardo Gonzalez Morales" w:date="2019-02-17T10:28:00Z">
        <w:r>
          <w:rPr>
            <w:rFonts w:asciiTheme="majorBidi" w:hAnsiTheme="majorBidi" w:cstheme="majorBidi"/>
            <w:lang w:val="en-US"/>
          </w:rPr>
          <w:t>A</w:t>
        </w:r>
      </w:ins>
      <w:ins w:id="3583" w:author="Luis Gerardo Gonzalez Morales" w:date="2019-02-17T10:25:00Z">
        <w:r w:rsidRPr="00177916">
          <w:rPr>
            <w:rFonts w:asciiTheme="majorBidi" w:hAnsiTheme="majorBidi" w:cstheme="majorBidi"/>
            <w:lang w:val="en-US"/>
          </w:rPr>
          <w:t xml:space="preserve">ccounts </w:t>
        </w:r>
      </w:ins>
      <w:ins w:id="3584" w:author="Luis Gerardo Gonzalez Morales" w:date="2019-02-17T10:31:00Z">
        <w:r>
          <w:rPr>
            <w:rFonts w:asciiTheme="majorBidi" w:hAnsiTheme="majorBidi" w:cstheme="majorBidi"/>
            <w:lang w:val="en-US"/>
          </w:rPr>
          <w:t xml:space="preserve">(SNA) </w:t>
        </w:r>
      </w:ins>
      <w:ins w:id="3585" w:author="Luis Gerardo Gonzalez Morales" w:date="2019-02-17T10:28:00Z">
        <w:r>
          <w:rPr>
            <w:rFonts w:asciiTheme="majorBidi" w:hAnsiTheme="majorBidi" w:cstheme="majorBidi"/>
            <w:lang w:val="en-US"/>
          </w:rPr>
          <w:t>is</w:t>
        </w:r>
      </w:ins>
      <w:ins w:id="3586" w:author="Luis Gerardo Gonzalez Morales" w:date="2019-02-17T10:25:00Z">
        <w:r w:rsidRPr="00177916">
          <w:rPr>
            <w:rFonts w:asciiTheme="majorBidi" w:hAnsiTheme="majorBidi" w:cstheme="majorBidi"/>
            <w:lang w:val="en-US"/>
          </w:rPr>
          <w:t xml:space="preserve"> at the core of </w:t>
        </w:r>
        <w:r>
          <w:rPr>
            <w:rFonts w:asciiTheme="majorBidi" w:hAnsiTheme="majorBidi" w:cstheme="majorBidi"/>
            <w:lang w:val="en-US"/>
          </w:rPr>
          <w:t xml:space="preserve">official </w:t>
        </w:r>
        <w:r w:rsidRPr="00177916">
          <w:rPr>
            <w:rFonts w:asciiTheme="majorBidi" w:hAnsiTheme="majorBidi" w:cstheme="majorBidi"/>
            <w:lang w:val="en-US"/>
          </w:rPr>
          <w:t>economic statistics</w:t>
        </w:r>
      </w:ins>
      <w:ins w:id="3587" w:author="Luis Gerardo Gonzalez Morales" w:date="2019-02-17T10:28:00Z">
        <w:r>
          <w:rPr>
            <w:rFonts w:asciiTheme="majorBidi" w:hAnsiTheme="majorBidi" w:cstheme="majorBidi"/>
            <w:lang w:val="en-US"/>
          </w:rPr>
          <w:t>,</w:t>
        </w:r>
      </w:ins>
      <w:ins w:id="3588" w:author="Luis Gerardo Gonzalez Morales" w:date="2019-02-17T10:25:00Z">
        <w:r w:rsidRPr="00177916">
          <w:rPr>
            <w:rFonts w:asciiTheme="majorBidi" w:hAnsiTheme="majorBidi" w:cstheme="majorBidi"/>
            <w:lang w:val="en-US"/>
          </w:rPr>
          <w:t xml:space="preserve"> provid</w:t>
        </w:r>
      </w:ins>
      <w:ins w:id="3589" w:author="Luis Gerardo Gonzalez Morales" w:date="2019-02-17T10:28:00Z">
        <w:r>
          <w:rPr>
            <w:rFonts w:asciiTheme="majorBidi" w:hAnsiTheme="majorBidi" w:cstheme="majorBidi"/>
            <w:lang w:val="en-US"/>
          </w:rPr>
          <w:t>ing</w:t>
        </w:r>
      </w:ins>
      <w:ins w:id="3590" w:author="Luis Gerardo Gonzalez Morales" w:date="2019-02-17T10:25:00Z">
        <w:r w:rsidRPr="00177916">
          <w:rPr>
            <w:rFonts w:asciiTheme="majorBidi" w:hAnsiTheme="majorBidi" w:cstheme="majorBidi"/>
            <w:lang w:val="en-US"/>
          </w:rPr>
          <w:t xml:space="preserve"> </w:t>
        </w:r>
      </w:ins>
      <w:ins w:id="3591" w:author="Luis Gerardo Gonzalez Morales" w:date="2019-02-17T10:28:00Z">
        <w:r>
          <w:rPr>
            <w:rFonts w:asciiTheme="majorBidi" w:hAnsiTheme="majorBidi" w:cstheme="majorBidi"/>
            <w:lang w:val="en-US"/>
          </w:rPr>
          <w:t>the conceptual and methodological</w:t>
        </w:r>
      </w:ins>
      <w:ins w:id="3592" w:author="Luis Gerardo Gonzalez Morales" w:date="2019-02-17T10:25:00Z">
        <w:r w:rsidRPr="00177916">
          <w:rPr>
            <w:rFonts w:asciiTheme="majorBidi" w:hAnsiTheme="majorBidi" w:cstheme="majorBidi"/>
            <w:lang w:val="en-US"/>
          </w:rPr>
          <w:t xml:space="preserve"> framework for</w:t>
        </w:r>
        <w:r>
          <w:rPr>
            <w:rFonts w:asciiTheme="majorBidi" w:hAnsiTheme="majorBidi" w:cstheme="majorBidi"/>
            <w:lang w:val="en-US"/>
          </w:rPr>
          <w:t xml:space="preserve"> </w:t>
        </w:r>
      </w:ins>
      <w:ins w:id="3593" w:author="Luis Gerardo Gonzalez Morales" w:date="2019-02-17T10:26:00Z">
        <w:r>
          <w:rPr>
            <w:rFonts w:asciiTheme="majorBidi" w:hAnsiTheme="majorBidi" w:cstheme="majorBidi"/>
            <w:lang w:val="en-US"/>
          </w:rPr>
          <w:t>understanding the economic</w:t>
        </w:r>
      </w:ins>
      <w:ins w:id="3594" w:author="Luis Gerardo Gonzalez Morales" w:date="2019-02-17T10:27:00Z">
        <w:r>
          <w:rPr>
            <w:rFonts w:asciiTheme="majorBidi" w:hAnsiTheme="majorBidi" w:cstheme="majorBidi"/>
            <w:lang w:val="en-US"/>
          </w:rPr>
          <w:t xml:space="preserve"> </w:t>
        </w:r>
      </w:ins>
      <w:ins w:id="3595" w:author="Luis Gerardo Gonzalez Morales" w:date="2019-02-17T10:26:00Z">
        <w:r>
          <w:rPr>
            <w:rFonts w:asciiTheme="majorBidi" w:hAnsiTheme="majorBidi" w:cstheme="majorBidi"/>
            <w:lang w:val="en-US"/>
          </w:rPr>
          <w:t xml:space="preserve">structure </w:t>
        </w:r>
      </w:ins>
      <w:ins w:id="3596" w:author="Luis Gerardo Gonzalez Morales" w:date="2019-02-17T10:28:00Z">
        <w:r>
          <w:rPr>
            <w:rFonts w:asciiTheme="majorBidi" w:hAnsiTheme="majorBidi" w:cstheme="majorBidi"/>
            <w:lang w:val="en-US"/>
          </w:rPr>
          <w:t xml:space="preserve">of a country </w:t>
        </w:r>
      </w:ins>
      <w:ins w:id="3597" w:author="Luis Gerardo Gonzalez Morales" w:date="2019-02-17T10:26:00Z">
        <w:r>
          <w:rPr>
            <w:rFonts w:asciiTheme="majorBidi" w:hAnsiTheme="majorBidi" w:cstheme="majorBidi"/>
            <w:lang w:val="en-US"/>
          </w:rPr>
          <w:t xml:space="preserve">and monitor </w:t>
        </w:r>
      </w:ins>
      <w:ins w:id="3598" w:author="Luis Gerardo Gonzalez Morales" w:date="2019-02-17T10:28:00Z">
        <w:r>
          <w:rPr>
            <w:rFonts w:asciiTheme="majorBidi" w:hAnsiTheme="majorBidi" w:cstheme="majorBidi"/>
            <w:lang w:val="en-US"/>
          </w:rPr>
          <w:t>its</w:t>
        </w:r>
      </w:ins>
      <w:ins w:id="3599" w:author="Luis Gerardo Gonzalez Morales" w:date="2019-02-17T10:26:00Z">
        <w:r>
          <w:rPr>
            <w:rFonts w:asciiTheme="majorBidi" w:hAnsiTheme="majorBidi" w:cstheme="majorBidi"/>
            <w:lang w:val="en-US"/>
          </w:rPr>
          <w:t xml:space="preserve"> </w:t>
        </w:r>
      </w:ins>
      <w:ins w:id="3600" w:author="Luis Gerardo Gonzalez Morales" w:date="2019-02-17T10:27:00Z">
        <w:r>
          <w:rPr>
            <w:rFonts w:asciiTheme="majorBidi" w:hAnsiTheme="majorBidi" w:cstheme="majorBidi"/>
            <w:lang w:val="en-US"/>
          </w:rPr>
          <w:t xml:space="preserve">economic </w:t>
        </w:r>
      </w:ins>
      <w:ins w:id="3601" w:author="Luis Gerardo Gonzalez Morales" w:date="2019-02-17T10:26:00Z">
        <w:r>
          <w:rPr>
            <w:rFonts w:asciiTheme="majorBidi" w:hAnsiTheme="majorBidi" w:cstheme="majorBidi"/>
            <w:lang w:val="en-US"/>
          </w:rPr>
          <w:t xml:space="preserve">activity </w:t>
        </w:r>
      </w:ins>
      <w:ins w:id="3602" w:author="Luis Gerardo Gonzalez Morales" w:date="2019-02-17T10:28:00Z">
        <w:r>
          <w:rPr>
            <w:rFonts w:asciiTheme="majorBidi" w:hAnsiTheme="majorBidi" w:cstheme="majorBidi"/>
            <w:lang w:val="en-US"/>
          </w:rPr>
          <w:t>a</w:t>
        </w:r>
      </w:ins>
      <w:ins w:id="3603" w:author="Luis Gerardo Gonzalez Morales" w:date="2019-02-17T10:29:00Z">
        <w:r>
          <w:rPr>
            <w:rFonts w:asciiTheme="majorBidi" w:hAnsiTheme="majorBidi" w:cstheme="majorBidi"/>
            <w:lang w:val="en-US"/>
          </w:rPr>
          <w:t>nd interlinkages with the global economy</w:t>
        </w:r>
      </w:ins>
      <w:ins w:id="3604" w:author="Luis Gerardo Gonzalez Morales" w:date="2019-02-17T10:25:00Z">
        <w:r w:rsidRPr="00177916">
          <w:rPr>
            <w:rFonts w:asciiTheme="majorBidi" w:hAnsiTheme="majorBidi" w:cstheme="majorBidi"/>
            <w:lang w:val="en-US"/>
          </w:rPr>
          <w:t xml:space="preserve">. </w:t>
        </w:r>
      </w:ins>
      <w:ins w:id="3605" w:author="Luis Gerardo Gonzalez Morales" w:date="2019-02-17T10:28:00Z">
        <w:r>
          <w:rPr>
            <w:rFonts w:asciiTheme="majorBidi" w:hAnsiTheme="majorBidi" w:cstheme="majorBidi"/>
            <w:lang w:val="en-US"/>
          </w:rPr>
          <w:t xml:space="preserve">In </w:t>
        </w:r>
      </w:ins>
      <w:ins w:id="3606" w:author="Luis Gerardo Gonzalez Morales" w:date="2019-02-17T10:25:00Z">
        <w:r w:rsidRPr="00177916">
          <w:rPr>
            <w:rFonts w:asciiTheme="majorBidi" w:hAnsiTheme="majorBidi" w:cstheme="majorBidi"/>
            <w:lang w:val="en-US"/>
          </w:rPr>
          <w:t>order</w:t>
        </w:r>
      </w:ins>
      <w:ins w:id="3607" w:author="Luis Gerardo Gonzalez Morales" w:date="2019-02-17T10:29:00Z">
        <w:r>
          <w:rPr>
            <w:rFonts w:asciiTheme="majorBidi" w:hAnsiTheme="majorBidi" w:cstheme="majorBidi"/>
            <w:lang w:val="en-US"/>
          </w:rPr>
          <w:t xml:space="preserve"> keep up to date </w:t>
        </w:r>
      </w:ins>
      <w:ins w:id="3608" w:author="Luis Gerardo Gonzalez Morales" w:date="2019-02-17T10:30:00Z">
        <w:r>
          <w:rPr>
            <w:rFonts w:asciiTheme="majorBidi" w:hAnsiTheme="majorBidi" w:cstheme="majorBidi"/>
            <w:lang w:val="en-US"/>
          </w:rPr>
          <w:t xml:space="preserve">with economic reality and user needs, the System of National Accounts has been regularly </w:t>
        </w:r>
      </w:ins>
      <w:ins w:id="3609" w:author="Luis Gerardo Gonzalez Morales" w:date="2019-02-17T10:31:00Z">
        <w:r>
          <w:rPr>
            <w:rFonts w:asciiTheme="majorBidi" w:hAnsiTheme="majorBidi" w:cstheme="majorBidi"/>
            <w:lang w:val="en-US"/>
          </w:rPr>
          <w:t xml:space="preserve">updated, and with its latest two versions </w:t>
        </w:r>
      </w:ins>
      <w:ins w:id="3610" w:author="Luis Gerardo Gonzalez Morales" w:date="2019-02-17T10:32:00Z">
        <w:r>
          <w:rPr>
            <w:rFonts w:asciiTheme="majorBidi" w:hAnsiTheme="majorBidi" w:cstheme="majorBidi"/>
            <w:lang w:val="en-US"/>
          </w:rPr>
          <w:t xml:space="preserve">being the 2008 SNA and the 1993 SNA. In this connection, </w:t>
        </w:r>
      </w:ins>
      <w:ins w:id="3611" w:author="Luis Gerardo Gonzalez Morales" w:date="2019-02-17T10:34:00Z">
        <w:r>
          <w:rPr>
            <w:rFonts w:asciiTheme="majorBidi" w:hAnsiTheme="majorBidi" w:cstheme="majorBidi"/>
            <w:lang w:val="en-US"/>
          </w:rPr>
          <w:t>71</w:t>
        </w:r>
      </w:ins>
      <w:del w:id="3612" w:author="Luis Gerardo Gonzalez Morales" w:date="2019-02-17T10:17:00Z">
        <w:r w:rsidR="008B3ADA" w:rsidDel="0015342A">
          <w:rPr>
            <w:rFonts w:asciiTheme="majorBidi" w:hAnsiTheme="majorBidi" w:cstheme="majorBidi"/>
            <w:lang w:val="en-US"/>
          </w:rPr>
          <w:delText>E</w:delText>
        </w:r>
      </w:del>
      <w:del w:id="3613" w:author="Luis Gerardo Gonzalez Morales" w:date="2019-02-17T10:33:00Z">
        <w:r w:rsidR="008B3ADA" w:rsidDel="00177916">
          <w:rPr>
            <w:rFonts w:asciiTheme="majorBidi" w:hAnsiTheme="majorBidi" w:cstheme="majorBidi"/>
            <w:lang w:val="en-US"/>
          </w:rPr>
          <w:delText>ighty-eight</w:delText>
        </w:r>
      </w:del>
      <w:r w:rsidR="008B3ADA">
        <w:rPr>
          <w:rFonts w:asciiTheme="majorBidi" w:hAnsiTheme="majorBidi" w:cstheme="majorBidi"/>
          <w:lang w:val="en-US"/>
        </w:rPr>
        <w:t xml:space="preserve"> </w:t>
      </w:r>
      <w:del w:id="3614" w:author="Luis Gerardo Gonzalez Morales" w:date="2019-02-13T20:59:00Z">
        <w:r w:rsidR="008B3ADA" w:rsidDel="00D83CAF">
          <w:rPr>
            <w:rFonts w:asciiTheme="majorBidi" w:hAnsiTheme="majorBidi" w:cstheme="majorBidi"/>
            <w:lang w:val="en-US"/>
          </w:rPr>
          <w:delText>per cent</w:delText>
        </w:r>
      </w:del>
      <w:ins w:id="3615" w:author="Luis Gerardo Gonzalez Morales" w:date="2019-02-13T20:59:00Z">
        <w:r w:rsidR="00D83CAF">
          <w:rPr>
            <w:rFonts w:asciiTheme="majorBidi" w:hAnsiTheme="majorBidi" w:cstheme="majorBidi"/>
            <w:lang w:val="en-US"/>
          </w:rPr>
          <w:t>percent</w:t>
        </w:r>
      </w:ins>
      <w:r w:rsidR="008B3ADA">
        <w:rPr>
          <w:rFonts w:asciiTheme="majorBidi" w:hAnsiTheme="majorBidi" w:cstheme="majorBidi"/>
          <w:lang w:val="en-US"/>
        </w:rPr>
        <w:t xml:space="preserve"> of the countries indicated that they currently use </w:t>
      </w:r>
      <w:del w:id="3616" w:author="Luis Gerardo Gonzalez Morales" w:date="2019-02-17T10:33:00Z">
        <w:r w:rsidR="008B3ADA" w:rsidDel="00177916">
          <w:rPr>
            <w:rFonts w:asciiTheme="majorBidi" w:hAnsiTheme="majorBidi" w:cstheme="majorBidi"/>
            <w:lang w:val="en-US"/>
          </w:rPr>
          <w:delText>either</w:delText>
        </w:r>
      </w:del>
      <w:ins w:id="3617" w:author="Luis Gerardo Gonzalez Morales" w:date="2019-02-17T10:33:00Z">
        <w:r>
          <w:rPr>
            <w:rFonts w:asciiTheme="majorBidi" w:hAnsiTheme="majorBidi" w:cstheme="majorBidi"/>
            <w:lang w:val="en-US"/>
          </w:rPr>
          <w:t>latest version</w:t>
        </w:r>
      </w:ins>
      <w:ins w:id="3618" w:author="Luis Gerardo Gonzalez Morales" w:date="2019-02-17T10:34:00Z">
        <w:r>
          <w:rPr>
            <w:rFonts w:asciiTheme="majorBidi" w:hAnsiTheme="majorBidi" w:cstheme="majorBidi"/>
            <w:lang w:val="en-US"/>
          </w:rPr>
          <w:t xml:space="preserve"> (either </w:t>
        </w:r>
      </w:ins>
      <w:ins w:id="3619" w:author="Luis Gerardo Gonzalez Morales" w:date="2019-02-17T10:33:00Z">
        <w:r>
          <w:rPr>
            <w:rFonts w:asciiTheme="majorBidi" w:hAnsiTheme="majorBidi" w:cstheme="majorBidi"/>
            <w:lang w:val="en-US"/>
          </w:rPr>
          <w:t>the</w:t>
        </w:r>
      </w:ins>
      <w:r w:rsidR="008B3ADA">
        <w:rPr>
          <w:rFonts w:asciiTheme="majorBidi" w:hAnsiTheme="majorBidi" w:cstheme="majorBidi"/>
          <w:lang w:val="en-US"/>
        </w:rPr>
        <w:t xml:space="preserve"> 2008 SNA</w:t>
      </w:r>
      <w:ins w:id="3620" w:author="Luis Gerardo Gonzalez Morales" w:date="2019-02-17T10:34:00Z">
        <w:r>
          <w:rPr>
            <w:rFonts w:asciiTheme="majorBidi" w:hAnsiTheme="majorBidi" w:cstheme="majorBidi"/>
            <w:lang w:val="en-US"/>
          </w:rPr>
          <w:t xml:space="preserve">, </w:t>
        </w:r>
      </w:ins>
      <w:del w:id="3621" w:author="Luis Gerardo Gonzalez Morales" w:date="2019-02-17T10:34:00Z">
        <w:r w:rsidR="008B3ADA" w:rsidDel="00177916">
          <w:rPr>
            <w:rFonts w:asciiTheme="majorBidi" w:hAnsiTheme="majorBidi" w:cstheme="majorBidi"/>
            <w:lang w:val="en-US"/>
          </w:rPr>
          <w:delText xml:space="preserve"> </w:delText>
        </w:r>
      </w:del>
      <w:r w:rsidR="008B3ADA">
        <w:rPr>
          <w:rFonts w:asciiTheme="majorBidi" w:hAnsiTheme="majorBidi" w:cstheme="majorBidi"/>
          <w:lang w:val="en-US"/>
        </w:rPr>
        <w:t xml:space="preserve">or </w:t>
      </w:r>
      <w:ins w:id="3622" w:author="Luis Gerardo Gonzalez Morales" w:date="2019-02-17T10:34:00Z">
        <w:r>
          <w:rPr>
            <w:rFonts w:asciiTheme="majorBidi" w:hAnsiTheme="majorBidi" w:cstheme="majorBidi"/>
            <w:lang w:val="en-US"/>
          </w:rPr>
          <w:t xml:space="preserve">the European version based on it, the ESA 10).  </w:t>
        </w:r>
        <w:r w:rsidR="00616FBE">
          <w:rPr>
            <w:rFonts w:asciiTheme="majorBidi" w:hAnsiTheme="majorBidi" w:cstheme="majorBidi"/>
            <w:lang w:val="en-US"/>
          </w:rPr>
          <w:t xml:space="preserve">However, 20 percent of the responding countries </w:t>
        </w:r>
      </w:ins>
      <w:ins w:id="3623" w:author="Luis Gerardo Gonzalez Morales" w:date="2019-02-17T10:35:00Z">
        <w:r w:rsidR="00616FBE">
          <w:rPr>
            <w:rFonts w:asciiTheme="majorBidi" w:hAnsiTheme="majorBidi" w:cstheme="majorBidi"/>
            <w:lang w:val="en-US"/>
          </w:rPr>
          <w:t xml:space="preserve">indicated that they still apply the </w:t>
        </w:r>
      </w:ins>
      <w:r w:rsidR="008B3ADA">
        <w:rPr>
          <w:rFonts w:asciiTheme="majorBidi" w:hAnsiTheme="majorBidi" w:cstheme="majorBidi"/>
          <w:lang w:val="en-US"/>
        </w:rPr>
        <w:t>1993 SNA</w:t>
      </w:r>
      <w:del w:id="3624" w:author="Luis Gerardo Gonzalez Morales" w:date="2019-02-17T10:35:00Z">
        <w:r w:rsidR="008B3ADA" w:rsidDel="00616FBE">
          <w:rPr>
            <w:rFonts w:asciiTheme="majorBidi" w:hAnsiTheme="majorBidi" w:cstheme="majorBidi"/>
            <w:lang w:val="en-US"/>
          </w:rPr>
          <w:delText xml:space="preserve"> (68 </w:delText>
        </w:r>
      </w:del>
      <w:del w:id="3625" w:author="Luis Gerardo Gonzalez Morales" w:date="2019-02-13T20:59:00Z">
        <w:r w:rsidR="008B3ADA" w:rsidDel="00D83CAF">
          <w:rPr>
            <w:rFonts w:asciiTheme="majorBidi" w:hAnsiTheme="majorBidi" w:cstheme="majorBidi"/>
            <w:lang w:val="en-US"/>
          </w:rPr>
          <w:delText>per cent</w:delText>
        </w:r>
      </w:del>
      <w:del w:id="3626" w:author="Luis Gerardo Gonzalez Morales" w:date="2019-02-17T10:35:00Z">
        <w:r w:rsidR="008B3ADA" w:rsidDel="00616FBE">
          <w:rPr>
            <w:rFonts w:asciiTheme="majorBidi" w:hAnsiTheme="majorBidi" w:cstheme="majorBidi"/>
            <w:lang w:val="en-US"/>
          </w:rPr>
          <w:delText xml:space="preserve"> and 20 </w:delText>
        </w:r>
      </w:del>
      <w:del w:id="3627" w:author="Luis Gerardo Gonzalez Morales" w:date="2019-02-13T20:59:00Z">
        <w:r w:rsidR="008B3ADA" w:rsidDel="00D83CAF">
          <w:rPr>
            <w:rFonts w:asciiTheme="majorBidi" w:hAnsiTheme="majorBidi" w:cstheme="majorBidi"/>
            <w:lang w:val="en-US"/>
          </w:rPr>
          <w:delText>per cent</w:delText>
        </w:r>
      </w:del>
      <w:del w:id="3628" w:author="Luis Gerardo Gonzalez Morales" w:date="2019-02-17T10:35:00Z">
        <w:r w:rsidR="008B3ADA" w:rsidDel="00616FBE">
          <w:rPr>
            <w:rFonts w:asciiTheme="majorBidi" w:hAnsiTheme="majorBidi" w:cstheme="majorBidi"/>
            <w:lang w:val="en-US"/>
          </w:rPr>
          <w:delText>, respectively)</w:delText>
        </w:r>
      </w:del>
      <w:r w:rsidR="008B3ADA">
        <w:rPr>
          <w:rFonts w:asciiTheme="majorBidi" w:hAnsiTheme="majorBidi" w:cstheme="majorBidi"/>
          <w:lang w:val="en-US"/>
        </w:rPr>
        <w:t>.</w:t>
      </w:r>
    </w:p>
    <w:tbl>
      <w:tblPr>
        <w:tblStyle w:val="TableGrid"/>
        <w:tblW w:w="0" w:type="auto"/>
        <w:tblLook w:val="04A0" w:firstRow="1" w:lastRow="0" w:firstColumn="1" w:lastColumn="0" w:noHBand="0" w:noVBand="1"/>
      </w:tblPr>
      <w:tblGrid>
        <w:gridCol w:w="960"/>
        <w:gridCol w:w="5640"/>
        <w:gridCol w:w="960"/>
        <w:gridCol w:w="1420"/>
      </w:tblGrid>
      <w:tr w:rsidR="008B3ADA" w:rsidRPr="00E03F13" w:rsidDel="0015342A" w14:paraId="745594C3" w14:textId="5B9AF7CA" w:rsidTr="00B17A3D">
        <w:trPr>
          <w:trHeight w:val="300"/>
          <w:del w:id="3629" w:author="Luis Gerardo Gonzalez Morales" w:date="2019-02-17T10:15:00Z"/>
        </w:trPr>
        <w:tc>
          <w:tcPr>
            <w:tcW w:w="960" w:type="dxa"/>
            <w:noWrap/>
            <w:hideMark/>
          </w:tcPr>
          <w:p w14:paraId="51C858E4" w14:textId="45B113BD" w:rsidR="008B3ADA" w:rsidRPr="0040020D" w:rsidDel="0015342A" w:rsidRDefault="008B3ADA" w:rsidP="008B3ADA">
            <w:pPr>
              <w:rPr>
                <w:del w:id="3630" w:author="Luis Gerardo Gonzalez Morales" w:date="2019-02-17T10:15:00Z"/>
                <w:rFonts w:ascii="Calibri" w:eastAsia="Times New Roman" w:hAnsi="Calibri" w:cs="Times New Roman"/>
                <w:color w:val="000000"/>
                <w:sz w:val="20"/>
                <w:szCs w:val="20"/>
                <w:lang w:val="en-US" w:eastAsia="en-US"/>
              </w:rPr>
            </w:pPr>
            <w:del w:id="3631" w:author="Luis Gerardo Gonzalez Morales" w:date="2019-02-17T10:15:00Z">
              <w:r w:rsidRPr="0040020D" w:rsidDel="0015342A">
                <w:rPr>
                  <w:rFonts w:ascii="Calibri" w:eastAsia="Times New Roman" w:hAnsi="Calibri" w:cs="Times New Roman"/>
                  <w:color w:val="000000"/>
                  <w:sz w:val="20"/>
                  <w:szCs w:val="20"/>
                  <w:lang w:val="en-US" w:eastAsia="en-US"/>
                </w:rPr>
                <w:delText>9.1</w:delText>
              </w:r>
            </w:del>
          </w:p>
        </w:tc>
        <w:tc>
          <w:tcPr>
            <w:tcW w:w="5640" w:type="dxa"/>
            <w:noWrap/>
            <w:hideMark/>
          </w:tcPr>
          <w:p w14:paraId="0E06FD58" w14:textId="354F05B7" w:rsidR="008B3ADA" w:rsidRPr="0040020D" w:rsidDel="0015342A" w:rsidRDefault="008B3ADA" w:rsidP="008B3ADA">
            <w:pPr>
              <w:rPr>
                <w:del w:id="3632" w:author="Luis Gerardo Gonzalez Morales" w:date="2019-02-17T10:15:00Z"/>
                <w:rFonts w:ascii="Calibri" w:eastAsia="Times New Roman" w:hAnsi="Calibri" w:cs="Times New Roman"/>
                <w:color w:val="000000"/>
                <w:sz w:val="20"/>
                <w:szCs w:val="20"/>
                <w:lang w:val="en-US" w:eastAsia="en-US"/>
              </w:rPr>
            </w:pPr>
            <w:del w:id="3633" w:author="Luis Gerardo Gonzalez Morales" w:date="2019-02-17T10:15:00Z">
              <w:r w:rsidRPr="0040020D" w:rsidDel="0015342A">
                <w:rPr>
                  <w:rFonts w:ascii="Calibri" w:eastAsia="Times New Roman" w:hAnsi="Calibri" w:cs="Times New Roman"/>
                  <w:color w:val="000000"/>
                  <w:sz w:val="20"/>
                  <w:szCs w:val="20"/>
                  <w:lang w:val="en-US" w:eastAsia="en-US"/>
                </w:rPr>
                <w:delText>What version of the SNA is currently used in your country?</w:delText>
              </w:r>
            </w:del>
          </w:p>
        </w:tc>
        <w:tc>
          <w:tcPr>
            <w:tcW w:w="960" w:type="dxa"/>
            <w:noWrap/>
            <w:hideMark/>
          </w:tcPr>
          <w:p w14:paraId="3D31DCA1" w14:textId="339AFEF8" w:rsidR="008B3ADA" w:rsidRPr="0040020D" w:rsidDel="0015342A" w:rsidRDefault="008B3ADA" w:rsidP="008B3ADA">
            <w:pPr>
              <w:rPr>
                <w:del w:id="3634" w:author="Luis Gerardo Gonzalez Morales" w:date="2019-02-17T10:15:00Z"/>
                <w:rFonts w:ascii="Calibri" w:eastAsia="Times New Roman" w:hAnsi="Calibri" w:cs="Times New Roman"/>
                <w:color w:val="000000"/>
                <w:sz w:val="20"/>
                <w:szCs w:val="20"/>
                <w:lang w:val="en-US" w:eastAsia="en-US"/>
              </w:rPr>
            </w:pPr>
            <w:del w:id="3635" w:author="Luis Gerardo Gonzalez Morales" w:date="2019-02-17T10:15:00Z">
              <w:r w:rsidRPr="0040020D" w:rsidDel="0015342A">
                <w:rPr>
                  <w:rFonts w:ascii="Calibri" w:eastAsia="Times New Roman" w:hAnsi="Calibri" w:cs="Times New Roman"/>
                  <w:color w:val="000000"/>
                  <w:sz w:val="20"/>
                  <w:szCs w:val="20"/>
                  <w:lang w:val="en-US" w:eastAsia="en-US"/>
                </w:rPr>
                <w:delText>Count</w:delText>
              </w:r>
            </w:del>
          </w:p>
        </w:tc>
        <w:tc>
          <w:tcPr>
            <w:tcW w:w="1420" w:type="dxa"/>
            <w:noWrap/>
            <w:hideMark/>
          </w:tcPr>
          <w:p w14:paraId="3CE9E727" w14:textId="5C34407E" w:rsidR="008B3ADA" w:rsidRPr="0040020D" w:rsidDel="0015342A" w:rsidRDefault="008B3ADA" w:rsidP="008B3ADA">
            <w:pPr>
              <w:rPr>
                <w:del w:id="3636" w:author="Luis Gerardo Gonzalez Morales" w:date="2019-02-17T10:15:00Z"/>
                <w:rFonts w:ascii="Calibri" w:eastAsia="Times New Roman" w:hAnsi="Calibri" w:cs="Times New Roman"/>
                <w:color w:val="000000"/>
                <w:sz w:val="20"/>
                <w:szCs w:val="20"/>
                <w:lang w:val="en-US" w:eastAsia="en-US"/>
              </w:rPr>
            </w:pPr>
            <w:del w:id="3637" w:author="Luis Gerardo Gonzalez Morales" w:date="2019-02-17T10:15:00Z">
              <w:r w:rsidRPr="0040020D" w:rsidDel="0015342A">
                <w:rPr>
                  <w:rFonts w:ascii="Calibri" w:eastAsia="Times New Roman" w:hAnsi="Calibri" w:cs="Times New Roman"/>
                  <w:color w:val="000000"/>
                  <w:sz w:val="20"/>
                  <w:szCs w:val="20"/>
                  <w:lang w:val="en-US" w:eastAsia="en-US"/>
                </w:rPr>
                <w:delText>% based on 93</w:delText>
              </w:r>
            </w:del>
          </w:p>
        </w:tc>
      </w:tr>
      <w:tr w:rsidR="008B3ADA" w:rsidRPr="00E03F13" w:rsidDel="0015342A" w14:paraId="0D570827" w14:textId="71F4E896" w:rsidTr="00B17A3D">
        <w:trPr>
          <w:trHeight w:val="300"/>
          <w:del w:id="3638" w:author="Luis Gerardo Gonzalez Morales" w:date="2019-02-17T10:15:00Z"/>
        </w:trPr>
        <w:tc>
          <w:tcPr>
            <w:tcW w:w="960" w:type="dxa"/>
            <w:noWrap/>
            <w:hideMark/>
          </w:tcPr>
          <w:p w14:paraId="1238F5A1" w14:textId="6320EE4D" w:rsidR="008B3ADA" w:rsidRPr="0040020D" w:rsidDel="0015342A" w:rsidRDefault="008B3ADA" w:rsidP="008B3ADA">
            <w:pPr>
              <w:rPr>
                <w:del w:id="3639" w:author="Luis Gerardo Gonzalez Morales" w:date="2019-02-17T10:15:00Z"/>
                <w:rFonts w:ascii="Calibri" w:eastAsia="Times New Roman" w:hAnsi="Calibri" w:cs="Times New Roman"/>
                <w:color w:val="000000"/>
                <w:sz w:val="20"/>
                <w:szCs w:val="20"/>
                <w:lang w:val="en-US" w:eastAsia="en-US"/>
              </w:rPr>
            </w:pPr>
            <w:del w:id="3640"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2E33CD79" w14:textId="0162EBB9" w:rsidR="008B3ADA" w:rsidRPr="0040020D" w:rsidDel="0015342A" w:rsidRDefault="008B3ADA" w:rsidP="008B3ADA">
            <w:pPr>
              <w:rPr>
                <w:del w:id="3641" w:author="Luis Gerardo Gonzalez Morales" w:date="2019-02-17T10:15:00Z"/>
                <w:rFonts w:ascii="Calibri" w:eastAsia="Times New Roman" w:hAnsi="Calibri" w:cs="Times New Roman"/>
                <w:color w:val="000000"/>
                <w:sz w:val="20"/>
                <w:szCs w:val="20"/>
                <w:lang w:val="en-US" w:eastAsia="en-US"/>
              </w:rPr>
            </w:pPr>
            <w:del w:id="3642" w:author="Luis Gerardo Gonzalez Morales" w:date="2019-02-17T10:15:00Z">
              <w:r w:rsidRPr="0040020D" w:rsidDel="0015342A">
                <w:rPr>
                  <w:rFonts w:ascii="Calibri" w:eastAsia="Times New Roman" w:hAnsi="Calibri" w:cs="Times New Roman"/>
                  <w:color w:val="000000"/>
                  <w:sz w:val="20"/>
                  <w:szCs w:val="20"/>
                  <w:lang w:val="en-US" w:eastAsia="en-US"/>
                </w:rPr>
                <w:delText>2008 SNA</w:delText>
              </w:r>
            </w:del>
          </w:p>
        </w:tc>
        <w:tc>
          <w:tcPr>
            <w:tcW w:w="960" w:type="dxa"/>
            <w:noWrap/>
            <w:hideMark/>
          </w:tcPr>
          <w:p w14:paraId="145E6656" w14:textId="4AF9D353" w:rsidR="008B3ADA" w:rsidRPr="0040020D" w:rsidDel="0015342A" w:rsidRDefault="008B3ADA" w:rsidP="008B3ADA">
            <w:pPr>
              <w:rPr>
                <w:del w:id="3643" w:author="Luis Gerardo Gonzalez Morales" w:date="2019-02-17T10:15:00Z"/>
                <w:rFonts w:ascii="Calibri" w:eastAsia="Times New Roman" w:hAnsi="Calibri" w:cs="Times New Roman"/>
                <w:color w:val="000000"/>
                <w:sz w:val="20"/>
                <w:szCs w:val="20"/>
                <w:lang w:val="en-US" w:eastAsia="en-US"/>
              </w:rPr>
            </w:pPr>
            <w:del w:id="3644" w:author="Luis Gerardo Gonzalez Morales" w:date="2019-02-17T10:15:00Z">
              <w:r w:rsidRPr="0040020D" w:rsidDel="0015342A">
                <w:rPr>
                  <w:rFonts w:ascii="Calibri" w:eastAsia="Times New Roman" w:hAnsi="Calibri" w:cs="Times New Roman"/>
                  <w:color w:val="000000"/>
                  <w:sz w:val="20"/>
                  <w:szCs w:val="20"/>
                  <w:lang w:val="en-US" w:eastAsia="en-US"/>
                </w:rPr>
                <w:delText>63</w:delText>
              </w:r>
            </w:del>
          </w:p>
        </w:tc>
        <w:tc>
          <w:tcPr>
            <w:tcW w:w="1420" w:type="dxa"/>
            <w:noWrap/>
            <w:hideMark/>
          </w:tcPr>
          <w:p w14:paraId="0488C0BF" w14:textId="6D2CFD0E" w:rsidR="008B3ADA" w:rsidRPr="0040020D" w:rsidDel="0015342A" w:rsidRDefault="008B3ADA" w:rsidP="008B3ADA">
            <w:pPr>
              <w:rPr>
                <w:del w:id="3645" w:author="Luis Gerardo Gonzalez Morales" w:date="2019-02-17T10:15:00Z"/>
                <w:rFonts w:ascii="Calibri" w:eastAsia="Times New Roman" w:hAnsi="Calibri" w:cs="Times New Roman"/>
                <w:color w:val="000000"/>
                <w:sz w:val="20"/>
                <w:szCs w:val="20"/>
                <w:lang w:val="en-US" w:eastAsia="en-US"/>
              </w:rPr>
            </w:pPr>
            <w:del w:id="3646" w:author="Luis Gerardo Gonzalez Morales" w:date="2019-02-17T10:15:00Z">
              <w:r w:rsidRPr="0040020D" w:rsidDel="0015342A">
                <w:rPr>
                  <w:rFonts w:ascii="Calibri" w:eastAsia="Times New Roman" w:hAnsi="Calibri" w:cs="Times New Roman"/>
                  <w:color w:val="000000"/>
                  <w:sz w:val="20"/>
                  <w:szCs w:val="20"/>
                  <w:lang w:val="en-US" w:eastAsia="en-US"/>
                </w:rPr>
                <w:delText>67.74</w:delText>
              </w:r>
            </w:del>
          </w:p>
        </w:tc>
      </w:tr>
      <w:tr w:rsidR="008B3ADA" w:rsidRPr="00E03F13" w:rsidDel="0015342A" w14:paraId="26E957FC" w14:textId="257216CF" w:rsidTr="00B17A3D">
        <w:trPr>
          <w:trHeight w:val="300"/>
          <w:del w:id="3647" w:author="Luis Gerardo Gonzalez Morales" w:date="2019-02-17T10:15:00Z"/>
        </w:trPr>
        <w:tc>
          <w:tcPr>
            <w:tcW w:w="960" w:type="dxa"/>
            <w:noWrap/>
            <w:hideMark/>
          </w:tcPr>
          <w:p w14:paraId="5EE06C73" w14:textId="5B8BAEE9" w:rsidR="008B3ADA" w:rsidRPr="0040020D" w:rsidDel="0015342A" w:rsidRDefault="008B3ADA" w:rsidP="008B3ADA">
            <w:pPr>
              <w:rPr>
                <w:del w:id="3648" w:author="Luis Gerardo Gonzalez Morales" w:date="2019-02-17T10:15:00Z"/>
                <w:rFonts w:ascii="Calibri" w:eastAsia="Times New Roman" w:hAnsi="Calibri" w:cs="Times New Roman"/>
                <w:color w:val="000000"/>
                <w:sz w:val="20"/>
                <w:szCs w:val="20"/>
                <w:lang w:val="en-US" w:eastAsia="en-US"/>
              </w:rPr>
            </w:pPr>
            <w:del w:id="3649"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62AD5F07" w14:textId="18C21A8E" w:rsidR="008B3ADA" w:rsidRPr="0040020D" w:rsidDel="0015342A" w:rsidRDefault="008B3ADA" w:rsidP="008B3ADA">
            <w:pPr>
              <w:rPr>
                <w:del w:id="3650" w:author="Luis Gerardo Gonzalez Morales" w:date="2019-02-17T10:15:00Z"/>
                <w:rFonts w:ascii="Calibri" w:eastAsia="Times New Roman" w:hAnsi="Calibri" w:cs="Times New Roman"/>
                <w:color w:val="000000"/>
                <w:sz w:val="20"/>
                <w:szCs w:val="20"/>
                <w:lang w:val="en-US" w:eastAsia="en-US"/>
              </w:rPr>
            </w:pPr>
            <w:del w:id="3651" w:author="Luis Gerardo Gonzalez Morales" w:date="2019-02-17T10:15:00Z">
              <w:r w:rsidRPr="0040020D" w:rsidDel="0015342A">
                <w:rPr>
                  <w:rFonts w:ascii="Calibri" w:eastAsia="Times New Roman" w:hAnsi="Calibri" w:cs="Times New Roman"/>
                  <w:color w:val="000000"/>
                  <w:sz w:val="20"/>
                  <w:szCs w:val="20"/>
                  <w:lang w:val="en-US" w:eastAsia="en-US"/>
                </w:rPr>
                <w:delText>1993 SNA</w:delText>
              </w:r>
            </w:del>
          </w:p>
        </w:tc>
        <w:tc>
          <w:tcPr>
            <w:tcW w:w="960" w:type="dxa"/>
            <w:noWrap/>
            <w:hideMark/>
          </w:tcPr>
          <w:p w14:paraId="302374EC" w14:textId="6981815D" w:rsidR="008B3ADA" w:rsidRPr="0040020D" w:rsidDel="0015342A" w:rsidRDefault="008B3ADA" w:rsidP="008B3ADA">
            <w:pPr>
              <w:rPr>
                <w:del w:id="3652" w:author="Luis Gerardo Gonzalez Morales" w:date="2019-02-17T10:15:00Z"/>
                <w:rFonts w:ascii="Calibri" w:eastAsia="Times New Roman" w:hAnsi="Calibri" w:cs="Times New Roman"/>
                <w:color w:val="000000"/>
                <w:sz w:val="20"/>
                <w:szCs w:val="20"/>
                <w:lang w:val="en-US" w:eastAsia="en-US"/>
              </w:rPr>
            </w:pPr>
            <w:del w:id="3653" w:author="Luis Gerardo Gonzalez Morales" w:date="2019-02-17T10:15:00Z">
              <w:r w:rsidRPr="0040020D" w:rsidDel="0015342A">
                <w:rPr>
                  <w:rFonts w:ascii="Calibri" w:eastAsia="Times New Roman" w:hAnsi="Calibri" w:cs="Times New Roman"/>
                  <w:color w:val="000000"/>
                  <w:sz w:val="20"/>
                  <w:szCs w:val="20"/>
                  <w:lang w:val="en-US" w:eastAsia="en-US"/>
                </w:rPr>
                <w:delText>19</w:delText>
              </w:r>
            </w:del>
          </w:p>
        </w:tc>
        <w:tc>
          <w:tcPr>
            <w:tcW w:w="1420" w:type="dxa"/>
            <w:noWrap/>
            <w:hideMark/>
          </w:tcPr>
          <w:p w14:paraId="5B49525B" w14:textId="284CCD70" w:rsidR="008B3ADA" w:rsidRPr="0040020D" w:rsidDel="0015342A" w:rsidRDefault="008B3ADA" w:rsidP="008B3ADA">
            <w:pPr>
              <w:rPr>
                <w:del w:id="3654" w:author="Luis Gerardo Gonzalez Morales" w:date="2019-02-17T10:15:00Z"/>
                <w:rFonts w:ascii="Calibri" w:eastAsia="Times New Roman" w:hAnsi="Calibri" w:cs="Times New Roman"/>
                <w:color w:val="000000"/>
                <w:sz w:val="20"/>
                <w:szCs w:val="20"/>
                <w:lang w:val="en-US" w:eastAsia="en-US"/>
              </w:rPr>
            </w:pPr>
            <w:del w:id="3655" w:author="Luis Gerardo Gonzalez Morales" w:date="2019-02-17T10:15:00Z">
              <w:r w:rsidRPr="0040020D" w:rsidDel="0015342A">
                <w:rPr>
                  <w:rFonts w:ascii="Calibri" w:eastAsia="Times New Roman" w:hAnsi="Calibri" w:cs="Times New Roman"/>
                  <w:color w:val="000000"/>
                  <w:sz w:val="20"/>
                  <w:szCs w:val="20"/>
                  <w:lang w:val="en-US" w:eastAsia="en-US"/>
                </w:rPr>
                <w:delText>20.43</w:delText>
              </w:r>
            </w:del>
          </w:p>
        </w:tc>
      </w:tr>
      <w:tr w:rsidR="008B3ADA" w:rsidRPr="00E03F13" w:rsidDel="0015342A" w14:paraId="44CB16AE" w14:textId="7FCE1DE0" w:rsidTr="00B17A3D">
        <w:trPr>
          <w:trHeight w:val="300"/>
          <w:del w:id="3656" w:author="Luis Gerardo Gonzalez Morales" w:date="2019-02-17T10:15:00Z"/>
        </w:trPr>
        <w:tc>
          <w:tcPr>
            <w:tcW w:w="960" w:type="dxa"/>
            <w:noWrap/>
            <w:hideMark/>
          </w:tcPr>
          <w:p w14:paraId="60E119BD" w14:textId="24E1C3DD" w:rsidR="008B3ADA" w:rsidRPr="0040020D" w:rsidDel="0015342A" w:rsidRDefault="008B3ADA" w:rsidP="008B3ADA">
            <w:pPr>
              <w:rPr>
                <w:del w:id="3657" w:author="Luis Gerardo Gonzalez Morales" w:date="2019-02-17T10:15:00Z"/>
                <w:rFonts w:ascii="Calibri" w:eastAsia="Times New Roman" w:hAnsi="Calibri" w:cs="Times New Roman"/>
                <w:color w:val="000000"/>
                <w:sz w:val="20"/>
                <w:szCs w:val="20"/>
                <w:lang w:val="en-US" w:eastAsia="en-US"/>
              </w:rPr>
            </w:pPr>
            <w:del w:id="3658"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36A55488" w14:textId="0423C5C3" w:rsidR="008B3ADA" w:rsidRPr="0040020D" w:rsidDel="0015342A" w:rsidRDefault="008B3ADA" w:rsidP="008B3ADA">
            <w:pPr>
              <w:rPr>
                <w:del w:id="3659" w:author="Luis Gerardo Gonzalez Morales" w:date="2019-02-17T10:15:00Z"/>
                <w:rFonts w:ascii="Calibri" w:eastAsia="Times New Roman" w:hAnsi="Calibri" w:cs="Times New Roman"/>
                <w:color w:val="000000"/>
                <w:sz w:val="20"/>
                <w:szCs w:val="20"/>
                <w:lang w:val="en-US" w:eastAsia="en-US"/>
              </w:rPr>
            </w:pPr>
            <w:del w:id="3660" w:author="Luis Gerardo Gonzalez Morales" w:date="2019-02-17T10:15:00Z">
              <w:r w:rsidRPr="0040020D" w:rsidDel="0015342A">
                <w:rPr>
                  <w:rFonts w:ascii="Calibri" w:eastAsia="Times New Roman" w:hAnsi="Calibri" w:cs="Times New Roman"/>
                  <w:color w:val="000000"/>
                  <w:sz w:val="20"/>
                  <w:szCs w:val="20"/>
                  <w:lang w:val="en-US" w:eastAsia="en-US"/>
                </w:rPr>
                <w:delText>ESA 2010</w:delText>
              </w:r>
            </w:del>
          </w:p>
        </w:tc>
        <w:tc>
          <w:tcPr>
            <w:tcW w:w="960" w:type="dxa"/>
            <w:noWrap/>
            <w:hideMark/>
          </w:tcPr>
          <w:p w14:paraId="7FA8BC52" w14:textId="6B668076" w:rsidR="008B3ADA" w:rsidRPr="0040020D" w:rsidDel="0015342A" w:rsidRDefault="008B3ADA" w:rsidP="008B3ADA">
            <w:pPr>
              <w:rPr>
                <w:del w:id="3661" w:author="Luis Gerardo Gonzalez Morales" w:date="2019-02-17T10:15:00Z"/>
                <w:rFonts w:ascii="Calibri" w:eastAsia="Times New Roman" w:hAnsi="Calibri" w:cs="Times New Roman"/>
                <w:color w:val="000000"/>
                <w:sz w:val="20"/>
                <w:szCs w:val="20"/>
                <w:lang w:val="en-US" w:eastAsia="en-US"/>
              </w:rPr>
            </w:pPr>
            <w:del w:id="3662" w:author="Luis Gerardo Gonzalez Morales" w:date="2019-02-17T10:15:00Z">
              <w:r w:rsidRPr="0040020D" w:rsidDel="0015342A">
                <w:rPr>
                  <w:rFonts w:ascii="Calibri" w:eastAsia="Times New Roman" w:hAnsi="Calibri" w:cs="Times New Roman"/>
                  <w:color w:val="000000"/>
                  <w:sz w:val="20"/>
                  <w:szCs w:val="20"/>
                  <w:lang w:val="en-US" w:eastAsia="en-US"/>
                </w:rPr>
                <w:delText>4</w:delText>
              </w:r>
            </w:del>
          </w:p>
        </w:tc>
        <w:tc>
          <w:tcPr>
            <w:tcW w:w="1420" w:type="dxa"/>
            <w:noWrap/>
            <w:hideMark/>
          </w:tcPr>
          <w:p w14:paraId="074D8A9B" w14:textId="565B18AA" w:rsidR="008B3ADA" w:rsidRPr="0040020D" w:rsidDel="0015342A" w:rsidRDefault="008B3ADA" w:rsidP="008B3ADA">
            <w:pPr>
              <w:rPr>
                <w:del w:id="3663" w:author="Luis Gerardo Gonzalez Morales" w:date="2019-02-17T10:15:00Z"/>
                <w:rFonts w:ascii="Calibri" w:eastAsia="Times New Roman" w:hAnsi="Calibri" w:cs="Times New Roman"/>
                <w:color w:val="000000"/>
                <w:sz w:val="20"/>
                <w:szCs w:val="20"/>
                <w:lang w:val="en-US" w:eastAsia="en-US"/>
              </w:rPr>
            </w:pPr>
            <w:del w:id="3664" w:author="Luis Gerardo Gonzalez Morales" w:date="2019-02-17T10:15:00Z">
              <w:r w:rsidRPr="0040020D" w:rsidDel="0015342A">
                <w:rPr>
                  <w:rFonts w:ascii="Calibri" w:eastAsia="Times New Roman" w:hAnsi="Calibri" w:cs="Times New Roman"/>
                  <w:color w:val="000000"/>
                  <w:sz w:val="20"/>
                  <w:szCs w:val="20"/>
                  <w:lang w:val="en-US" w:eastAsia="en-US"/>
                </w:rPr>
                <w:delText>4.30</w:delText>
              </w:r>
            </w:del>
          </w:p>
        </w:tc>
      </w:tr>
      <w:tr w:rsidR="008B3ADA" w:rsidRPr="00E03F13" w:rsidDel="0015342A" w14:paraId="754F398D" w14:textId="42AF733A" w:rsidTr="00B17A3D">
        <w:trPr>
          <w:trHeight w:val="300"/>
          <w:del w:id="3665" w:author="Luis Gerardo Gonzalez Morales" w:date="2019-02-17T10:15:00Z"/>
        </w:trPr>
        <w:tc>
          <w:tcPr>
            <w:tcW w:w="960" w:type="dxa"/>
            <w:noWrap/>
            <w:hideMark/>
          </w:tcPr>
          <w:p w14:paraId="3E31D7CB" w14:textId="215D1EB3" w:rsidR="008B3ADA" w:rsidRPr="0040020D" w:rsidDel="0015342A" w:rsidRDefault="008B3ADA" w:rsidP="008B3ADA">
            <w:pPr>
              <w:rPr>
                <w:del w:id="3666" w:author="Luis Gerardo Gonzalez Morales" w:date="2019-02-17T10:15:00Z"/>
                <w:rFonts w:ascii="Calibri" w:eastAsia="Times New Roman" w:hAnsi="Calibri" w:cs="Times New Roman"/>
                <w:color w:val="000000"/>
                <w:sz w:val="20"/>
                <w:szCs w:val="20"/>
                <w:lang w:val="en-US" w:eastAsia="en-US"/>
              </w:rPr>
            </w:pPr>
            <w:del w:id="3667"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193064A2" w14:textId="0C6F8A7A" w:rsidR="008B3ADA" w:rsidRPr="0040020D" w:rsidDel="0015342A" w:rsidRDefault="008B3ADA" w:rsidP="008B3ADA">
            <w:pPr>
              <w:rPr>
                <w:del w:id="3668" w:author="Luis Gerardo Gonzalez Morales" w:date="2019-02-17T10:15:00Z"/>
                <w:rFonts w:ascii="Calibri" w:eastAsia="Times New Roman" w:hAnsi="Calibri" w:cs="Times New Roman"/>
                <w:color w:val="000000"/>
                <w:sz w:val="20"/>
                <w:szCs w:val="20"/>
                <w:lang w:val="en-US" w:eastAsia="en-US"/>
              </w:rPr>
            </w:pPr>
            <w:del w:id="3669" w:author="Luis Gerardo Gonzalez Morales" w:date="2019-02-17T10:15:00Z">
              <w:r w:rsidRPr="0040020D" w:rsidDel="0015342A">
                <w:rPr>
                  <w:rFonts w:ascii="Calibri" w:eastAsia="Times New Roman" w:hAnsi="Calibri" w:cs="Times New Roman"/>
                  <w:color w:val="000000"/>
                  <w:sz w:val="20"/>
                  <w:szCs w:val="20"/>
                  <w:lang w:val="en-US" w:eastAsia="en-US"/>
                </w:rPr>
                <w:delText>None</w:delText>
              </w:r>
            </w:del>
          </w:p>
        </w:tc>
        <w:tc>
          <w:tcPr>
            <w:tcW w:w="960" w:type="dxa"/>
            <w:noWrap/>
            <w:hideMark/>
          </w:tcPr>
          <w:p w14:paraId="7091652E" w14:textId="2E202ECE" w:rsidR="008B3ADA" w:rsidRPr="0040020D" w:rsidDel="0015342A" w:rsidRDefault="008B3ADA" w:rsidP="008B3ADA">
            <w:pPr>
              <w:rPr>
                <w:del w:id="3670" w:author="Luis Gerardo Gonzalez Morales" w:date="2019-02-17T10:15:00Z"/>
                <w:rFonts w:ascii="Calibri" w:eastAsia="Times New Roman" w:hAnsi="Calibri" w:cs="Times New Roman"/>
                <w:color w:val="000000"/>
                <w:sz w:val="20"/>
                <w:szCs w:val="20"/>
                <w:lang w:val="en-US" w:eastAsia="en-US"/>
              </w:rPr>
            </w:pPr>
            <w:del w:id="3671" w:author="Luis Gerardo Gonzalez Morales" w:date="2019-02-17T10:15:00Z">
              <w:r w:rsidRPr="0040020D" w:rsidDel="0015342A">
                <w:rPr>
                  <w:rFonts w:ascii="Calibri" w:eastAsia="Times New Roman" w:hAnsi="Calibri" w:cs="Times New Roman"/>
                  <w:color w:val="000000"/>
                  <w:sz w:val="20"/>
                  <w:szCs w:val="20"/>
                  <w:lang w:val="en-US" w:eastAsia="en-US"/>
                </w:rPr>
                <w:delText>2</w:delText>
              </w:r>
            </w:del>
          </w:p>
        </w:tc>
        <w:tc>
          <w:tcPr>
            <w:tcW w:w="1420" w:type="dxa"/>
            <w:noWrap/>
            <w:hideMark/>
          </w:tcPr>
          <w:p w14:paraId="14E376BF" w14:textId="23B06F6D" w:rsidR="008B3ADA" w:rsidRPr="0040020D" w:rsidDel="0015342A" w:rsidRDefault="008B3ADA" w:rsidP="008B3ADA">
            <w:pPr>
              <w:rPr>
                <w:del w:id="3672" w:author="Luis Gerardo Gonzalez Morales" w:date="2019-02-17T10:15:00Z"/>
                <w:rFonts w:ascii="Calibri" w:eastAsia="Times New Roman" w:hAnsi="Calibri" w:cs="Times New Roman"/>
                <w:color w:val="000000"/>
                <w:sz w:val="20"/>
                <w:szCs w:val="20"/>
                <w:lang w:val="en-US" w:eastAsia="en-US"/>
              </w:rPr>
            </w:pPr>
            <w:del w:id="3673" w:author="Luis Gerardo Gonzalez Morales" w:date="2019-02-17T10:15:00Z">
              <w:r w:rsidRPr="0040020D" w:rsidDel="0015342A">
                <w:rPr>
                  <w:rFonts w:ascii="Calibri" w:eastAsia="Times New Roman" w:hAnsi="Calibri" w:cs="Times New Roman"/>
                  <w:color w:val="000000"/>
                  <w:sz w:val="20"/>
                  <w:szCs w:val="20"/>
                  <w:lang w:val="en-US" w:eastAsia="en-US"/>
                </w:rPr>
                <w:delText>2.15</w:delText>
              </w:r>
            </w:del>
          </w:p>
        </w:tc>
      </w:tr>
      <w:tr w:rsidR="008B3ADA" w:rsidRPr="00E03F13" w:rsidDel="0015342A" w14:paraId="35F9D90C" w14:textId="2CAAE8B0" w:rsidTr="00B17A3D">
        <w:trPr>
          <w:trHeight w:val="300"/>
          <w:del w:id="3674" w:author="Luis Gerardo Gonzalez Morales" w:date="2019-02-17T10:15:00Z"/>
        </w:trPr>
        <w:tc>
          <w:tcPr>
            <w:tcW w:w="960" w:type="dxa"/>
            <w:noWrap/>
            <w:hideMark/>
          </w:tcPr>
          <w:p w14:paraId="7B5FD0F4" w14:textId="5FE44E9C" w:rsidR="008B3ADA" w:rsidRPr="0040020D" w:rsidDel="0015342A" w:rsidRDefault="008B3ADA" w:rsidP="008B3ADA">
            <w:pPr>
              <w:rPr>
                <w:del w:id="3675" w:author="Luis Gerardo Gonzalez Morales" w:date="2019-02-17T10:15:00Z"/>
                <w:rFonts w:ascii="Calibri" w:eastAsia="Times New Roman" w:hAnsi="Calibri" w:cs="Times New Roman"/>
                <w:color w:val="000000"/>
                <w:sz w:val="20"/>
                <w:szCs w:val="20"/>
                <w:lang w:val="en-US" w:eastAsia="en-US"/>
              </w:rPr>
            </w:pPr>
            <w:del w:id="3676"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25E00EDD" w14:textId="54A8AF01" w:rsidR="008B3ADA" w:rsidRPr="0040020D" w:rsidDel="0015342A" w:rsidRDefault="008B3ADA" w:rsidP="008B3ADA">
            <w:pPr>
              <w:rPr>
                <w:del w:id="3677" w:author="Luis Gerardo Gonzalez Morales" w:date="2019-02-17T10:15:00Z"/>
                <w:rFonts w:ascii="Calibri" w:eastAsia="Times New Roman" w:hAnsi="Calibri" w:cs="Times New Roman"/>
                <w:color w:val="000000"/>
                <w:sz w:val="20"/>
                <w:szCs w:val="20"/>
                <w:lang w:val="en-US" w:eastAsia="en-US"/>
              </w:rPr>
            </w:pPr>
            <w:del w:id="3678" w:author="Luis Gerardo Gonzalez Morales" w:date="2019-02-17T10:15:00Z">
              <w:r w:rsidRPr="0040020D" w:rsidDel="0015342A">
                <w:rPr>
                  <w:rFonts w:ascii="Calibri" w:eastAsia="Times New Roman" w:hAnsi="Calibri" w:cs="Times New Roman"/>
                  <w:color w:val="000000"/>
                  <w:sz w:val="20"/>
                  <w:szCs w:val="20"/>
                  <w:lang w:val="en-US" w:eastAsia="en-US"/>
                </w:rPr>
                <w:delText>I don't know</w:delText>
              </w:r>
            </w:del>
          </w:p>
        </w:tc>
        <w:tc>
          <w:tcPr>
            <w:tcW w:w="960" w:type="dxa"/>
            <w:noWrap/>
            <w:hideMark/>
          </w:tcPr>
          <w:p w14:paraId="1FA6EF42" w14:textId="664EAEA0" w:rsidR="008B3ADA" w:rsidRPr="0040020D" w:rsidDel="0015342A" w:rsidRDefault="008B3ADA" w:rsidP="008B3ADA">
            <w:pPr>
              <w:rPr>
                <w:del w:id="3679" w:author="Luis Gerardo Gonzalez Morales" w:date="2019-02-17T10:15:00Z"/>
                <w:rFonts w:ascii="Calibri" w:eastAsia="Times New Roman" w:hAnsi="Calibri" w:cs="Times New Roman"/>
                <w:color w:val="000000"/>
                <w:sz w:val="20"/>
                <w:szCs w:val="20"/>
                <w:lang w:val="en-US" w:eastAsia="en-US"/>
              </w:rPr>
            </w:pPr>
            <w:del w:id="3680"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62356894" w14:textId="738E143A" w:rsidR="008B3ADA" w:rsidRPr="0040020D" w:rsidDel="0015342A" w:rsidRDefault="008B3ADA" w:rsidP="008B3ADA">
            <w:pPr>
              <w:rPr>
                <w:del w:id="3681" w:author="Luis Gerardo Gonzalez Morales" w:date="2019-02-17T10:15:00Z"/>
                <w:rFonts w:ascii="Calibri" w:eastAsia="Times New Roman" w:hAnsi="Calibri" w:cs="Times New Roman"/>
                <w:color w:val="000000"/>
                <w:sz w:val="20"/>
                <w:szCs w:val="20"/>
                <w:lang w:val="en-US" w:eastAsia="en-US"/>
              </w:rPr>
            </w:pPr>
            <w:del w:id="3682"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r w:rsidR="008B3ADA" w:rsidRPr="00E03F13" w:rsidDel="0015342A" w14:paraId="62C5E9B6" w14:textId="27F4050A" w:rsidTr="00B17A3D">
        <w:trPr>
          <w:trHeight w:val="300"/>
          <w:del w:id="3683" w:author="Luis Gerardo Gonzalez Morales" w:date="2019-02-17T10:15:00Z"/>
        </w:trPr>
        <w:tc>
          <w:tcPr>
            <w:tcW w:w="960" w:type="dxa"/>
            <w:noWrap/>
            <w:hideMark/>
          </w:tcPr>
          <w:p w14:paraId="4D086EAF" w14:textId="33AD65E7" w:rsidR="008B3ADA" w:rsidRPr="0040020D" w:rsidDel="0015342A" w:rsidRDefault="008B3ADA" w:rsidP="008B3ADA">
            <w:pPr>
              <w:rPr>
                <w:del w:id="3684" w:author="Luis Gerardo Gonzalez Morales" w:date="2019-02-17T10:15:00Z"/>
                <w:rFonts w:ascii="Calibri" w:eastAsia="Times New Roman" w:hAnsi="Calibri" w:cs="Times New Roman"/>
                <w:color w:val="000000"/>
                <w:sz w:val="20"/>
                <w:szCs w:val="20"/>
                <w:lang w:val="en-US" w:eastAsia="en-US"/>
              </w:rPr>
            </w:pPr>
            <w:del w:id="3685"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578B1ACC" w14:textId="7A067DCA" w:rsidR="008B3ADA" w:rsidRPr="0040020D" w:rsidDel="0015342A" w:rsidRDefault="008B3ADA" w:rsidP="008B3ADA">
            <w:pPr>
              <w:rPr>
                <w:del w:id="3686" w:author="Luis Gerardo Gonzalez Morales" w:date="2019-02-17T10:15:00Z"/>
                <w:rFonts w:ascii="Calibri" w:eastAsia="Times New Roman" w:hAnsi="Calibri" w:cs="Times New Roman"/>
                <w:color w:val="000000"/>
                <w:sz w:val="20"/>
                <w:szCs w:val="20"/>
                <w:lang w:val="en-US" w:eastAsia="en-US"/>
              </w:rPr>
            </w:pPr>
            <w:del w:id="3687" w:author="Luis Gerardo Gonzalez Morales" w:date="2019-02-17T10:15:00Z">
              <w:r w:rsidRPr="0040020D" w:rsidDel="0015342A">
                <w:rPr>
                  <w:rFonts w:ascii="Calibri" w:eastAsia="Times New Roman" w:hAnsi="Calibri" w:cs="Times New Roman"/>
                  <w:color w:val="000000"/>
                  <w:sz w:val="20"/>
                  <w:szCs w:val="20"/>
                  <w:lang w:val="en-US" w:eastAsia="en-US"/>
                </w:rPr>
                <w:delText>Please see comment 9.1a</w:delText>
              </w:r>
            </w:del>
          </w:p>
        </w:tc>
        <w:tc>
          <w:tcPr>
            <w:tcW w:w="960" w:type="dxa"/>
            <w:noWrap/>
            <w:hideMark/>
          </w:tcPr>
          <w:p w14:paraId="0E8FDB2E" w14:textId="6614B10E" w:rsidR="008B3ADA" w:rsidRPr="0040020D" w:rsidDel="0015342A" w:rsidRDefault="008B3ADA" w:rsidP="008B3ADA">
            <w:pPr>
              <w:rPr>
                <w:del w:id="3688" w:author="Luis Gerardo Gonzalez Morales" w:date="2019-02-17T10:15:00Z"/>
                <w:rFonts w:ascii="Calibri" w:eastAsia="Times New Roman" w:hAnsi="Calibri" w:cs="Times New Roman"/>
                <w:color w:val="000000"/>
                <w:sz w:val="20"/>
                <w:szCs w:val="20"/>
                <w:lang w:val="en-US" w:eastAsia="en-US"/>
              </w:rPr>
            </w:pPr>
            <w:del w:id="3689"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3FD829BC" w14:textId="42D95DE5" w:rsidR="008B3ADA" w:rsidRPr="0040020D" w:rsidDel="0015342A" w:rsidRDefault="008B3ADA" w:rsidP="008B3ADA">
            <w:pPr>
              <w:rPr>
                <w:del w:id="3690" w:author="Luis Gerardo Gonzalez Morales" w:date="2019-02-17T10:15:00Z"/>
                <w:rFonts w:ascii="Calibri" w:eastAsia="Times New Roman" w:hAnsi="Calibri" w:cs="Times New Roman"/>
                <w:color w:val="000000"/>
                <w:sz w:val="20"/>
                <w:szCs w:val="20"/>
                <w:lang w:val="en-US" w:eastAsia="en-US"/>
              </w:rPr>
            </w:pPr>
            <w:del w:id="3691"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r w:rsidR="008B3ADA" w:rsidRPr="00E03F13" w:rsidDel="0015342A" w14:paraId="7C7A410D" w14:textId="1988142D" w:rsidTr="00B17A3D">
        <w:trPr>
          <w:trHeight w:val="300"/>
          <w:del w:id="3692" w:author="Luis Gerardo Gonzalez Morales" w:date="2019-02-17T10:15:00Z"/>
        </w:trPr>
        <w:tc>
          <w:tcPr>
            <w:tcW w:w="960" w:type="dxa"/>
            <w:noWrap/>
            <w:hideMark/>
          </w:tcPr>
          <w:p w14:paraId="5DA3D1D8" w14:textId="57722B38" w:rsidR="008B3ADA" w:rsidRPr="0040020D" w:rsidDel="0015342A" w:rsidRDefault="008B3ADA" w:rsidP="008B3ADA">
            <w:pPr>
              <w:rPr>
                <w:del w:id="3693" w:author="Luis Gerardo Gonzalez Morales" w:date="2019-02-17T10:15:00Z"/>
                <w:rFonts w:ascii="Calibri" w:eastAsia="Times New Roman" w:hAnsi="Calibri" w:cs="Times New Roman"/>
                <w:color w:val="000000"/>
                <w:sz w:val="20"/>
                <w:szCs w:val="20"/>
                <w:lang w:val="en-US" w:eastAsia="en-US"/>
              </w:rPr>
            </w:pPr>
            <w:del w:id="3694"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70B6266E" w14:textId="51F0F456" w:rsidR="008B3ADA" w:rsidRPr="0040020D" w:rsidDel="0015342A" w:rsidRDefault="008B3ADA" w:rsidP="008B3ADA">
            <w:pPr>
              <w:rPr>
                <w:del w:id="3695" w:author="Luis Gerardo Gonzalez Morales" w:date="2019-02-17T10:15:00Z"/>
                <w:rFonts w:ascii="Calibri" w:eastAsia="Times New Roman" w:hAnsi="Calibri" w:cs="Times New Roman"/>
                <w:color w:val="000000"/>
                <w:sz w:val="20"/>
                <w:szCs w:val="20"/>
                <w:lang w:val="en-US" w:eastAsia="en-US"/>
              </w:rPr>
            </w:pPr>
            <w:del w:id="3696" w:author="Luis Gerardo Gonzalez Morales" w:date="2019-02-17T10:15:00Z">
              <w:r w:rsidRPr="0040020D" w:rsidDel="0015342A">
                <w:rPr>
                  <w:rFonts w:ascii="Calibri" w:eastAsia="Times New Roman" w:hAnsi="Calibri" w:cs="Times New Roman"/>
                  <w:color w:val="000000"/>
                  <w:sz w:val="20"/>
                  <w:szCs w:val="20"/>
                  <w:lang w:val="en-US" w:eastAsia="en-US"/>
                </w:rPr>
                <w:delText>1993 and 2008</w:delText>
              </w:r>
            </w:del>
          </w:p>
        </w:tc>
        <w:tc>
          <w:tcPr>
            <w:tcW w:w="960" w:type="dxa"/>
            <w:noWrap/>
            <w:hideMark/>
          </w:tcPr>
          <w:p w14:paraId="16ED376F" w14:textId="23DA5DC9" w:rsidR="008B3ADA" w:rsidRPr="0040020D" w:rsidDel="0015342A" w:rsidRDefault="008B3ADA" w:rsidP="008B3ADA">
            <w:pPr>
              <w:rPr>
                <w:del w:id="3697" w:author="Luis Gerardo Gonzalez Morales" w:date="2019-02-17T10:15:00Z"/>
                <w:rFonts w:ascii="Calibri" w:eastAsia="Times New Roman" w:hAnsi="Calibri" w:cs="Times New Roman"/>
                <w:color w:val="000000"/>
                <w:sz w:val="20"/>
                <w:szCs w:val="20"/>
                <w:lang w:val="en-US" w:eastAsia="en-US"/>
              </w:rPr>
            </w:pPr>
            <w:del w:id="3698"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25745F57" w14:textId="0B4CB9FF" w:rsidR="008B3ADA" w:rsidRPr="0040020D" w:rsidDel="0015342A" w:rsidRDefault="008B3ADA" w:rsidP="008B3ADA">
            <w:pPr>
              <w:rPr>
                <w:del w:id="3699" w:author="Luis Gerardo Gonzalez Morales" w:date="2019-02-17T10:15:00Z"/>
                <w:rFonts w:ascii="Calibri" w:eastAsia="Times New Roman" w:hAnsi="Calibri" w:cs="Times New Roman"/>
                <w:color w:val="000000"/>
                <w:sz w:val="20"/>
                <w:szCs w:val="20"/>
                <w:lang w:val="en-US" w:eastAsia="en-US"/>
              </w:rPr>
            </w:pPr>
            <w:del w:id="3700"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r w:rsidR="008B3ADA" w:rsidRPr="00E03F13" w:rsidDel="0015342A" w14:paraId="63A2D452" w14:textId="2F9DE683" w:rsidTr="00B17A3D">
        <w:trPr>
          <w:trHeight w:val="300"/>
          <w:del w:id="3701" w:author="Luis Gerardo Gonzalez Morales" w:date="2019-02-17T10:15:00Z"/>
        </w:trPr>
        <w:tc>
          <w:tcPr>
            <w:tcW w:w="960" w:type="dxa"/>
            <w:noWrap/>
            <w:hideMark/>
          </w:tcPr>
          <w:p w14:paraId="791E959E" w14:textId="147AC017" w:rsidR="008B3ADA" w:rsidRPr="0040020D" w:rsidDel="0015342A" w:rsidRDefault="008B3ADA" w:rsidP="008B3ADA">
            <w:pPr>
              <w:rPr>
                <w:del w:id="3702" w:author="Luis Gerardo Gonzalez Morales" w:date="2019-02-17T10:15:00Z"/>
                <w:rFonts w:ascii="Calibri" w:eastAsia="Times New Roman" w:hAnsi="Calibri" w:cs="Times New Roman"/>
                <w:color w:val="000000"/>
                <w:sz w:val="20"/>
                <w:szCs w:val="20"/>
                <w:lang w:val="en-US" w:eastAsia="en-US"/>
              </w:rPr>
            </w:pPr>
            <w:del w:id="3703"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255EBF05" w14:textId="4427FF9B" w:rsidR="008B3ADA" w:rsidRPr="0040020D" w:rsidDel="0015342A" w:rsidRDefault="008B3ADA" w:rsidP="008B3ADA">
            <w:pPr>
              <w:rPr>
                <w:del w:id="3704" w:author="Luis Gerardo Gonzalez Morales" w:date="2019-02-17T10:15:00Z"/>
                <w:rFonts w:ascii="Calibri" w:eastAsia="Times New Roman" w:hAnsi="Calibri" w:cs="Times New Roman"/>
                <w:color w:val="000000"/>
                <w:sz w:val="20"/>
                <w:szCs w:val="20"/>
                <w:lang w:val="en-US" w:eastAsia="en-US"/>
              </w:rPr>
            </w:pPr>
            <w:del w:id="3705" w:author="Luis Gerardo Gonzalez Morales" w:date="2019-02-17T10:15:00Z">
              <w:r w:rsidRPr="0040020D" w:rsidDel="0015342A">
                <w:rPr>
                  <w:rFonts w:ascii="Calibri" w:eastAsia="Times New Roman" w:hAnsi="Calibri" w:cs="Times New Roman"/>
                  <w:color w:val="000000"/>
                  <w:sz w:val="20"/>
                  <w:szCs w:val="20"/>
                  <w:lang w:val="en-US" w:eastAsia="en-US"/>
                </w:rPr>
                <w:delText>ESA2010</w:delText>
              </w:r>
            </w:del>
          </w:p>
        </w:tc>
        <w:tc>
          <w:tcPr>
            <w:tcW w:w="960" w:type="dxa"/>
            <w:noWrap/>
            <w:hideMark/>
          </w:tcPr>
          <w:p w14:paraId="3ED2D698" w14:textId="4D85C190" w:rsidR="008B3ADA" w:rsidRPr="0040020D" w:rsidDel="0015342A" w:rsidRDefault="008B3ADA" w:rsidP="008B3ADA">
            <w:pPr>
              <w:rPr>
                <w:del w:id="3706" w:author="Luis Gerardo Gonzalez Morales" w:date="2019-02-17T10:15:00Z"/>
                <w:rFonts w:ascii="Calibri" w:eastAsia="Times New Roman" w:hAnsi="Calibri" w:cs="Times New Roman"/>
                <w:color w:val="000000"/>
                <w:sz w:val="20"/>
                <w:szCs w:val="20"/>
                <w:lang w:val="en-US" w:eastAsia="en-US"/>
              </w:rPr>
            </w:pPr>
            <w:del w:id="3707"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397F4C67" w14:textId="1F5F8C81" w:rsidR="008B3ADA" w:rsidRPr="0040020D" w:rsidDel="0015342A" w:rsidRDefault="008B3ADA" w:rsidP="008B3ADA">
            <w:pPr>
              <w:rPr>
                <w:del w:id="3708" w:author="Luis Gerardo Gonzalez Morales" w:date="2019-02-17T10:15:00Z"/>
                <w:rFonts w:ascii="Calibri" w:eastAsia="Times New Roman" w:hAnsi="Calibri" w:cs="Times New Roman"/>
                <w:color w:val="000000"/>
                <w:sz w:val="20"/>
                <w:szCs w:val="20"/>
                <w:lang w:val="en-US" w:eastAsia="en-US"/>
              </w:rPr>
            </w:pPr>
            <w:del w:id="3709"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bl>
    <w:p w14:paraId="58E1FDB5" w14:textId="77777777" w:rsidR="006B1C22" w:rsidRDefault="006B1C22" w:rsidP="006B1C22">
      <w:pPr>
        <w:keepNext/>
        <w:jc w:val="center"/>
        <w:rPr>
          <w:ins w:id="3710" w:author="Luis Gerardo Gonzalez Morales" w:date="2019-02-17T10:37:00Z"/>
        </w:rPr>
        <w:pPrChange w:id="3711" w:author="Luis Gerardo Gonzalez Morales" w:date="2019-02-17T10:37:00Z">
          <w:pPr>
            <w:keepNext/>
          </w:pPr>
        </w:pPrChange>
      </w:pPr>
      <w:ins w:id="3712" w:author="Luis Gerardo Gonzalez Morales" w:date="2019-02-17T10:36:00Z">
        <w:r>
          <w:rPr>
            <w:b/>
            <w:bCs/>
            <w:noProof/>
          </w:rPr>
          <w:drawing>
            <wp:inline distT="0" distB="0" distL="0" distR="0" wp14:anchorId="62379AA3" wp14:editId="24D2C76A">
              <wp:extent cx="3657600" cy="2862072"/>
              <wp:effectExtent l="0" t="0" r="0" b="0"/>
              <wp:docPr id="563" name="Graph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lot_61_Q09.1.svg"/>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657600" cy="2862072"/>
                      </a:xfrm>
                      <a:prstGeom prst="rect">
                        <a:avLst/>
                      </a:prstGeom>
                    </pic:spPr>
                  </pic:pic>
                </a:graphicData>
              </a:graphic>
            </wp:inline>
          </w:drawing>
        </w:r>
      </w:ins>
    </w:p>
    <w:p w14:paraId="52C3847E" w14:textId="02C829C1" w:rsidR="006B1C22" w:rsidRDefault="006B1C22" w:rsidP="006B1C22">
      <w:pPr>
        <w:pStyle w:val="Caption"/>
        <w:jc w:val="center"/>
        <w:rPr>
          <w:ins w:id="3713" w:author="Luis Gerardo Gonzalez Morales" w:date="2019-02-17T10:36:00Z"/>
        </w:rPr>
        <w:pPrChange w:id="3714" w:author="Luis Gerardo Gonzalez Morales" w:date="2019-02-17T10:37:00Z">
          <w:pPr/>
        </w:pPrChange>
      </w:pPr>
      <w:ins w:id="3715" w:author="Luis Gerardo Gonzalez Morales" w:date="2019-02-17T10:37:00Z">
        <w:r>
          <w:t xml:space="preserve">Figure </w:t>
        </w:r>
        <w:r>
          <w:fldChar w:fldCharType="begin"/>
        </w:r>
        <w:r>
          <w:instrText xml:space="preserve"> SEQ Figure \* ARABIC </w:instrText>
        </w:r>
      </w:ins>
      <w:r>
        <w:fldChar w:fldCharType="separate"/>
      </w:r>
      <w:ins w:id="3716" w:author="Luis Gerardo Gonzalez Morales" w:date="2019-02-17T11:55:00Z">
        <w:r w:rsidR="009241EC">
          <w:rPr>
            <w:noProof/>
          </w:rPr>
          <w:t>47</w:t>
        </w:r>
      </w:ins>
      <w:ins w:id="3717" w:author="Luis Gerardo Gonzalez Morales" w:date="2019-02-17T10:37:00Z">
        <w:r>
          <w:fldChar w:fldCharType="end"/>
        </w:r>
        <w:r>
          <w:t>. SNA version currently in use</w:t>
        </w:r>
      </w:ins>
    </w:p>
    <w:p w14:paraId="78B843DF" w14:textId="2B9234D8" w:rsidR="008B3ADA" w:rsidRPr="007F2B48" w:rsidDel="007F2B48" w:rsidRDefault="008B3ADA" w:rsidP="007F2B48">
      <w:pPr>
        <w:rPr>
          <w:del w:id="3718" w:author="Luis Gerardo Gonzalez Morales" w:date="2019-02-17T10:15:00Z"/>
          <w:rFonts w:asciiTheme="majorBidi" w:hAnsiTheme="majorBidi" w:cstheme="majorBidi"/>
          <w:lang w:val="en-US"/>
          <w:rPrChange w:id="3719" w:author="Luis Gerardo Gonzalez Morales" w:date="2019-02-17T10:47:00Z">
            <w:rPr>
              <w:del w:id="3720" w:author="Luis Gerardo Gonzalez Morales" w:date="2019-02-17T10:15:00Z"/>
            </w:rPr>
          </w:rPrChange>
        </w:rPr>
        <w:pPrChange w:id="3721" w:author="Luis Gerardo Gonzalez Morales" w:date="2019-02-17T10:47:00Z">
          <w:pPr/>
        </w:pPrChange>
      </w:pPr>
    </w:p>
    <w:p w14:paraId="5010CC67" w14:textId="66BB67C2" w:rsidR="008B3ADA" w:rsidDel="007F2B48" w:rsidRDefault="007F2B48" w:rsidP="007F2B48">
      <w:pPr>
        <w:rPr>
          <w:del w:id="3722" w:author="Luis Gerardo Gonzalez Morales" w:date="2019-02-17T10:15:00Z"/>
          <w:rFonts w:asciiTheme="majorBidi" w:hAnsiTheme="majorBidi" w:cstheme="majorBidi"/>
          <w:lang w:val="en-US"/>
        </w:rPr>
        <w:pPrChange w:id="3723" w:author="Luis Gerardo Gonzalez Morales" w:date="2019-02-17T10:47:00Z">
          <w:pPr/>
        </w:pPrChange>
      </w:pPr>
      <w:ins w:id="3724" w:author="Luis Gerardo Gonzalez Morales" w:date="2019-02-17T10:46:00Z">
        <w:r w:rsidRPr="007F2B48">
          <w:rPr>
            <w:rFonts w:asciiTheme="majorBidi" w:hAnsiTheme="majorBidi" w:cstheme="majorBidi"/>
            <w:lang w:val="en-US"/>
            <w:rPrChange w:id="3725" w:author="Luis Gerardo Gonzalez Morales" w:date="2019-02-17T10:47:00Z">
              <w:rPr>
                <w:rFonts w:asciiTheme="majorBidi" w:hAnsiTheme="majorBidi" w:cstheme="majorBidi"/>
                <w:lang w:val="en-US"/>
              </w:rPr>
            </w:rPrChange>
          </w:rPr>
          <w:t>P</w:t>
        </w:r>
        <w:r w:rsidRPr="007F2B48">
          <w:rPr>
            <w:rFonts w:asciiTheme="majorBidi" w:hAnsiTheme="majorBidi" w:cstheme="majorBidi"/>
            <w:lang w:val="en-US"/>
            <w:rPrChange w:id="3726" w:author="Luis Gerardo Gonzalez Morales" w:date="2019-02-17T10:47:00Z">
              <w:rPr/>
            </w:rPrChange>
          </w:rPr>
          <w:t xml:space="preserve">opulation and housing censuses </w:t>
        </w:r>
        <w:r w:rsidRPr="007F2B48">
          <w:rPr>
            <w:rFonts w:asciiTheme="majorBidi" w:hAnsiTheme="majorBidi" w:cstheme="majorBidi"/>
            <w:lang w:val="en-US"/>
            <w:rPrChange w:id="3727" w:author="Luis Gerardo Gonzalez Morales" w:date="2019-02-17T10:47:00Z">
              <w:rPr>
                <w:rFonts w:asciiTheme="majorBidi" w:hAnsiTheme="majorBidi" w:cstheme="majorBidi"/>
                <w:lang w:val="en-US"/>
              </w:rPr>
            </w:rPrChange>
          </w:rPr>
          <w:t>are</w:t>
        </w:r>
        <w:r w:rsidRPr="007F2B48">
          <w:rPr>
            <w:rFonts w:asciiTheme="majorBidi" w:hAnsiTheme="majorBidi" w:cstheme="majorBidi"/>
            <w:lang w:val="en-US"/>
            <w:rPrChange w:id="3728" w:author="Luis Gerardo Gonzalez Morales" w:date="2019-02-17T10:47:00Z">
              <w:rPr/>
            </w:rPrChange>
          </w:rPr>
          <w:t xml:space="preserve"> one of the primary sources of data needed for formulating,</w:t>
        </w:r>
        <w:r w:rsidRPr="007F2B48">
          <w:rPr>
            <w:rFonts w:asciiTheme="majorBidi" w:hAnsiTheme="majorBidi" w:cstheme="majorBidi"/>
            <w:lang w:val="en-US"/>
            <w:rPrChange w:id="3729" w:author="Luis Gerardo Gonzalez Morales" w:date="2019-02-17T10:46:00Z">
              <w:rPr/>
            </w:rPrChange>
          </w:rPr>
          <w:t xml:space="preserve"> implementing and monitoring policies and </w:t>
        </w:r>
        <w:proofErr w:type="spellStart"/>
        <w:r w:rsidRPr="007F2B48">
          <w:rPr>
            <w:rFonts w:asciiTheme="majorBidi" w:hAnsiTheme="majorBidi" w:cstheme="majorBidi"/>
            <w:lang w:val="en-US"/>
            <w:rPrChange w:id="3730" w:author="Luis Gerardo Gonzalez Morales" w:date="2019-02-17T10:46:00Z">
              <w:rPr/>
            </w:rPrChange>
          </w:rPr>
          <w:t>programmes</w:t>
        </w:r>
        <w:proofErr w:type="spellEnd"/>
        <w:r w:rsidRPr="007F2B48">
          <w:rPr>
            <w:rFonts w:asciiTheme="majorBidi" w:hAnsiTheme="majorBidi" w:cstheme="majorBidi"/>
            <w:lang w:val="en-US"/>
            <w:rPrChange w:id="3731" w:author="Luis Gerardo Gonzalez Morales" w:date="2019-02-17T10:46:00Z">
              <w:rPr/>
            </w:rPrChange>
          </w:rPr>
          <w:t xml:space="preserve"> aimed at inclusive socioeconomic development and environmental sustainability. </w:t>
        </w:r>
      </w:ins>
      <w:ins w:id="3732" w:author="Luis Gerardo Gonzalez Morales" w:date="2019-02-17T10:47:00Z">
        <w:r>
          <w:rPr>
            <w:rFonts w:asciiTheme="majorBidi" w:hAnsiTheme="majorBidi" w:cstheme="majorBidi"/>
            <w:lang w:val="en-US"/>
          </w:rPr>
          <w:t>Moreover, t</w:t>
        </w:r>
      </w:ins>
      <w:ins w:id="3733" w:author="Luis Gerardo Gonzalez Morales" w:date="2019-02-17T10:46:00Z">
        <w:r>
          <w:rPr>
            <w:rFonts w:asciiTheme="majorBidi" w:hAnsiTheme="majorBidi" w:cstheme="majorBidi"/>
            <w:lang w:val="en-US"/>
          </w:rPr>
          <w:t>hey are</w:t>
        </w:r>
        <w:r w:rsidRPr="007F2B48">
          <w:rPr>
            <w:rFonts w:asciiTheme="majorBidi" w:hAnsiTheme="majorBidi" w:cstheme="majorBidi"/>
            <w:lang w:val="en-US"/>
            <w:rPrChange w:id="3734" w:author="Luis Gerardo Gonzalez Morales" w:date="2019-02-17T10:46:00Z">
              <w:rPr/>
            </w:rPrChange>
          </w:rPr>
          <w:t xml:space="preserve"> </w:t>
        </w:r>
      </w:ins>
      <w:ins w:id="3735" w:author="Luis Gerardo Gonzalez Morales" w:date="2019-02-17T10:47:00Z">
        <w:r>
          <w:rPr>
            <w:rFonts w:asciiTheme="majorBidi" w:hAnsiTheme="majorBidi" w:cstheme="majorBidi"/>
            <w:lang w:val="en-US"/>
          </w:rPr>
          <w:t>key</w:t>
        </w:r>
      </w:ins>
      <w:ins w:id="3736" w:author="Luis Gerardo Gonzalez Morales" w:date="2019-02-17T10:46:00Z">
        <w:r w:rsidRPr="007F2B48">
          <w:rPr>
            <w:rFonts w:asciiTheme="majorBidi" w:hAnsiTheme="majorBidi" w:cstheme="majorBidi"/>
            <w:lang w:val="en-US"/>
            <w:rPrChange w:id="3737" w:author="Luis Gerardo Gonzalez Morales" w:date="2019-02-17T10:46:00Z">
              <w:rPr/>
            </w:rPrChange>
          </w:rPr>
          <w:t xml:space="preserve"> source</w:t>
        </w:r>
      </w:ins>
      <w:ins w:id="3738" w:author="Luis Gerardo Gonzalez Morales" w:date="2019-02-17T10:47:00Z">
        <w:r>
          <w:rPr>
            <w:rFonts w:asciiTheme="majorBidi" w:hAnsiTheme="majorBidi" w:cstheme="majorBidi"/>
            <w:lang w:val="en-US"/>
          </w:rPr>
          <w:t xml:space="preserve"> of information</w:t>
        </w:r>
      </w:ins>
      <w:ins w:id="3739" w:author="Luis Gerardo Gonzalez Morales" w:date="2019-02-17T10:46:00Z">
        <w:r w:rsidRPr="007F2B48">
          <w:rPr>
            <w:rFonts w:asciiTheme="majorBidi" w:hAnsiTheme="majorBidi" w:cstheme="majorBidi"/>
            <w:lang w:val="en-US"/>
            <w:rPrChange w:id="3740" w:author="Luis Gerardo Gonzalez Morales" w:date="2019-02-17T10:46:00Z">
              <w:rPr/>
            </w:rPrChange>
          </w:rPr>
          <w:t xml:space="preserve"> for supplying disaggregated data needed for assessing the situation of people by income, sex, age, race, ethnicity, migratory status, disability and geographic location, or other characteristics.</w:t>
        </w:r>
        <w:r w:rsidRPr="007F2B48" w:rsidDel="0015342A">
          <w:rPr>
            <w:rFonts w:asciiTheme="majorBidi" w:hAnsiTheme="majorBidi" w:cstheme="majorBidi"/>
            <w:lang w:val="en-US"/>
            <w:rPrChange w:id="3741" w:author="Luis Gerardo Gonzalez Morales" w:date="2019-02-17T10:46:00Z">
              <w:rPr/>
            </w:rPrChange>
          </w:rPr>
          <w:t xml:space="preserve"> </w:t>
        </w:r>
      </w:ins>
      <w:del w:id="3742" w:author="Luis Gerardo Gonzalez Morales" w:date="2019-02-17T10:15:00Z">
        <w:r w:rsidR="008B3ADA" w:rsidRPr="007F2B48" w:rsidDel="0015342A">
          <w:rPr>
            <w:rFonts w:asciiTheme="majorBidi" w:hAnsiTheme="majorBidi" w:cstheme="majorBidi"/>
            <w:lang w:val="en-US"/>
            <w:rPrChange w:id="3743" w:author="Luis Gerardo Gonzalez Morales" w:date="2019-02-17T10:46:00Z">
              <w:rPr>
                <w:rFonts w:asciiTheme="majorBidi" w:hAnsiTheme="majorBidi" w:cstheme="majorBidi"/>
                <w:i/>
                <w:lang w:val="en-US"/>
              </w:rPr>
            </w:rPrChange>
          </w:rPr>
          <w:delText>Question 9.2</w:delText>
        </w:r>
      </w:del>
    </w:p>
    <w:p w14:paraId="2F7E7824" w14:textId="76143A96" w:rsidR="008B3ADA" w:rsidRDefault="007535F9" w:rsidP="007535F9">
      <w:pPr>
        <w:rPr>
          <w:rFonts w:asciiTheme="majorBidi" w:hAnsiTheme="majorBidi" w:cstheme="majorBidi"/>
          <w:lang w:val="en-US"/>
        </w:rPr>
        <w:pPrChange w:id="3744" w:author="Luis Gerardo Gonzalez Morales" w:date="2019-02-17T10:56:00Z">
          <w:pPr/>
        </w:pPrChange>
      </w:pPr>
      <w:ins w:id="3745" w:author="Luis Gerardo Gonzalez Morales" w:date="2019-02-17T10:56:00Z">
        <w:r>
          <w:rPr>
            <w:rFonts w:asciiTheme="majorBidi" w:hAnsiTheme="majorBidi" w:cstheme="majorBidi"/>
            <w:lang w:val="en-US"/>
          </w:rPr>
          <w:t xml:space="preserve"> </w:t>
        </w:r>
      </w:ins>
      <w:ins w:id="3746" w:author="Luis Gerardo Gonzalez Morales" w:date="2019-02-17T10:49:00Z">
        <w:r w:rsidR="007F2B48" w:rsidRPr="007F2B48">
          <w:rPr>
            <w:rFonts w:asciiTheme="majorBidi" w:hAnsiTheme="majorBidi" w:cstheme="majorBidi"/>
            <w:lang w:val="en-US"/>
          </w:rPr>
          <w:t xml:space="preserve">Since </w:t>
        </w:r>
      </w:ins>
      <w:ins w:id="3747" w:author="Luis Gerardo Gonzalez Morales" w:date="2019-02-17T10:50:00Z">
        <w:r w:rsidR="007F2B48" w:rsidRPr="007F2B48">
          <w:rPr>
            <w:rFonts w:asciiTheme="majorBidi" w:hAnsiTheme="majorBidi" w:cstheme="majorBidi"/>
            <w:lang w:val="en-US"/>
          </w:rPr>
          <w:t>1958</w:t>
        </w:r>
      </w:ins>
      <w:ins w:id="3748" w:author="Luis Gerardo Gonzalez Morales" w:date="2019-02-17T10:49:00Z">
        <w:r w:rsidR="007F2B48" w:rsidRPr="007F2B48">
          <w:rPr>
            <w:rFonts w:asciiTheme="majorBidi" w:hAnsiTheme="majorBidi" w:cstheme="majorBidi"/>
            <w:lang w:val="en-US"/>
          </w:rPr>
          <w:t>, the United Nations has issued a series of principles and recommendations for population and</w:t>
        </w:r>
      </w:ins>
      <w:ins w:id="3749" w:author="Luis Gerardo Gonzalez Morales" w:date="2019-02-17T10:51:00Z">
        <w:r w:rsidR="007F2B48">
          <w:rPr>
            <w:rFonts w:asciiTheme="majorBidi" w:hAnsiTheme="majorBidi" w:cstheme="majorBidi"/>
            <w:lang w:val="en-US"/>
          </w:rPr>
          <w:t xml:space="preserve"> </w:t>
        </w:r>
      </w:ins>
      <w:ins w:id="3750" w:author="Luis Gerardo Gonzalez Morales" w:date="2019-02-17T10:49:00Z">
        <w:r w:rsidR="007F2B48" w:rsidRPr="007F2B48">
          <w:rPr>
            <w:rFonts w:asciiTheme="majorBidi" w:hAnsiTheme="majorBidi" w:cstheme="majorBidi"/>
            <w:lang w:val="en-US"/>
          </w:rPr>
          <w:t>housing censuses</w:t>
        </w:r>
      </w:ins>
      <w:ins w:id="3751" w:author="Luis Gerardo Gonzalez Morales" w:date="2019-02-17T10:52:00Z">
        <w:r w:rsidR="007F2B48">
          <w:rPr>
            <w:rFonts w:asciiTheme="majorBidi" w:hAnsiTheme="majorBidi" w:cstheme="majorBidi"/>
            <w:lang w:val="en-US"/>
          </w:rPr>
          <w:t>, which have</w:t>
        </w:r>
      </w:ins>
      <w:ins w:id="3752" w:author="Luis Gerardo Gonzalez Morales" w:date="2019-02-17T10:49:00Z">
        <w:r w:rsidR="007F2B48" w:rsidRPr="007F2B48">
          <w:rPr>
            <w:rFonts w:asciiTheme="majorBidi" w:hAnsiTheme="majorBidi" w:cstheme="majorBidi"/>
            <w:lang w:val="en-US"/>
          </w:rPr>
          <w:t xml:space="preserve"> evolved over time in response to </w:t>
        </w:r>
      </w:ins>
      <w:ins w:id="3753" w:author="Luis Gerardo Gonzalez Morales" w:date="2019-02-17T10:52:00Z">
        <w:r w:rsidR="007F2B48">
          <w:rPr>
            <w:rFonts w:asciiTheme="majorBidi" w:hAnsiTheme="majorBidi" w:cstheme="majorBidi"/>
            <w:lang w:val="en-US"/>
          </w:rPr>
          <w:t>the latest</w:t>
        </w:r>
      </w:ins>
      <w:ins w:id="3754" w:author="Luis Gerardo Gonzalez Morales" w:date="2019-02-17T10:49:00Z">
        <w:r w:rsidR="007F2B48" w:rsidRPr="007F2B48">
          <w:rPr>
            <w:rFonts w:asciiTheme="majorBidi" w:hAnsiTheme="majorBidi" w:cstheme="majorBidi"/>
            <w:lang w:val="en-US"/>
          </w:rPr>
          <w:t xml:space="preserve"> practices and national</w:t>
        </w:r>
      </w:ins>
      <w:ins w:id="3755" w:author="Luis Gerardo Gonzalez Morales" w:date="2019-02-17T10:51:00Z">
        <w:r w:rsidR="007F2B48">
          <w:rPr>
            <w:rFonts w:asciiTheme="majorBidi" w:hAnsiTheme="majorBidi" w:cstheme="majorBidi"/>
            <w:lang w:val="en-US"/>
          </w:rPr>
          <w:t xml:space="preserve"> </w:t>
        </w:r>
      </w:ins>
      <w:ins w:id="3756" w:author="Luis Gerardo Gonzalez Morales" w:date="2019-02-17T10:49:00Z">
        <w:r w:rsidR="007F2B48" w:rsidRPr="007F2B48">
          <w:rPr>
            <w:rFonts w:asciiTheme="majorBidi" w:hAnsiTheme="majorBidi" w:cstheme="majorBidi"/>
            <w:lang w:val="en-US"/>
          </w:rPr>
          <w:t>needs</w:t>
        </w:r>
      </w:ins>
      <w:ins w:id="3757" w:author="Luis Gerardo Gonzalez Morales" w:date="2019-02-17T10:52:00Z">
        <w:r w:rsidR="007F2B48">
          <w:rPr>
            <w:rFonts w:asciiTheme="majorBidi" w:hAnsiTheme="majorBidi" w:cstheme="majorBidi"/>
            <w:lang w:val="en-US"/>
          </w:rPr>
          <w:t xml:space="preserve">. </w:t>
        </w:r>
      </w:ins>
      <w:ins w:id="3758" w:author="Luis Gerardo Gonzalez Morales" w:date="2019-02-17T10:49:00Z">
        <w:r w:rsidR="007F2B48" w:rsidRPr="007F2B48">
          <w:rPr>
            <w:rFonts w:asciiTheme="majorBidi" w:hAnsiTheme="majorBidi" w:cstheme="majorBidi"/>
            <w:lang w:val="en-US"/>
          </w:rPr>
          <w:t>The last</w:t>
        </w:r>
      </w:ins>
      <w:ins w:id="3759" w:author="Luis Gerardo Gonzalez Morales" w:date="2019-02-17T10:52:00Z">
        <w:r w:rsidR="007F2B48">
          <w:rPr>
            <w:rFonts w:asciiTheme="majorBidi" w:hAnsiTheme="majorBidi" w:cstheme="majorBidi"/>
            <w:lang w:val="en-US"/>
          </w:rPr>
          <w:t xml:space="preserve"> two </w:t>
        </w:r>
      </w:ins>
      <w:ins w:id="3760" w:author="Luis Gerardo Gonzalez Morales" w:date="2019-02-17T10:49:00Z">
        <w:r w:rsidR="007F2B48" w:rsidRPr="007F2B48">
          <w:rPr>
            <w:rFonts w:asciiTheme="majorBidi" w:hAnsiTheme="majorBidi" w:cstheme="majorBidi"/>
            <w:lang w:val="en-US"/>
          </w:rPr>
          <w:t xml:space="preserve">global </w:t>
        </w:r>
      </w:ins>
      <w:ins w:id="3761" w:author="Luis Gerardo Gonzalez Morales" w:date="2019-02-17T10:53:00Z">
        <w:r w:rsidR="007F2B48" w:rsidRPr="007F2B48">
          <w:rPr>
            <w:rFonts w:asciiTheme="majorBidi" w:hAnsiTheme="majorBidi" w:cstheme="majorBidi"/>
            <w:lang w:val="en-US"/>
          </w:rPr>
          <w:t xml:space="preserve">Principles and Recommendations for Population and Housing Censuses </w:t>
        </w:r>
      </w:ins>
      <w:ins w:id="3762" w:author="Luis Gerardo Gonzalez Morales" w:date="2019-02-17T10:49:00Z">
        <w:r w:rsidR="007F2B48" w:rsidRPr="007F2B48">
          <w:rPr>
            <w:rFonts w:asciiTheme="majorBidi" w:hAnsiTheme="majorBidi" w:cstheme="majorBidi"/>
            <w:lang w:val="en-US"/>
          </w:rPr>
          <w:t xml:space="preserve">were published in 2008 </w:t>
        </w:r>
      </w:ins>
      <w:ins w:id="3763" w:author="Luis Gerardo Gonzalez Morales" w:date="2019-02-17T10:53:00Z">
        <w:r w:rsidR="007F2B48">
          <w:rPr>
            <w:rFonts w:asciiTheme="majorBidi" w:hAnsiTheme="majorBidi" w:cstheme="majorBidi"/>
            <w:lang w:val="en-US"/>
          </w:rPr>
          <w:t>(</w:t>
        </w:r>
      </w:ins>
      <w:ins w:id="3764" w:author="Luis Gerardo Gonzalez Morales" w:date="2019-02-17T10:49:00Z">
        <w:r w:rsidR="007F2B48" w:rsidRPr="007F2B48">
          <w:rPr>
            <w:rFonts w:asciiTheme="majorBidi" w:hAnsiTheme="majorBidi" w:cstheme="majorBidi"/>
            <w:lang w:val="en-US"/>
          </w:rPr>
          <w:t>Revision 2</w:t>
        </w:r>
      </w:ins>
      <w:ins w:id="3765" w:author="Luis Gerardo Gonzalez Morales" w:date="2019-02-17T10:53:00Z">
        <w:r w:rsidR="007F2B48">
          <w:rPr>
            <w:rFonts w:asciiTheme="majorBidi" w:hAnsiTheme="majorBidi" w:cstheme="majorBidi"/>
            <w:lang w:val="en-US"/>
          </w:rPr>
          <w:t>) and in 2017 (Revision 3)</w:t>
        </w:r>
      </w:ins>
      <w:ins w:id="3766" w:author="Luis Gerardo Gonzalez Morales" w:date="2019-02-17T10:49:00Z">
        <w:r w:rsidR="007F2B48" w:rsidRPr="007F2B48">
          <w:rPr>
            <w:rFonts w:asciiTheme="majorBidi" w:hAnsiTheme="majorBidi" w:cstheme="majorBidi"/>
            <w:lang w:val="en-US"/>
          </w:rPr>
          <w:t xml:space="preserve"> in preparation for the</w:t>
        </w:r>
      </w:ins>
      <w:ins w:id="3767" w:author="Luis Gerardo Gonzalez Morales" w:date="2019-02-17T10:54:00Z">
        <w:r w:rsidR="007F2B48">
          <w:rPr>
            <w:rFonts w:asciiTheme="majorBidi" w:hAnsiTheme="majorBidi" w:cstheme="majorBidi"/>
            <w:lang w:val="en-US"/>
          </w:rPr>
          <w:t xml:space="preserve"> 2010 and the</w:t>
        </w:r>
      </w:ins>
      <w:ins w:id="3768" w:author="Luis Gerardo Gonzalez Morales" w:date="2019-02-17T10:49:00Z">
        <w:r w:rsidR="007F2B48" w:rsidRPr="007F2B48">
          <w:rPr>
            <w:rFonts w:asciiTheme="majorBidi" w:hAnsiTheme="majorBidi" w:cstheme="majorBidi"/>
            <w:lang w:val="en-US"/>
          </w:rPr>
          <w:t xml:space="preserve"> 2020 World Population and Housing Census Programme</w:t>
        </w:r>
      </w:ins>
      <w:ins w:id="3769" w:author="Luis Gerardo Gonzalez Morales" w:date="2019-02-17T10:54:00Z">
        <w:r w:rsidR="007F2B48">
          <w:rPr>
            <w:rFonts w:asciiTheme="majorBidi" w:hAnsiTheme="majorBidi" w:cstheme="majorBidi"/>
            <w:lang w:val="en-US"/>
          </w:rPr>
          <w:t>s, respectively</w:t>
        </w:r>
      </w:ins>
      <w:ins w:id="3770" w:author="Luis Gerardo Gonzalez Morales" w:date="2019-02-17T10:49:00Z">
        <w:r w:rsidR="007F2B48" w:rsidRPr="007F2B48">
          <w:rPr>
            <w:rFonts w:asciiTheme="majorBidi" w:hAnsiTheme="majorBidi" w:cstheme="majorBidi"/>
            <w:lang w:val="en-US"/>
          </w:rPr>
          <w:t>.</w:t>
        </w:r>
        <w:r w:rsidR="007F2B48" w:rsidRPr="007F2B48" w:rsidDel="007F2B48">
          <w:rPr>
            <w:rFonts w:asciiTheme="majorBidi" w:hAnsiTheme="majorBidi" w:cstheme="majorBidi"/>
            <w:lang w:val="en-US"/>
          </w:rPr>
          <w:t xml:space="preserve"> </w:t>
        </w:r>
      </w:ins>
      <w:ins w:id="3771" w:author="Luis Gerardo Gonzalez Morales" w:date="2019-02-17T10:56:00Z">
        <w:r>
          <w:rPr>
            <w:rFonts w:asciiTheme="majorBidi" w:hAnsiTheme="majorBidi" w:cstheme="majorBidi"/>
            <w:lang w:val="en-US"/>
          </w:rPr>
          <w:t xml:space="preserve"> In this regard, </w:t>
        </w:r>
      </w:ins>
      <w:del w:id="3772" w:author="Luis Gerardo Gonzalez Morales" w:date="2019-02-17T10:45:00Z">
        <w:r w:rsidR="008B3ADA" w:rsidDel="007F2B48">
          <w:rPr>
            <w:rFonts w:asciiTheme="majorBidi" w:hAnsiTheme="majorBidi" w:cstheme="majorBidi"/>
            <w:lang w:val="en-US"/>
          </w:rPr>
          <w:delText>Results</w:delText>
        </w:r>
      </w:del>
      <w:ins w:id="3773" w:author="Luis Gerardo Gonzalez Morales" w:date="2019-02-17T10:56:00Z">
        <w:r>
          <w:rPr>
            <w:rFonts w:asciiTheme="majorBidi" w:hAnsiTheme="majorBidi" w:cstheme="majorBidi"/>
            <w:lang w:val="en-US"/>
          </w:rPr>
          <w:t>t</w:t>
        </w:r>
      </w:ins>
      <w:ins w:id="3774" w:author="Luis Gerardo Gonzalez Morales" w:date="2019-02-17T10:54:00Z">
        <w:r w:rsidR="007F2B48">
          <w:rPr>
            <w:rFonts w:asciiTheme="majorBidi" w:hAnsiTheme="majorBidi" w:cstheme="majorBidi"/>
            <w:lang w:val="en-US"/>
          </w:rPr>
          <w:t>he 2018 Questionnaire</w:t>
        </w:r>
      </w:ins>
      <w:r w:rsidR="008B3ADA">
        <w:rPr>
          <w:rFonts w:asciiTheme="majorBidi" w:hAnsiTheme="majorBidi" w:cstheme="majorBidi"/>
          <w:lang w:val="en-US"/>
        </w:rPr>
        <w:t xml:space="preserve"> </w:t>
      </w:r>
      <w:ins w:id="3775" w:author="Luis Gerardo Gonzalez Morales" w:date="2019-02-17T10:54:00Z">
        <w:r w:rsidR="007F2B48">
          <w:rPr>
            <w:rFonts w:asciiTheme="majorBidi" w:hAnsiTheme="majorBidi" w:cstheme="majorBidi"/>
            <w:lang w:val="en-US"/>
          </w:rPr>
          <w:t xml:space="preserve">on </w:t>
        </w:r>
        <w:r w:rsidR="007F2B48">
          <w:rPr>
            <w:rFonts w:asciiTheme="majorBidi" w:hAnsiTheme="majorBidi" w:cstheme="majorBidi"/>
            <w:lang w:val="en-US"/>
          </w:rPr>
          <w:lastRenderedPageBreak/>
          <w:t xml:space="preserve">the implementation of the </w:t>
        </w:r>
      </w:ins>
      <w:ins w:id="3776" w:author="Luis Gerardo Gonzalez Morales" w:date="2019-02-17T11:43:00Z">
        <w:r w:rsidR="00E559E4">
          <w:rPr>
            <w:rFonts w:asciiTheme="majorBidi" w:hAnsiTheme="majorBidi" w:cstheme="majorBidi"/>
            <w:lang w:val="en-US"/>
          </w:rPr>
          <w:t>UNFPOS</w:t>
        </w:r>
      </w:ins>
      <w:ins w:id="3777" w:author="Luis Gerardo Gonzalez Morales" w:date="2019-02-17T10:54:00Z">
        <w:r w:rsidR="007F2B48">
          <w:rPr>
            <w:rFonts w:asciiTheme="majorBidi" w:hAnsiTheme="majorBidi" w:cstheme="majorBidi"/>
            <w:lang w:val="en-US"/>
          </w:rPr>
          <w:t xml:space="preserve"> </w:t>
        </w:r>
      </w:ins>
      <w:r w:rsidR="008B3ADA">
        <w:rPr>
          <w:rFonts w:asciiTheme="majorBidi" w:hAnsiTheme="majorBidi" w:cstheme="majorBidi"/>
          <w:lang w:val="en-US"/>
        </w:rPr>
        <w:t>show</w:t>
      </w:r>
      <w:ins w:id="3778" w:author="Luis Gerardo Gonzalez Morales" w:date="2019-02-17T10:54:00Z">
        <w:r w:rsidR="007F2B48">
          <w:rPr>
            <w:rFonts w:asciiTheme="majorBidi" w:hAnsiTheme="majorBidi" w:cstheme="majorBidi"/>
            <w:lang w:val="en-US"/>
          </w:rPr>
          <w:t>ed</w:t>
        </w:r>
      </w:ins>
      <w:ins w:id="3779" w:author="Luis Gerardo Gonzalez Morales" w:date="2019-02-17T10:55:00Z">
        <w:r>
          <w:rPr>
            <w:rFonts w:asciiTheme="majorBidi" w:hAnsiTheme="majorBidi" w:cstheme="majorBidi"/>
            <w:lang w:val="en-US"/>
          </w:rPr>
          <w:t xml:space="preserve"> </w:t>
        </w:r>
      </w:ins>
      <w:del w:id="3780" w:author="Luis Gerardo Gonzalez Morales" w:date="2019-02-17T10:54:00Z">
        <w:r w:rsidR="008B3ADA" w:rsidDel="007F2B48">
          <w:rPr>
            <w:rFonts w:asciiTheme="majorBidi" w:hAnsiTheme="majorBidi" w:cstheme="majorBidi"/>
            <w:lang w:val="en-US"/>
          </w:rPr>
          <w:delText xml:space="preserve"> </w:delText>
        </w:r>
      </w:del>
      <w:r w:rsidR="008B3ADA">
        <w:rPr>
          <w:rFonts w:asciiTheme="majorBidi" w:hAnsiTheme="majorBidi" w:cstheme="majorBidi"/>
          <w:lang w:val="en-US"/>
        </w:rPr>
        <w:t xml:space="preserve">that only </w:t>
      </w:r>
      <w:del w:id="3781" w:author="Luis Gerardo Gonzalez Morales" w:date="2019-02-17T10:55:00Z">
        <w:r w:rsidR="008B3ADA" w:rsidDel="007535F9">
          <w:rPr>
            <w:rFonts w:asciiTheme="majorBidi" w:hAnsiTheme="majorBidi" w:cstheme="majorBidi"/>
            <w:lang w:val="en-US"/>
          </w:rPr>
          <w:delText xml:space="preserve">three </w:delText>
        </w:r>
      </w:del>
      <w:ins w:id="3782" w:author="Luis Gerardo Gonzalez Morales" w:date="2019-02-17T10:55:00Z">
        <w:r>
          <w:rPr>
            <w:rFonts w:asciiTheme="majorBidi" w:hAnsiTheme="majorBidi" w:cstheme="majorBidi"/>
            <w:lang w:val="en-US"/>
          </w:rPr>
          <w:t xml:space="preserve">3 </w:t>
        </w:r>
      </w:ins>
      <w:del w:id="3783" w:author="Luis Gerardo Gonzalez Morales" w:date="2019-02-13T20:59:00Z">
        <w:r w:rsidR="008B3ADA" w:rsidDel="00D83CAF">
          <w:rPr>
            <w:rFonts w:asciiTheme="majorBidi" w:hAnsiTheme="majorBidi" w:cstheme="majorBidi"/>
            <w:lang w:val="en-US"/>
          </w:rPr>
          <w:delText>per cent</w:delText>
        </w:r>
      </w:del>
      <w:ins w:id="3784" w:author="Luis Gerardo Gonzalez Morales" w:date="2019-02-13T20:59:00Z">
        <w:r w:rsidR="00D83CAF">
          <w:rPr>
            <w:rFonts w:asciiTheme="majorBidi" w:hAnsiTheme="majorBidi" w:cstheme="majorBidi"/>
            <w:lang w:val="en-US"/>
          </w:rPr>
          <w:t>percent</w:t>
        </w:r>
      </w:ins>
      <w:r w:rsidR="008B3ADA">
        <w:rPr>
          <w:rFonts w:asciiTheme="majorBidi" w:hAnsiTheme="majorBidi" w:cstheme="majorBidi"/>
          <w:lang w:val="en-US"/>
        </w:rPr>
        <w:t xml:space="preserve"> of the countries are not implementing the </w:t>
      </w:r>
      <w:r w:rsidR="008B3ADA" w:rsidRPr="00973589">
        <w:rPr>
          <w:rFonts w:asciiTheme="majorBidi" w:hAnsiTheme="majorBidi" w:cstheme="majorBidi"/>
          <w:lang w:val="en-US"/>
        </w:rPr>
        <w:t>Principles and Recommendations for Population and Housing Censuses</w:t>
      </w:r>
      <w:r w:rsidR="008B3ADA">
        <w:rPr>
          <w:rFonts w:asciiTheme="majorBidi" w:hAnsiTheme="majorBidi" w:cstheme="majorBidi"/>
          <w:lang w:val="en-US"/>
        </w:rPr>
        <w:t xml:space="preserve"> in their latest census </w:t>
      </w:r>
      <w:proofErr w:type="spellStart"/>
      <w:r w:rsidR="008B3ADA">
        <w:rPr>
          <w:rFonts w:asciiTheme="majorBidi" w:hAnsiTheme="majorBidi" w:cstheme="majorBidi"/>
          <w:lang w:val="en-US"/>
        </w:rPr>
        <w:t>programme</w:t>
      </w:r>
      <w:proofErr w:type="spellEnd"/>
      <w:r w:rsidR="008B3ADA">
        <w:rPr>
          <w:rFonts w:asciiTheme="majorBidi" w:hAnsiTheme="majorBidi" w:cstheme="majorBidi"/>
          <w:lang w:val="en-US"/>
        </w:rPr>
        <w:t>. Seventy-two are implementing it fully</w:t>
      </w:r>
      <w:ins w:id="3785" w:author="Luis Gerardo Gonzalez Morales" w:date="2019-02-17T10:55:00Z">
        <w:r>
          <w:rPr>
            <w:rFonts w:asciiTheme="majorBidi" w:hAnsiTheme="majorBidi" w:cstheme="majorBidi"/>
            <w:lang w:val="en-US"/>
          </w:rPr>
          <w:t xml:space="preserve">, </w:t>
        </w:r>
      </w:ins>
      <w:del w:id="3786" w:author="Luis Gerardo Gonzalez Morales" w:date="2019-02-17T10:55:00Z">
        <w:r w:rsidR="008B3ADA" w:rsidDel="007535F9">
          <w:rPr>
            <w:rFonts w:asciiTheme="majorBidi" w:hAnsiTheme="majorBidi" w:cstheme="majorBidi"/>
            <w:lang w:val="en-US"/>
          </w:rPr>
          <w:delText xml:space="preserve"> </w:delText>
        </w:r>
      </w:del>
      <w:r w:rsidR="008B3ADA">
        <w:rPr>
          <w:rFonts w:asciiTheme="majorBidi" w:hAnsiTheme="majorBidi" w:cstheme="majorBidi"/>
          <w:lang w:val="en-US"/>
        </w:rPr>
        <w:t xml:space="preserve">while 25 </w:t>
      </w:r>
      <w:del w:id="3787" w:author="Luis Gerardo Gonzalez Morales" w:date="2019-02-13T20:59:00Z">
        <w:r w:rsidR="008B3ADA" w:rsidDel="00D83CAF">
          <w:rPr>
            <w:rFonts w:asciiTheme="majorBidi" w:hAnsiTheme="majorBidi" w:cstheme="majorBidi"/>
            <w:lang w:val="en-US"/>
          </w:rPr>
          <w:delText>per cent</w:delText>
        </w:r>
      </w:del>
      <w:ins w:id="3788" w:author="Luis Gerardo Gonzalez Morales" w:date="2019-02-13T20:59:00Z">
        <w:r w:rsidR="00D83CAF">
          <w:rPr>
            <w:rFonts w:asciiTheme="majorBidi" w:hAnsiTheme="majorBidi" w:cstheme="majorBidi"/>
            <w:lang w:val="en-US"/>
          </w:rPr>
          <w:t>percent</w:t>
        </w:r>
      </w:ins>
      <w:r w:rsidR="008B3ADA">
        <w:rPr>
          <w:rFonts w:asciiTheme="majorBidi" w:hAnsiTheme="majorBidi" w:cstheme="majorBidi"/>
          <w:lang w:val="en-US"/>
        </w:rPr>
        <w:t xml:space="preserve"> are </w:t>
      </w:r>
      <w:del w:id="3789" w:author="Luis Gerardo Gonzalez Morales" w:date="2019-02-17T10:55:00Z">
        <w:r w:rsidR="008B3ADA" w:rsidDel="007535F9">
          <w:rPr>
            <w:rFonts w:asciiTheme="majorBidi" w:hAnsiTheme="majorBidi" w:cstheme="majorBidi"/>
            <w:lang w:val="en-US"/>
          </w:rPr>
          <w:delText xml:space="preserve">partially </w:delText>
        </w:r>
      </w:del>
      <w:r w:rsidR="008B3ADA">
        <w:rPr>
          <w:rFonts w:asciiTheme="majorBidi" w:hAnsiTheme="majorBidi" w:cstheme="majorBidi"/>
          <w:lang w:val="en-US"/>
        </w:rPr>
        <w:t xml:space="preserve">implementing </w:t>
      </w:r>
      <w:del w:id="3790" w:author="Luis Gerardo Gonzalez Morales" w:date="2019-02-17T10:55:00Z">
        <w:r w:rsidR="008B3ADA" w:rsidDel="007535F9">
          <w:rPr>
            <w:rFonts w:asciiTheme="majorBidi" w:hAnsiTheme="majorBidi" w:cstheme="majorBidi"/>
            <w:lang w:val="en-US"/>
          </w:rPr>
          <w:delText>the Principles</w:delText>
        </w:r>
      </w:del>
      <w:ins w:id="3791" w:author="Luis Gerardo Gonzalez Morales" w:date="2019-02-17T10:55:00Z">
        <w:r>
          <w:rPr>
            <w:rFonts w:asciiTheme="majorBidi" w:hAnsiTheme="majorBidi" w:cstheme="majorBidi"/>
            <w:lang w:val="en-US"/>
          </w:rPr>
          <w:t>them partially</w:t>
        </w:r>
      </w:ins>
      <w:r w:rsidR="008B3ADA">
        <w:rPr>
          <w:rFonts w:asciiTheme="majorBidi" w:hAnsiTheme="majorBidi" w:cstheme="majorBidi"/>
          <w:lang w:val="en-US"/>
        </w:rPr>
        <w:t>.</w:t>
      </w:r>
    </w:p>
    <w:tbl>
      <w:tblPr>
        <w:tblStyle w:val="TableGrid"/>
        <w:tblW w:w="0" w:type="auto"/>
        <w:tblLook w:val="04A0" w:firstRow="1" w:lastRow="0" w:firstColumn="1" w:lastColumn="0" w:noHBand="0" w:noVBand="1"/>
      </w:tblPr>
      <w:tblGrid>
        <w:gridCol w:w="470"/>
        <w:gridCol w:w="7473"/>
        <w:gridCol w:w="502"/>
        <w:gridCol w:w="571"/>
      </w:tblGrid>
      <w:tr w:rsidR="008B3ADA" w:rsidRPr="008B6886" w:rsidDel="007B2E0F" w14:paraId="01420789" w14:textId="0B8CACFA" w:rsidTr="007B2E0F">
        <w:trPr>
          <w:trHeight w:val="900"/>
          <w:del w:id="3792" w:author="Luis Gerardo Gonzalez Morales" w:date="2019-02-17T10:42:00Z"/>
        </w:trPr>
        <w:tc>
          <w:tcPr>
            <w:tcW w:w="470" w:type="dxa"/>
            <w:hideMark/>
          </w:tcPr>
          <w:p w14:paraId="21D3C60F" w14:textId="287B597B" w:rsidR="008B3ADA" w:rsidRPr="0040020D" w:rsidDel="007B2E0F" w:rsidRDefault="008B3ADA" w:rsidP="008B3ADA">
            <w:pPr>
              <w:rPr>
                <w:del w:id="3793" w:author="Luis Gerardo Gonzalez Morales" w:date="2019-02-17T10:42:00Z"/>
                <w:rFonts w:ascii="Calibri" w:eastAsia="Times New Roman" w:hAnsi="Calibri" w:cs="Times New Roman"/>
                <w:color w:val="000000"/>
                <w:sz w:val="20"/>
                <w:szCs w:val="20"/>
                <w:lang w:val="en-US" w:eastAsia="en-US"/>
              </w:rPr>
            </w:pPr>
            <w:del w:id="3794" w:author="Luis Gerardo Gonzalez Morales" w:date="2019-02-17T10:42:00Z">
              <w:r w:rsidRPr="0040020D" w:rsidDel="007B2E0F">
                <w:rPr>
                  <w:rFonts w:ascii="Calibri" w:eastAsia="Times New Roman" w:hAnsi="Calibri" w:cs="Times New Roman"/>
                  <w:color w:val="000000"/>
                  <w:sz w:val="20"/>
                  <w:szCs w:val="20"/>
                  <w:lang w:val="en-US" w:eastAsia="en-US"/>
                </w:rPr>
                <w:delText>9.2</w:delText>
              </w:r>
            </w:del>
          </w:p>
        </w:tc>
        <w:tc>
          <w:tcPr>
            <w:tcW w:w="7473" w:type="dxa"/>
            <w:hideMark/>
          </w:tcPr>
          <w:p w14:paraId="54620424" w14:textId="5649A290" w:rsidR="008B3ADA" w:rsidRPr="0040020D" w:rsidDel="007B2E0F" w:rsidRDefault="008B3ADA" w:rsidP="008B3ADA">
            <w:pPr>
              <w:rPr>
                <w:del w:id="3795" w:author="Luis Gerardo Gonzalez Morales" w:date="2019-02-17T10:42:00Z"/>
                <w:rFonts w:ascii="Calibri" w:eastAsia="Times New Roman" w:hAnsi="Calibri" w:cs="Times New Roman"/>
                <w:color w:val="000000"/>
                <w:sz w:val="20"/>
                <w:szCs w:val="20"/>
                <w:lang w:val="en-US" w:eastAsia="en-US"/>
              </w:rPr>
            </w:pPr>
            <w:del w:id="3796" w:author="Luis Gerardo Gonzalez Morales" w:date="2019-02-17T10:42:00Z">
              <w:r w:rsidRPr="0040020D" w:rsidDel="007B2E0F">
                <w:rPr>
                  <w:rFonts w:ascii="Calibri" w:eastAsia="Times New Roman" w:hAnsi="Calibri" w:cs="Times New Roman"/>
                  <w:color w:val="000000"/>
                  <w:sz w:val="20"/>
                  <w:szCs w:val="20"/>
                  <w:lang w:val="en-US" w:eastAsia="en-US"/>
                </w:rPr>
                <w:delText>To what extent are the Principles and Recommendations for Population and Housing Censuses, Rev. 3 (for census undertaken after 2015) or Rev. 2 (for census undertaken before 2015) being implemented in the latest census programme in your country?</w:delText>
              </w:r>
            </w:del>
          </w:p>
        </w:tc>
        <w:tc>
          <w:tcPr>
            <w:tcW w:w="502" w:type="dxa"/>
            <w:hideMark/>
          </w:tcPr>
          <w:p w14:paraId="4F45B8FC" w14:textId="61EE5C61" w:rsidR="008B3ADA" w:rsidRPr="0040020D" w:rsidDel="007B2E0F" w:rsidRDefault="008B3ADA" w:rsidP="008B3ADA">
            <w:pPr>
              <w:rPr>
                <w:del w:id="3797" w:author="Luis Gerardo Gonzalez Morales" w:date="2019-02-17T10:42:00Z"/>
                <w:rFonts w:ascii="Calibri" w:eastAsia="Times New Roman" w:hAnsi="Calibri" w:cs="Times New Roman"/>
                <w:color w:val="000000"/>
                <w:sz w:val="20"/>
                <w:szCs w:val="20"/>
                <w:lang w:val="en-US" w:eastAsia="en-US"/>
              </w:rPr>
            </w:pPr>
            <w:del w:id="3798" w:author="Luis Gerardo Gonzalez Morales" w:date="2019-02-17T10:42:00Z">
              <w:r w:rsidRPr="0040020D" w:rsidDel="007B2E0F">
                <w:rPr>
                  <w:rFonts w:ascii="Calibri" w:eastAsia="Times New Roman" w:hAnsi="Calibri" w:cs="Times New Roman"/>
                  <w:color w:val="000000"/>
                  <w:sz w:val="20"/>
                  <w:szCs w:val="20"/>
                  <w:lang w:val="en-US" w:eastAsia="en-US"/>
                </w:rPr>
                <w:delText>No.</w:delText>
              </w:r>
            </w:del>
          </w:p>
        </w:tc>
        <w:tc>
          <w:tcPr>
            <w:tcW w:w="571" w:type="dxa"/>
            <w:hideMark/>
          </w:tcPr>
          <w:p w14:paraId="40D68891" w14:textId="105AEEED" w:rsidR="008B3ADA" w:rsidRPr="0040020D" w:rsidDel="007B2E0F" w:rsidRDefault="008B3ADA" w:rsidP="008B3ADA">
            <w:pPr>
              <w:rPr>
                <w:del w:id="3799" w:author="Luis Gerardo Gonzalez Morales" w:date="2019-02-17T10:42:00Z"/>
                <w:rFonts w:ascii="Calibri" w:eastAsia="Times New Roman" w:hAnsi="Calibri" w:cs="Times New Roman"/>
                <w:color w:val="000000"/>
                <w:sz w:val="20"/>
                <w:szCs w:val="20"/>
                <w:lang w:val="en-US" w:eastAsia="en-US"/>
              </w:rPr>
            </w:pPr>
            <w:del w:id="3800" w:author="Luis Gerardo Gonzalez Morales" w:date="2019-02-17T10:42:00Z">
              <w:r w:rsidRPr="0040020D" w:rsidDel="007B2E0F">
                <w:rPr>
                  <w:rFonts w:ascii="Calibri" w:eastAsia="Times New Roman" w:hAnsi="Calibri" w:cs="Times New Roman"/>
                  <w:color w:val="000000"/>
                  <w:sz w:val="20"/>
                  <w:szCs w:val="20"/>
                  <w:lang w:val="en-US" w:eastAsia="en-US"/>
                </w:rPr>
                <w:delText>%</w:delText>
              </w:r>
            </w:del>
          </w:p>
        </w:tc>
      </w:tr>
      <w:tr w:rsidR="008B3ADA" w:rsidRPr="008B6886" w:rsidDel="007B2E0F" w14:paraId="1D695FBA" w14:textId="67C882D7" w:rsidTr="007B2E0F">
        <w:trPr>
          <w:trHeight w:val="300"/>
          <w:del w:id="3801" w:author="Luis Gerardo Gonzalez Morales" w:date="2019-02-17T10:42:00Z"/>
        </w:trPr>
        <w:tc>
          <w:tcPr>
            <w:tcW w:w="470" w:type="dxa"/>
            <w:hideMark/>
          </w:tcPr>
          <w:p w14:paraId="5D27B29D" w14:textId="2ED4B31C" w:rsidR="008B3ADA" w:rsidRPr="0040020D" w:rsidDel="007B2E0F" w:rsidRDefault="008B3ADA" w:rsidP="008B3ADA">
            <w:pPr>
              <w:rPr>
                <w:del w:id="3802" w:author="Luis Gerardo Gonzalez Morales" w:date="2019-02-17T10:42:00Z"/>
                <w:rFonts w:ascii="Calibri" w:eastAsia="Times New Roman" w:hAnsi="Calibri" w:cs="Times New Roman"/>
                <w:color w:val="000000"/>
                <w:sz w:val="20"/>
                <w:szCs w:val="20"/>
                <w:lang w:val="en-US" w:eastAsia="en-US"/>
              </w:rPr>
            </w:pPr>
            <w:del w:id="3803"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56FC1271" w14:textId="30E80D2B" w:rsidR="008B3ADA" w:rsidRPr="0040020D" w:rsidDel="007B2E0F" w:rsidRDefault="008B3ADA" w:rsidP="008B3ADA">
            <w:pPr>
              <w:rPr>
                <w:del w:id="3804" w:author="Luis Gerardo Gonzalez Morales" w:date="2019-02-17T10:42:00Z"/>
                <w:rFonts w:ascii="Calibri" w:eastAsia="Times New Roman" w:hAnsi="Calibri" w:cs="Times New Roman"/>
                <w:color w:val="000000"/>
                <w:sz w:val="20"/>
                <w:szCs w:val="20"/>
                <w:lang w:val="en-US" w:eastAsia="en-US"/>
              </w:rPr>
            </w:pPr>
            <w:del w:id="3805" w:author="Luis Gerardo Gonzalez Morales" w:date="2019-02-17T10:42:00Z">
              <w:r w:rsidRPr="0040020D" w:rsidDel="007B2E0F">
                <w:rPr>
                  <w:rFonts w:ascii="Calibri" w:eastAsia="Times New Roman" w:hAnsi="Calibri" w:cs="Times New Roman"/>
                  <w:color w:val="000000"/>
                  <w:sz w:val="20"/>
                  <w:szCs w:val="20"/>
                  <w:lang w:val="en-US" w:eastAsia="en-US"/>
                </w:rPr>
                <w:delText>Fully</w:delText>
              </w:r>
            </w:del>
          </w:p>
        </w:tc>
        <w:tc>
          <w:tcPr>
            <w:tcW w:w="502" w:type="dxa"/>
            <w:hideMark/>
          </w:tcPr>
          <w:p w14:paraId="1F5C6374" w14:textId="514DF5D9" w:rsidR="008B3ADA" w:rsidRPr="0040020D" w:rsidDel="007B2E0F" w:rsidRDefault="008B3ADA" w:rsidP="008B3ADA">
            <w:pPr>
              <w:rPr>
                <w:del w:id="3806" w:author="Luis Gerardo Gonzalez Morales" w:date="2019-02-17T10:42:00Z"/>
                <w:rFonts w:ascii="Calibri" w:eastAsia="Times New Roman" w:hAnsi="Calibri" w:cs="Times New Roman"/>
                <w:color w:val="000000"/>
                <w:sz w:val="20"/>
                <w:szCs w:val="20"/>
                <w:lang w:val="en-US" w:eastAsia="en-US"/>
              </w:rPr>
            </w:pPr>
            <w:del w:id="3807" w:author="Luis Gerardo Gonzalez Morales" w:date="2019-02-17T10:42:00Z">
              <w:r w:rsidRPr="0040020D" w:rsidDel="007B2E0F">
                <w:rPr>
                  <w:rFonts w:ascii="Calibri" w:eastAsia="Times New Roman" w:hAnsi="Calibri" w:cs="Times New Roman"/>
                  <w:color w:val="000000"/>
                  <w:sz w:val="20"/>
                  <w:szCs w:val="20"/>
                  <w:lang w:val="en-US" w:eastAsia="en-US"/>
                </w:rPr>
                <w:delText>67</w:delText>
              </w:r>
            </w:del>
          </w:p>
        </w:tc>
        <w:tc>
          <w:tcPr>
            <w:tcW w:w="571" w:type="dxa"/>
            <w:hideMark/>
          </w:tcPr>
          <w:p w14:paraId="366009EB" w14:textId="36DD6DC2" w:rsidR="008B3ADA" w:rsidRPr="0040020D" w:rsidDel="007B2E0F" w:rsidRDefault="008B3ADA" w:rsidP="008B3ADA">
            <w:pPr>
              <w:rPr>
                <w:del w:id="3808" w:author="Luis Gerardo Gonzalez Morales" w:date="2019-02-17T10:42:00Z"/>
                <w:rFonts w:ascii="Calibri" w:eastAsia="Times New Roman" w:hAnsi="Calibri" w:cs="Times New Roman"/>
                <w:color w:val="000000"/>
                <w:sz w:val="20"/>
                <w:szCs w:val="20"/>
                <w:lang w:val="en-US" w:eastAsia="en-US"/>
              </w:rPr>
            </w:pPr>
            <w:del w:id="3809" w:author="Luis Gerardo Gonzalez Morales" w:date="2019-02-17T10:42:00Z">
              <w:r w:rsidRPr="0040020D" w:rsidDel="007B2E0F">
                <w:rPr>
                  <w:rFonts w:ascii="Calibri" w:eastAsia="Times New Roman" w:hAnsi="Calibri" w:cs="Times New Roman"/>
                  <w:color w:val="000000"/>
                  <w:sz w:val="20"/>
                  <w:szCs w:val="20"/>
                  <w:lang w:val="en-US" w:eastAsia="en-US"/>
                </w:rPr>
                <w:delText>72</w:delText>
              </w:r>
            </w:del>
          </w:p>
        </w:tc>
      </w:tr>
      <w:tr w:rsidR="008B3ADA" w:rsidRPr="008B6886" w:rsidDel="007B2E0F" w14:paraId="2C9F9E44" w14:textId="0CC63D15" w:rsidTr="007B2E0F">
        <w:trPr>
          <w:trHeight w:val="300"/>
          <w:del w:id="3810" w:author="Luis Gerardo Gonzalez Morales" w:date="2019-02-17T10:42:00Z"/>
        </w:trPr>
        <w:tc>
          <w:tcPr>
            <w:tcW w:w="470" w:type="dxa"/>
            <w:hideMark/>
          </w:tcPr>
          <w:p w14:paraId="6E8A36DD" w14:textId="12506A5E" w:rsidR="008B3ADA" w:rsidRPr="0040020D" w:rsidDel="007B2E0F" w:rsidRDefault="008B3ADA" w:rsidP="008B3ADA">
            <w:pPr>
              <w:rPr>
                <w:del w:id="3811" w:author="Luis Gerardo Gonzalez Morales" w:date="2019-02-17T10:42:00Z"/>
                <w:rFonts w:ascii="Calibri" w:eastAsia="Times New Roman" w:hAnsi="Calibri" w:cs="Times New Roman"/>
                <w:color w:val="000000"/>
                <w:sz w:val="20"/>
                <w:szCs w:val="20"/>
                <w:lang w:val="en-US" w:eastAsia="en-US"/>
              </w:rPr>
            </w:pPr>
            <w:del w:id="3812"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4767A363" w14:textId="320D6015" w:rsidR="008B3ADA" w:rsidRPr="0040020D" w:rsidDel="007B2E0F" w:rsidRDefault="008B3ADA" w:rsidP="008B3ADA">
            <w:pPr>
              <w:rPr>
                <w:del w:id="3813" w:author="Luis Gerardo Gonzalez Morales" w:date="2019-02-17T10:42:00Z"/>
                <w:rFonts w:ascii="Calibri" w:eastAsia="Times New Roman" w:hAnsi="Calibri" w:cs="Times New Roman"/>
                <w:color w:val="000000"/>
                <w:sz w:val="20"/>
                <w:szCs w:val="20"/>
                <w:lang w:val="en-US" w:eastAsia="en-US"/>
              </w:rPr>
            </w:pPr>
            <w:del w:id="3814" w:author="Luis Gerardo Gonzalez Morales" w:date="2019-02-17T10:42:00Z">
              <w:r w:rsidRPr="0040020D" w:rsidDel="007B2E0F">
                <w:rPr>
                  <w:rFonts w:ascii="Calibri" w:eastAsia="Times New Roman" w:hAnsi="Calibri" w:cs="Times New Roman"/>
                  <w:color w:val="000000"/>
                  <w:sz w:val="20"/>
                  <w:szCs w:val="20"/>
                  <w:lang w:val="en-US" w:eastAsia="en-US"/>
                </w:rPr>
                <w:delText>Partially</w:delText>
              </w:r>
            </w:del>
          </w:p>
        </w:tc>
        <w:tc>
          <w:tcPr>
            <w:tcW w:w="502" w:type="dxa"/>
            <w:hideMark/>
          </w:tcPr>
          <w:p w14:paraId="6DF3E467" w14:textId="462BC77E" w:rsidR="008B3ADA" w:rsidRPr="0040020D" w:rsidDel="007B2E0F" w:rsidRDefault="008B3ADA" w:rsidP="008B3ADA">
            <w:pPr>
              <w:rPr>
                <w:del w:id="3815" w:author="Luis Gerardo Gonzalez Morales" w:date="2019-02-17T10:42:00Z"/>
                <w:rFonts w:ascii="Calibri" w:eastAsia="Times New Roman" w:hAnsi="Calibri" w:cs="Times New Roman"/>
                <w:color w:val="000000"/>
                <w:sz w:val="20"/>
                <w:szCs w:val="20"/>
                <w:lang w:val="en-US" w:eastAsia="en-US"/>
              </w:rPr>
            </w:pPr>
            <w:del w:id="3816" w:author="Luis Gerardo Gonzalez Morales" w:date="2019-02-17T10:42:00Z">
              <w:r w:rsidRPr="0040020D" w:rsidDel="007B2E0F">
                <w:rPr>
                  <w:rFonts w:ascii="Calibri" w:eastAsia="Times New Roman" w:hAnsi="Calibri" w:cs="Times New Roman"/>
                  <w:color w:val="000000"/>
                  <w:sz w:val="20"/>
                  <w:szCs w:val="20"/>
                  <w:lang w:val="en-US" w:eastAsia="en-US"/>
                </w:rPr>
                <w:delText>23</w:delText>
              </w:r>
            </w:del>
          </w:p>
        </w:tc>
        <w:tc>
          <w:tcPr>
            <w:tcW w:w="571" w:type="dxa"/>
            <w:hideMark/>
          </w:tcPr>
          <w:p w14:paraId="408E42A6" w14:textId="1890F9A7" w:rsidR="008B3ADA" w:rsidRPr="0040020D" w:rsidDel="007B2E0F" w:rsidRDefault="008B3ADA" w:rsidP="008B3ADA">
            <w:pPr>
              <w:rPr>
                <w:del w:id="3817" w:author="Luis Gerardo Gonzalez Morales" w:date="2019-02-17T10:42:00Z"/>
                <w:rFonts w:ascii="Calibri" w:eastAsia="Times New Roman" w:hAnsi="Calibri" w:cs="Times New Roman"/>
                <w:color w:val="000000"/>
                <w:sz w:val="20"/>
                <w:szCs w:val="20"/>
                <w:lang w:val="en-US" w:eastAsia="en-US"/>
              </w:rPr>
            </w:pPr>
            <w:del w:id="3818" w:author="Luis Gerardo Gonzalez Morales" w:date="2019-02-17T10:42:00Z">
              <w:r w:rsidRPr="0040020D" w:rsidDel="007B2E0F">
                <w:rPr>
                  <w:rFonts w:ascii="Calibri" w:eastAsia="Times New Roman" w:hAnsi="Calibri" w:cs="Times New Roman"/>
                  <w:color w:val="000000"/>
                  <w:sz w:val="20"/>
                  <w:szCs w:val="20"/>
                  <w:lang w:val="en-US" w:eastAsia="en-US"/>
                </w:rPr>
                <w:delText>24.7</w:delText>
              </w:r>
            </w:del>
          </w:p>
        </w:tc>
      </w:tr>
      <w:tr w:rsidR="008B3ADA" w:rsidRPr="008B6886" w:rsidDel="007B2E0F" w14:paraId="3A750F06" w14:textId="45E762DB" w:rsidTr="007B2E0F">
        <w:trPr>
          <w:trHeight w:val="300"/>
          <w:del w:id="3819" w:author="Luis Gerardo Gonzalez Morales" w:date="2019-02-17T10:42:00Z"/>
        </w:trPr>
        <w:tc>
          <w:tcPr>
            <w:tcW w:w="470" w:type="dxa"/>
            <w:hideMark/>
          </w:tcPr>
          <w:p w14:paraId="028766E1" w14:textId="2C22180F" w:rsidR="008B3ADA" w:rsidRPr="0040020D" w:rsidDel="007B2E0F" w:rsidRDefault="008B3ADA" w:rsidP="008B3ADA">
            <w:pPr>
              <w:rPr>
                <w:del w:id="3820" w:author="Luis Gerardo Gonzalez Morales" w:date="2019-02-17T10:42:00Z"/>
                <w:rFonts w:ascii="Calibri" w:eastAsia="Times New Roman" w:hAnsi="Calibri" w:cs="Times New Roman"/>
                <w:color w:val="000000"/>
                <w:sz w:val="20"/>
                <w:szCs w:val="20"/>
                <w:lang w:val="en-US" w:eastAsia="en-US"/>
              </w:rPr>
            </w:pPr>
            <w:del w:id="3821"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1F8286DA" w14:textId="3301D197" w:rsidR="008B3ADA" w:rsidRPr="0040020D" w:rsidDel="007B2E0F" w:rsidRDefault="008B3ADA" w:rsidP="008B3ADA">
            <w:pPr>
              <w:rPr>
                <w:del w:id="3822" w:author="Luis Gerardo Gonzalez Morales" w:date="2019-02-17T10:42:00Z"/>
                <w:rFonts w:ascii="Calibri" w:eastAsia="Times New Roman" w:hAnsi="Calibri" w:cs="Times New Roman"/>
                <w:color w:val="000000"/>
                <w:sz w:val="20"/>
                <w:szCs w:val="20"/>
                <w:lang w:val="en-US" w:eastAsia="en-US"/>
              </w:rPr>
            </w:pPr>
            <w:del w:id="3823" w:author="Luis Gerardo Gonzalez Morales" w:date="2019-02-17T10:42:00Z">
              <w:r w:rsidRPr="0040020D" w:rsidDel="007B2E0F">
                <w:rPr>
                  <w:rFonts w:ascii="Calibri" w:eastAsia="Times New Roman" w:hAnsi="Calibri" w:cs="Times New Roman"/>
                  <w:color w:val="000000"/>
                  <w:sz w:val="20"/>
                  <w:szCs w:val="20"/>
                  <w:lang w:val="en-US" w:eastAsia="en-US"/>
                </w:rPr>
                <w:delText>Not implemented</w:delText>
              </w:r>
            </w:del>
          </w:p>
        </w:tc>
        <w:tc>
          <w:tcPr>
            <w:tcW w:w="502" w:type="dxa"/>
            <w:hideMark/>
          </w:tcPr>
          <w:p w14:paraId="6D7C2D1D" w14:textId="67D25509" w:rsidR="008B3ADA" w:rsidRPr="0040020D" w:rsidDel="007B2E0F" w:rsidRDefault="008B3ADA" w:rsidP="008B3ADA">
            <w:pPr>
              <w:rPr>
                <w:del w:id="3824" w:author="Luis Gerardo Gonzalez Morales" w:date="2019-02-17T10:42:00Z"/>
                <w:rFonts w:ascii="Calibri" w:eastAsia="Times New Roman" w:hAnsi="Calibri" w:cs="Times New Roman"/>
                <w:color w:val="000000"/>
                <w:sz w:val="20"/>
                <w:szCs w:val="20"/>
                <w:lang w:val="en-US" w:eastAsia="en-US"/>
              </w:rPr>
            </w:pPr>
            <w:del w:id="3825" w:author="Luis Gerardo Gonzalez Morales" w:date="2019-02-17T10:42:00Z">
              <w:r w:rsidRPr="0040020D" w:rsidDel="007B2E0F">
                <w:rPr>
                  <w:rFonts w:ascii="Calibri" w:eastAsia="Times New Roman" w:hAnsi="Calibri" w:cs="Times New Roman"/>
                  <w:color w:val="000000"/>
                  <w:sz w:val="20"/>
                  <w:szCs w:val="20"/>
                  <w:lang w:val="en-US" w:eastAsia="en-US"/>
                </w:rPr>
                <w:delText>3</w:delText>
              </w:r>
            </w:del>
          </w:p>
        </w:tc>
        <w:tc>
          <w:tcPr>
            <w:tcW w:w="571" w:type="dxa"/>
            <w:hideMark/>
          </w:tcPr>
          <w:p w14:paraId="4FDBB329" w14:textId="0B15298B" w:rsidR="008B3ADA" w:rsidRPr="0040020D" w:rsidDel="007B2E0F" w:rsidRDefault="008B3ADA" w:rsidP="008B3ADA">
            <w:pPr>
              <w:rPr>
                <w:del w:id="3826" w:author="Luis Gerardo Gonzalez Morales" w:date="2019-02-17T10:42:00Z"/>
                <w:rFonts w:ascii="Calibri" w:eastAsia="Times New Roman" w:hAnsi="Calibri" w:cs="Times New Roman"/>
                <w:color w:val="000000"/>
                <w:sz w:val="20"/>
                <w:szCs w:val="20"/>
                <w:lang w:val="en-US" w:eastAsia="en-US"/>
              </w:rPr>
            </w:pPr>
            <w:del w:id="3827" w:author="Luis Gerardo Gonzalez Morales" w:date="2019-02-17T10:42:00Z">
              <w:r w:rsidRPr="0040020D" w:rsidDel="007B2E0F">
                <w:rPr>
                  <w:rFonts w:ascii="Calibri" w:eastAsia="Times New Roman" w:hAnsi="Calibri" w:cs="Times New Roman"/>
                  <w:color w:val="000000"/>
                  <w:sz w:val="20"/>
                  <w:szCs w:val="20"/>
                  <w:lang w:val="en-US" w:eastAsia="en-US"/>
                </w:rPr>
                <w:delText>3.2</w:delText>
              </w:r>
            </w:del>
          </w:p>
        </w:tc>
      </w:tr>
      <w:tr w:rsidR="008B3ADA" w:rsidRPr="008B6886" w:rsidDel="007B2E0F" w14:paraId="1F38BC74" w14:textId="24F36B28" w:rsidTr="007B2E0F">
        <w:trPr>
          <w:trHeight w:val="300"/>
          <w:del w:id="3828" w:author="Luis Gerardo Gonzalez Morales" w:date="2019-02-17T10:42:00Z"/>
        </w:trPr>
        <w:tc>
          <w:tcPr>
            <w:tcW w:w="470" w:type="dxa"/>
            <w:hideMark/>
          </w:tcPr>
          <w:p w14:paraId="37CE3EEF" w14:textId="58C84F96" w:rsidR="008B3ADA" w:rsidRPr="0040020D" w:rsidDel="007B2E0F" w:rsidRDefault="008B3ADA" w:rsidP="008B3ADA">
            <w:pPr>
              <w:rPr>
                <w:del w:id="3829" w:author="Luis Gerardo Gonzalez Morales" w:date="2019-02-17T10:42:00Z"/>
                <w:rFonts w:ascii="Calibri" w:eastAsia="Times New Roman" w:hAnsi="Calibri" w:cs="Times New Roman"/>
                <w:color w:val="000000"/>
                <w:sz w:val="20"/>
                <w:szCs w:val="20"/>
                <w:lang w:val="en-US" w:eastAsia="en-US"/>
              </w:rPr>
            </w:pPr>
            <w:del w:id="3830"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7E5123EC" w14:textId="17A21A24" w:rsidR="008B3ADA" w:rsidRPr="0040020D" w:rsidDel="007B2E0F" w:rsidRDefault="008B3ADA" w:rsidP="008B3ADA">
            <w:pPr>
              <w:rPr>
                <w:del w:id="3831" w:author="Luis Gerardo Gonzalez Morales" w:date="2019-02-17T10:42:00Z"/>
                <w:rFonts w:ascii="Calibri" w:eastAsia="Times New Roman" w:hAnsi="Calibri" w:cs="Times New Roman"/>
                <w:color w:val="000000"/>
                <w:sz w:val="20"/>
                <w:szCs w:val="20"/>
                <w:lang w:val="en-US" w:eastAsia="en-US"/>
              </w:rPr>
            </w:pPr>
            <w:del w:id="3832" w:author="Luis Gerardo Gonzalez Morales" w:date="2019-02-17T10:42:00Z">
              <w:r w:rsidRPr="0040020D" w:rsidDel="007B2E0F">
                <w:rPr>
                  <w:rFonts w:ascii="Calibri" w:eastAsia="Times New Roman" w:hAnsi="Calibri" w:cs="Times New Roman"/>
                  <w:color w:val="000000"/>
                  <w:sz w:val="20"/>
                  <w:szCs w:val="20"/>
                  <w:lang w:val="en-US" w:eastAsia="en-US"/>
                </w:rPr>
                <w:delText>Total</w:delText>
              </w:r>
            </w:del>
          </w:p>
        </w:tc>
        <w:tc>
          <w:tcPr>
            <w:tcW w:w="502" w:type="dxa"/>
            <w:hideMark/>
          </w:tcPr>
          <w:p w14:paraId="09DC116B" w14:textId="40D19917" w:rsidR="008B3ADA" w:rsidRPr="0040020D" w:rsidDel="007B2E0F" w:rsidRDefault="008B3ADA" w:rsidP="008B3ADA">
            <w:pPr>
              <w:rPr>
                <w:del w:id="3833" w:author="Luis Gerardo Gonzalez Morales" w:date="2019-02-17T10:42:00Z"/>
                <w:rFonts w:ascii="Calibri" w:eastAsia="Times New Roman" w:hAnsi="Calibri" w:cs="Times New Roman"/>
                <w:color w:val="000000"/>
                <w:sz w:val="20"/>
                <w:szCs w:val="20"/>
                <w:lang w:val="en-US" w:eastAsia="en-US"/>
              </w:rPr>
            </w:pPr>
            <w:del w:id="3834" w:author="Luis Gerardo Gonzalez Morales" w:date="2019-02-17T10:42:00Z">
              <w:r w:rsidRPr="0040020D" w:rsidDel="007B2E0F">
                <w:rPr>
                  <w:rFonts w:ascii="Calibri" w:eastAsia="Times New Roman" w:hAnsi="Calibri" w:cs="Times New Roman"/>
                  <w:color w:val="000000"/>
                  <w:sz w:val="20"/>
                  <w:szCs w:val="20"/>
                  <w:lang w:val="en-US" w:eastAsia="en-US"/>
                </w:rPr>
                <w:delText>93</w:delText>
              </w:r>
            </w:del>
          </w:p>
        </w:tc>
        <w:tc>
          <w:tcPr>
            <w:tcW w:w="571" w:type="dxa"/>
            <w:hideMark/>
          </w:tcPr>
          <w:p w14:paraId="5A94F2F0" w14:textId="43EAE22B" w:rsidR="008B3ADA" w:rsidRPr="0040020D" w:rsidDel="007B2E0F" w:rsidRDefault="008B3ADA" w:rsidP="008B3ADA">
            <w:pPr>
              <w:rPr>
                <w:del w:id="3835" w:author="Luis Gerardo Gonzalez Morales" w:date="2019-02-17T10:42:00Z"/>
                <w:rFonts w:ascii="Calibri" w:eastAsia="Times New Roman" w:hAnsi="Calibri" w:cs="Times New Roman"/>
                <w:color w:val="000000"/>
                <w:sz w:val="20"/>
                <w:szCs w:val="20"/>
                <w:lang w:val="en-US" w:eastAsia="en-US"/>
              </w:rPr>
            </w:pPr>
            <w:del w:id="3836" w:author="Luis Gerardo Gonzalez Morales" w:date="2019-02-17T10:42:00Z">
              <w:r w:rsidRPr="0040020D" w:rsidDel="007B2E0F">
                <w:rPr>
                  <w:rFonts w:ascii="Calibri" w:eastAsia="Times New Roman" w:hAnsi="Calibri" w:cs="Times New Roman"/>
                  <w:color w:val="000000"/>
                  <w:sz w:val="20"/>
                  <w:szCs w:val="20"/>
                  <w:lang w:val="en-US" w:eastAsia="en-US"/>
                </w:rPr>
                <w:delText>100</w:delText>
              </w:r>
            </w:del>
          </w:p>
        </w:tc>
      </w:tr>
    </w:tbl>
    <w:p w14:paraId="69A3286A" w14:textId="77777777" w:rsidR="007B2E0F" w:rsidRDefault="007B2E0F" w:rsidP="007F2B48">
      <w:pPr>
        <w:keepNext/>
        <w:jc w:val="center"/>
        <w:rPr>
          <w:ins w:id="3837" w:author="Luis Gerardo Gonzalez Morales" w:date="2019-02-17T10:43:00Z"/>
        </w:rPr>
        <w:pPrChange w:id="3838" w:author="Luis Gerardo Gonzalez Morales" w:date="2019-02-17T10:45:00Z">
          <w:pPr/>
        </w:pPrChange>
      </w:pPr>
      <w:ins w:id="3839" w:author="Luis Gerardo Gonzalez Morales" w:date="2019-02-17T10:43:00Z">
        <w:r>
          <w:rPr>
            <w:b/>
            <w:bCs/>
            <w:noProof/>
          </w:rPr>
          <w:drawing>
            <wp:inline distT="0" distB="0" distL="0" distR="0" wp14:anchorId="67DE403D" wp14:editId="4864A85D">
              <wp:extent cx="3566160" cy="1783080"/>
              <wp:effectExtent l="0" t="0" r="0" b="7620"/>
              <wp:docPr id="564" name="Graph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lot_62_Q09.2.svg"/>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566160" cy="1783080"/>
                      </a:xfrm>
                      <a:prstGeom prst="rect">
                        <a:avLst/>
                      </a:prstGeom>
                    </pic:spPr>
                  </pic:pic>
                </a:graphicData>
              </a:graphic>
            </wp:inline>
          </w:drawing>
        </w:r>
      </w:ins>
    </w:p>
    <w:p w14:paraId="3FE2B091" w14:textId="3B75CFC9" w:rsidR="000E4272" w:rsidRDefault="007B2E0F" w:rsidP="007F2B48">
      <w:pPr>
        <w:pStyle w:val="Caption"/>
        <w:jc w:val="center"/>
        <w:rPr>
          <w:ins w:id="3840" w:author="Luis Gerardo Gonzalez Morales" w:date="2019-02-17T10:43:00Z"/>
          <w:rFonts w:asciiTheme="majorBidi" w:hAnsiTheme="majorBidi" w:cstheme="majorBidi"/>
          <w:iCs/>
          <w:lang w:val="en-US"/>
        </w:rPr>
        <w:pPrChange w:id="3841" w:author="Luis Gerardo Gonzalez Morales" w:date="2019-02-17T10:45:00Z">
          <w:pPr/>
        </w:pPrChange>
      </w:pPr>
      <w:ins w:id="3842" w:author="Luis Gerardo Gonzalez Morales" w:date="2019-02-17T10:43:00Z">
        <w:r>
          <w:t xml:space="preserve">Figure </w:t>
        </w:r>
        <w:r>
          <w:fldChar w:fldCharType="begin"/>
        </w:r>
        <w:r>
          <w:instrText xml:space="preserve"> SEQ Figure \* ARABIC </w:instrText>
        </w:r>
      </w:ins>
      <w:r>
        <w:fldChar w:fldCharType="separate"/>
      </w:r>
      <w:ins w:id="3843" w:author="Luis Gerardo Gonzalez Morales" w:date="2019-02-17T11:55:00Z">
        <w:r w:rsidR="009241EC">
          <w:rPr>
            <w:noProof/>
          </w:rPr>
          <w:t>48</w:t>
        </w:r>
      </w:ins>
      <w:ins w:id="3844" w:author="Luis Gerardo Gonzalez Morales" w:date="2019-02-17T10:43:00Z">
        <w:r>
          <w:fldChar w:fldCharType="end"/>
        </w:r>
        <w:r>
          <w:rPr>
            <w:lang w:val="en-US"/>
          </w:rPr>
          <w:t xml:space="preserve">. </w:t>
        </w:r>
      </w:ins>
      <w:ins w:id="3845" w:author="Luis Gerardo Gonzalez Morales" w:date="2019-02-17T10:44:00Z">
        <w:r>
          <w:rPr>
            <w:lang w:val="en-US"/>
          </w:rPr>
          <w:t>Implementation of</w:t>
        </w:r>
      </w:ins>
      <w:ins w:id="3846" w:author="Luis Gerardo Gonzalez Morales" w:date="2019-02-17T10:43:00Z">
        <w:r w:rsidRPr="007B2E0F">
          <w:rPr>
            <w:lang w:val="en-US"/>
          </w:rPr>
          <w:t xml:space="preserve"> Principles and Recommendations for Population and Housing Censuses</w:t>
        </w:r>
      </w:ins>
      <w:ins w:id="3847" w:author="Luis Gerardo Gonzalez Morales" w:date="2019-02-17T10:44:00Z">
        <w:r w:rsidR="007F2B48">
          <w:rPr>
            <w:lang w:val="en-US"/>
          </w:rPr>
          <w:t xml:space="preserve"> in</w:t>
        </w:r>
        <w:r w:rsidR="007F2B48" w:rsidRPr="007B2E0F">
          <w:rPr>
            <w:lang w:val="en-US"/>
          </w:rPr>
          <w:t xml:space="preserve"> latest census </w:t>
        </w:r>
        <w:proofErr w:type="spellStart"/>
        <w:r w:rsidR="007F2B48" w:rsidRPr="007B2E0F">
          <w:rPr>
            <w:lang w:val="en-US"/>
          </w:rPr>
          <w:t>programme</w:t>
        </w:r>
        <w:proofErr w:type="spellEnd"/>
        <w:r w:rsidR="007F2B48">
          <w:rPr>
            <w:lang w:val="en-US"/>
          </w:rPr>
          <w:t xml:space="preserve"> (</w:t>
        </w:r>
      </w:ins>
      <w:ins w:id="3848" w:author="Luis Gerardo Gonzalez Morales" w:date="2019-02-17T10:43:00Z">
        <w:r w:rsidRPr="007B2E0F">
          <w:rPr>
            <w:lang w:val="en-US"/>
          </w:rPr>
          <w:t>Rev. 3 for census undertaken after 2015</w:t>
        </w:r>
      </w:ins>
      <w:ins w:id="3849" w:author="Luis Gerardo Gonzalez Morales" w:date="2019-02-17T10:44:00Z">
        <w:r w:rsidR="007F2B48">
          <w:rPr>
            <w:lang w:val="en-US"/>
          </w:rPr>
          <w:t xml:space="preserve"> </w:t>
        </w:r>
      </w:ins>
      <w:ins w:id="3850" w:author="Luis Gerardo Gonzalez Morales" w:date="2019-02-17T10:43:00Z">
        <w:r w:rsidRPr="007B2E0F">
          <w:rPr>
            <w:lang w:val="en-US"/>
          </w:rPr>
          <w:t>or Rev. 2 for census undertaken before 2015)</w:t>
        </w:r>
      </w:ins>
    </w:p>
    <w:p w14:paraId="52AC0384" w14:textId="6E773044" w:rsidR="007B2E0F" w:rsidRPr="007B2E0F" w:rsidDel="00A7364F" w:rsidRDefault="007B2E0F" w:rsidP="008B3ADA">
      <w:pPr>
        <w:rPr>
          <w:del w:id="3851" w:author="Luis Gerardo Gonzalez Morales" w:date="2019-02-17T11:08:00Z"/>
          <w:rFonts w:asciiTheme="majorBidi" w:hAnsiTheme="majorBidi" w:cstheme="majorBidi"/>
          <w:iCs/>
          <w:lang w:val="en-US"/>
          <w:rPrChange w:id="3852" w:author="Luis Gerardo Gonzalez Morales" w:date="2019-02-17T10:43:00Z">
            <w:rPr>
              <w:del w:id="3853" w:author="Luis Gerardo Gonzalez Morales" w:date="2019-02-17T11:08:00Z"/>
              <w:rFonts w:asciiTheme="majorBidi" w:hAnsiTheme="majorBidi" w:cstheme="majorBidi"/>
              <w:i/>
              <w:lang w:val="en-US"/>
            </w:rPr>
          </w:rPrChange>
        </w:rPr>
      </w:pPr>
    </w:p>
    <w:p w14:paraId="17E66C4C" w14:textId="2962A7B6" w:rsidR="008B3ADA" w:rsidRPr="00441C9A" w:rsidDel="007B2E0F" w:rsidRDefault="008B3ADA" w:rsidP="00441C9A">
      <w:pPr>
        <w:rPr>
          <w:del w:id="3854" w:author="Luis Gerardo Gonzalez Morales" w:date="2019-02-17T10:42:00Z"/>
          <w:rFonts w:asciiTheme="majorBidi" w:hAnsiTheme="majorBidi" w:cstheme="majorBidi"/>
          <w:lang w:val="en-US"/>
          <w:rPrChange w:id="3855" w:author="Luis Gerardo Gonzalez Morales" w:date="2019-02-17T10:58:00Z">
            <w:rPr>
              <w:del w:id="3856" w:author="Luis Gerardo Gonzalez Morales" w:date="2019-02-17T10:42:00Z"/>
              <w:rFonts w:asciiTheme="majorBidi" w:hAnsiTheme="majorBidi" w:cstheme="majorBidi"/>
              <w:i/>
              <w:lang w:val="en-US"/>
            </w:rPr>
          </w:rPrChange>
        </w:rPr>
        <w:pPrChange w:id="3857" w:author="Luis Gerardo Gonzalez Morales" w:date="2019-02-17T10:59:00Z">
          <w:pPr/>
        </w:pPrChange>
      </w:pPr>
      <w:del w:id="3858" w:author="Luis Gerardo Gonzalez Morales" w:date="2019-02-17T10:42:00Z">
        <w:r w:rsidRPr="00441C9A" w:rsidDel="007B2E0F">
          <w:rPr>
            <w:rFonts w:asciiTheme="majorBidi" w:hAnsiTheme="majorBidi" w:cstheme="majorBidi"/>
            <w:lang w:val="en-US"/>
            <w:rPrChange w:id="3859" w:author="Luis Gerardo Gonzalez Morales" w:date="2019-02-17T10:58:00Z">
              <w:rPr>
                <w:rFonts w:asciiTheme="majorBidi" w:hAnsiTheme="majorBidi" w:cstheme="majorBidi"/>
                <w:i/>
                <w:lang w:val="en-US"/>
              </w:rPr>
            </w:rPrChange>
          </w:rPr>
          <w:delText>Question 9.3</w:delText>
        </w:r>
      </w:del>
    </w:p>
    <w:p w14:paraId="7DD54E96" w14:textId="70444DF4" w:rsidR="008B3ADA" w:rsidRPr="00441C9A" w:rsidRDefault="00BE6875" w:rsidP="00A7364F">
      <w:pPr>
        <w:rPr>
          <w:rFonts w:asciiTheme="majorBidi" w:hAnsiTheme="majorBidi" w:cstheme="majorBidi"/>
          <w:lang w:val="en-US"/>
          <w:rPrChange w:id="3860" w:author="Luis Gerardo Gonzalez Morales" w:date="2019-02-17T10:58:00Z">
            <w:rPr>
              <w:rFonts w:asciiTheme="majorBidi" w:hAnsiTheme="majorBidi" w:cstheme="majorBidi"/>
            </w:rPr>
          </w:rPrChange>
        </w:rPr>
        <w:pPrChange w:id="3861" w:author="Luis Gerardo Gonzalez Morales" w:date="2019-02-17T11:08:00Z">
          <w:pPr/>
        </w:pPrChange>
      </w:pPr>
      <w:ins w:id="3862" w:author="Luis Gerardo Gonzalez Morales" w:date="2019-02-17T11:07:00Z">
        <w:r>
          <w:rPr>
            <w:rFonts w:asciiTheme="majorBidi" w:hAnsiTheme="majorBidi" w:cstheme="majorBidi"/>
            <w:lang w:val="en-US"/>
          </w:rPr>
          <w:t xml:space="preserve">Official </w:t>
        </w:r>
      </w:ins>
      <w:ins w:id="3863" w:author="Luis Gerardo Gonzalez Morales" w:date="2019-02-17T10:58:00Z">
        <w:r w:rsidR="00441C9A" w:rsidRPr="00441C9A">
          <w:rPr>
            <w:rFonts w:asciiTheme="majorBidi" w:hAnsiTheme="majorBidi" w:cstheme="majorBidi"/>
            <w:lang w:val="en-US"/>
            <w:rPrChange w:id="3864" w:author="Luis Gerardo Gonzalez Morales" w:date="2019-02-17T10:58:00Z">
              <w:rPr>
                <w:rFonts w:asciiTheme="majorBidi" w:hAnsiTheme="majorBidi" w:cstheme="majorBidi"/>
                <w:i/>
                <w:lang w:val="en-US"/>
              </w:rPr>
            </w:rPrChange>
          </w:rPr>
          <w:t>statistics</w:t>
        </w:r>
      </w:ins>
      <w:ins w:id="3865" w:author="Luis Gerardo Gonzalez Morales" w:date="2019-02-17T11:07:00Z">
        <w:r>
          <w:rPr>
            <w:rFonts w:asciiTheme="majorBidi" w:hAnsiTheme="majorBidi" w:cstheme="majorBidi"/>
            <w:lang w:val="en-US"/>
          </w:rPr>
          <w:t xml:space="preserve"> on time-use</w:t>
        </w:r>
      </w:ins>
      <w:ins w:id="3866" w:author="Luis Gerardo Gonzalez Morales" w:date="2019-02-17T10:58:00Z">
        <w:r w:rsidR="00441C9A" w:rsidRPr="00441C9A">
          <w:rPr>
            <w:rFonts w:asciiTheme="majorBidi" w:hAnsiTheme="majorBidi" w:cstheme="majorBidi"/>
            <w:lang w:val="en-US"/>
            <w:rPrChange w:id="3867" w:author="Luis Gerardo Gonzalez Morales" w:date="2019-02-17T10:58:00Z">
              <w:rPr>
                <w:rFonts w:asciiTheme="majorBidi" w:hAnsiTheme="majorBidi" w:cstheme="majorBidi"/>
                <w:i/>
                <w:lang w:val="en-US"/>
              </w:rPr>
            </w:rPrChange>
          </w:rPr>
          <w:t xml:space="preserve"> </w:t>
        </w:r>
      </w:ins>
      <w:ins w:id="3868" w:author="Luis Gerardo Gonzalez Morales" w:date="2019-02-17T11:07:00Z">
        <w:r>
          <w:rPr>
            <w:rFonts w:asciiTheme="majorBidi" w:hAnsiTheme="majorBidi" w:cstheme="majorBidi"/>
            <w:lang w:val="en-US"/>
          </w:rPr>
          <w:t>are an important</w:t>
        </w:r>
      </w:ins>
      <w:ins w:id="3869" w:author="Luis Gerardo Gonzalez Morales" w:date="2019-02-17T10:58:00Z">
        <w:r w:rsidR="00441C9A" w:rsidRPr="00441C9A">
          <w:rPr>
            <w:rFonts w:asciiTheme="majorBidi" w:hAnsiTheme="majorBidi" w:cstheme="majorBidi"/>
            <w:lang w:val="en-US"/>
            <w:rPrChange w:id="3870" w:author="Luis Gerardo Gonzalez Morales" w:date="2019-02-17T10:58:00Z">
              <w:rPr>
                <w:rFonts w:asciiTheme="majorBidi" w:hAnsiTheme="majorBidi" w:cstheme="majorBidi"/>
                <w:i/>
                <w:lang w:val="en-US"/>
              </w:rPr>
            </w:rPrChange>
          </w:rPr>
          <w:t xml:space="preserve"> tool for exploring a wide range of policy concerns</w:t>
        </w:r>
      </w:ins>
      <w:ins w:id="3871" w:author="Luis Gerardo Gonzalez Morales" w:date="2019-02-17T10:59:00Z">
        <w:r w:rsidR="00441C9A">
          <w:rPr>
            <w:rFonts w:asciiTheme="majorBidi" w:hAnsiTheme="majorBidi" w:cstheme="majorBidi"/>
            <w:lang w:val="en-US"/>
          </w:rPr>
          <w:t>,</w:t>
        </w:r>
      </w:ins>
      <w:ins w:id="3872" w:author="Luis Gerardo Gonzalez Morales" w:date="2019-02-17T10:58:00Z">
        <w:r w:rsidR="00441C9A" w:rsidRPr="00441C9A">
          <w:rPr>
            <w:rFonts w:asciiTheme="majorBidi" w:hAnsiTheme="majorBidi" w:cstheme="majorBidi"/>
            <w:lang w:val="en-US"/>
            <w:rPrChange w:id="3873" w:author="Luis Gerardo Gonzalez Morales" w:date="2019-02-17T10:58:00Z">
              <w:rPr>
                <w:rFonts w:asciiTheme="majorBidi" w:hAnsiTheme="majorBidi" w:cstheme="majorBidi"/>
                <w:i/>
                <w:lang w:val="en-US"/>
              </w:rPr>
            </w:rPrChange>
          </w:rPr>
          <w:t xml:space="preserve"> including assessing quality of life or general well-being, </w:t>
        </w:r>
        <w:proofErr w:type="spellStart"/>
        <w:r w:rsidR="00441C9A" w:rsidRPr="00441C9A">
          <w:rPr>
            <w:rFonts w:asciiTheme="majorBidi" w:hAnsiTheme="majorBidi" w:cstheme="majorBidi"/>
            <w:lang w:val="en-US"/>
            <w:rPrChange w:id="3874" w:author="Luis Gerardo Gonzalez Morales" w:date="2019-02-17T10:58:00Z">
              <w:rPr>
                <w:rFonts w:asciiTheme="majorBidi" w:hAnsiTheme="majorBidi" w:cstheme="majorBidi"/>
                <w:i/>
                <w:lang w:val="en-US"/>
              </w:rPr>
            </w:rPrChange>
          </w:rPr>
          <w:t>analysing</w:t>
        </w:r>
        <w:proofErr w:type="spellEnd"/>
        <w:r w:rsidR="00441C9A" w:rsidRPr="00441C9A">
          <w:rPr>
            <w:rFonts w:asciiTheme="majorBidi" w:hAnsiTheme="majorBidi" w:cstheme="majorBidi"/>
            <w:lang w:val="en-US"/>
            <w:rPrChange w:id="3875" w:author="Luis Gerardo Gonzalez Morales" w:date="2019-02-17T10:58:00Z">
              <w:rPr>
                <w:rFonts w:asciiTheme="majorBidi" w:hAnsiTheme="majorBidi" w:cstheme="majorBidi"/>
                <w:i/>
                <w:lang w:val="en-US"/>
              </w:rPr>
            </w:rPrChange>
          </w:rPr>
          <w:t xml:space="preserve"> division of </w:t>
        </w:r>
        <w:proofErr w:type="spellStart"/>
        <w:r w:rsidR="00441C9A" w:rsidRPr="00441C9A">
          <w:rPr>
            <w:rFonts w:asciiTheme="majorBidi" w:hAnsiTheme="majorBidi" w:cstheme="majorBidi"/>
            <w:lang w:val="en-US"/>
            <w:rPrChange w:id="3876" w:author="Luis Gerardo Gonzalez Morales" w:date="2019-02-17T10:58:00Z">
              <w:rPr>
                <w:rFonts w:asciiTheme="majorBidi" w:hAnsiTheme="majorBidi" w:cstheme="majorBidi"/>
                <w:i/>
                <w:lang w:val="en-US"/>
              </w:rPr>
            </w:rPrChange>
          </w:rPr>
          <w:t>labour</w:t>
        </w:r>
        <w:proofErr w:type="spellEnd"/>
        <w:r w:rsidR="00441C9A" w:rsidRPr="00441C9A">
          <w:rPr>
            <w:rFonts w:asciiTheme="majorBidi" w:hAnsiTheme="majorBidi" w:cstheme="majorBidi"/>
            <w:lang w:val="en-US"/>
            <w:rPrChange w:id="3877" w:author="Luis Gerardo Gonzalez Morales" w:date="2019-02-17T10:58:00Z">
              <w:rPr>
                <w:rFonts w:asciiTheme="majorBidi" w:hAnsiTheme="majorBidi" w:cstheme="majorBidi"/>
                <w:i/>
                <w:lang w:val="en-US"/>
              </w:rPr>
            </w:rPrChange>
          </w:rPr>
          <w:t xml:space="preserve"> between women and men, improving estimates of all forms of work (paid and unpaid) and estimating household production and its contribution to GDP.</w:t>
        </w:r>
        <w:r w:rsidR="00441C9A" w:rsidRPr="00441C9A" w:rsidDel="00441C9A">
          <w:rPr>
            <w:rFonts w:asciiTheme="majorBidi" w:hAnsiTheme="majorBidi" w:cstheme="majorBidi"/>
            <w:lang w:val="en-US"/>
            <w:rPrChange w:id="3878" w:author="Luis Gerardo Gonzalez Morales" w:date="2019-02-17T10:58:00Z">
              <w:rPr>
                <w:rFonts w:asciiTheme="majorBidi" w:hAnsiTheme="majorBidi" w:cstheme="majorBidi"/>
                <w:i/>
                <w:lang w:val="en-US"/>
              </w:rPr>
            </w:rPrChange>
          </w:rPr>
          <w:t xml:space="preserve"> </w:t>
        </w:r>
      </w:ins>
      <w:ins w:id="3879" w:author="Luis Gerardo Gonzalez Morales" w:date="2019-02-17T11:03:00Z">
        <w:r w:rsidR="00441C9A">
          <w:rPr>
            <w:rFonts w:asciiTheme="majorBidi" w:hAnsiTheme="majorBidi" w:cstheme="majorBidi"/>
            <w:lang w:val="en-US"/>
          </w:rPr>
          <w:t xml:space="preserve"> </w:t>
        </w:r>
        <w:r w:rsidR="00441C9A" w:rsidRPr="00441C9A">
          <w:rPr>
            <w:rFonts w:asciiTheme="majorBidi" w:hAnsiTheme="majorBidi" w:cstheme="majorBidi"/>
            <w:lang w:val="en-US"/>
          </w:rPr>
          <w:t>The International Classification of Activities for Time-Use Statistics 2016 (ICATUS 2016)</w:t>
        </w:r>
      </w:ins>
      <w:ins w:id="3880" w:author="Luis Gerardo Gonzalez Morales" w:date="2019-02-17T11:10:00Z">
        <w:r w:rsidR="00A7364F">
          <w:rPr>
            <w:rFonts w:asciiTheme="majorBidi" w:hAnsiTheme="majorBidi" w:cstheme="majorBidi"/>
            <w:lang w:val="en-US"/>
          </w:rPr>
          <w:t xml:space="preserve">, </w:t>
        </w:r>
      </w:ins>
      <w:ins w:id="3881" w:author="Luis Gerardo Gonzalez Morales" w:date="2019-02-17T11:03:00Z">
        <w:r w:rsidR="00441C9A" w:rsidRPr="00441C9A">
          <w:rPr>
            <w:rFonts w:asciiTheme="majorBidi" w:hAnsiTheme="majorBidi" w:cstheme="majorBidi"/>
            <w:lang w:val="en-US"/>
          </w:rPr>
          <w:t xml:space="preserve">endorsed by the UN Statistical Commission </w:t>
        </w:r>
        <w:r w:rsidR="00441C9A">
          <w:rPr>
            <w:rFonts w:asciiTheme="majorBidi" w:hAnsiTheme="majorBidi" w:cstheme="majorBidi"/>
            <w:lang w:val="en-US"/>
          </w:rPr>
          <w:t>in</w:t>
        </w:r>
        <w:r w:rsidR="00441C9A" w:rsidRPr="00441C9A">
          <w:rPr>
            <w:rFonts w:asciiTheme="majorBidi" w:hAnsiTheme="majorBidi" w:cstheme="majorBidi"/>
            <w:lang w:val="en-US"/>
          </w:rPr>
          <w:t xml:space="preserve"> March 2017</w:t>
        </w:r>
      </w:ins>
      <w:ins w:id="3882" w:author="Luis Gerardo Gonzalez Morales" w:date="2019-02-17T11:10:00Z">
        <w:r w:rsidR="00A7364F">
          <w:rPr>
            <w:rFonts w:asciiTheme="majorBidi" w:hAnsiTheme="majorBidi" w:cstheme="majorBidi"/>
            <w:lang w:val="en-US"/>
          </w:rPr>
          <w:t>, provides</w:t>
        </w:r>
      </w:ins>
      <w:ins w:id="3883" w:author="Luis Gerardo Gonzalez Morales" w:date="2019-02-17T11:03:00Z">
        <w:r w:rsidR="00441C9A" w:rsidRPr="00441C9A">
          <w:rPr>
            <w:rFonts w:asciiTheme="majorBidi" w:hAnsiTheme="majorBidi" w:cstheme="majorBidi"/>
            <w:lang w:val="en-US"/>
          </w:rPr>
          <w:t xml:space="preserve"> a set of activity categories that can be utilized in producing meaningful statistics in relation to the broad range of objectives of national time-use studies as well as cross-national and cross-temporal comparative studies on time use.</w:t>
        </w:r>
      </w:ins>
      <w:ins w:id="3884" w:author="Luis Gerardo Gonzalez Morales" w:date="2019-02-17T11:08:00Z">
        <w:r w:rsidR="00A7364F">
          <w:rPr>
            <w:rFonts w:asciiTheme="majorBidi" w:hAnsiTheme="majorBidi" w:cstheme="majorBidi"/>
            <w:lang w:val="en-US"/>
          </w:rPr>
          <w:t xml:space="preserve"> </w:t>
        </w:r>
      </w:ins>
      <w:ins w:id="3885" w:author="Luis Gerardo Gonzalez Morales" w:date="2019-02-17T11:05:00Z">
        <w:r>
          <w:rPr>
            <w:rFonts w:asciiTheme="majorBidi" w:hAnsiTheme="majorBidi" w:cstheme="majorBidi"/>
            <w:lang w:val="en-US"/>
          </w:rPr>
          <w:t xml:space="preserve">The 2018 Questionnaire on the implementation of UNFPOS shows that </w:t>
        </w:r>
      </w:ins>
      <w:ins w:id="3886" w:author="Luis Gerardo Gonzalez Morales" w:date="2019-02-17T11:06:00Z">
        <w:r>
          <w:rPr>
            <w:rFonts w:asciiTheme="majorBidi" w:hAnsiTheme="majorBidi" w:cstheme="majorBidi"/>
            <w:lang w:val="en-US"/>
          </w:rPr>
          <w:t>3</w:t>
        </w:r>
      </w:ins>
      <w:ins w:id="3887" w:author="Luis Gerardo Gonzalez Morales" w:date="2019-02-17T11:11:00Z">
        <w:r w:rsidR="00A7364F">
          <w:rPr>
            <w:rFonts w:asciiTheme="majorBidi" w:hAnsiTheme="majorBidi" w:cstheme="majorBidi"/>
            <w:lang w:val="en-US"/>
          </w:rPr>
          <w:t>5</w:t>
        </w:r>
      </w:ins>
      <w:ins w:id="3888" w:author="Luis Gerardo Gonzalez Morales" w:date="2019-02-17T11:06:00Z">
        <w:r>
          <w:rPr>
            <w:rFonts w:asciiTheme="majorBidi" w:hAnsiTheme="majorBidi" w:cstheme="majorBidi"/>
            <w:lang w:val="en-US"/>
          </w:rPr>
          <w:t xml:space="preserve"> percent of the countries do not yet use </w:t>
        </w:r>
        <w:r w:rsidRPr="00615759">
          <w:rPr>
            <w:rFonts w:asciiTheme="majorBidi" w:hAnsiTheme="majorBidi" w:cstheme="majorBidi"/>
            <w:lang w:val="en-US"/>
          </w:rPr>
          <w:t>ICATUS 2016</w:t>
        </w:r>
        <w:r>
          <w:rPr>
            <w:rFonts w:asciiTheme="majorBidi" w:hAnsiTheme="majorBidi" w:cstheme="majorBidi"/>
            <w:lang w:val="en-US"/>
          </w:rPr>
          <w:t xml:space="preserve"> in </w:t>
        </w:r>
      </w:ins>
      <w:ins w:id="3889" w:author="Luis Gerardo Gonzalez Morales" w:date="2019-02-17T11:05:00Z">
        <w:r w:rsidRPr="00441C9A">
          <w:rPr>
            <w:rFonts w:asciiTheme="majorBidi" w:hAnsiTheme="majorBidi" w:cstheme="majorBidi"/>
            <w:lang w:val="en-US"/>
          </w:rPr>
          <w:t xml:space="preserve">collecting and </w:t>
        </w:r>
        <w:proofErr w:type="spellStart"/>
        <w:r w:rsidRPr="00441C9A">
          <w:rPr>
            <w:rFonts w:asciiTheme="majorBidi" w:hAnsiTheme="majorBidi" w:cstheme="majorBidi"/>
            <w:lang w:val="en-US"/>
          </w:rPr>
          <w:t>analysing</w:t>
        </w:r>
        <w:proofErr w:type="spellEnd"/>
        <w:r w:rsidRPr="00441C9A">
          <w:rPr>
            <w:rFonts w:asciiTheme="majorBidi" w:hAnsiTheme="majorBidi" w:cstheme="majorBidi"/>
            <w:lang w:val="en-US"/>
          </w:rPr>
          <w:t xml:space="preserve"> time-use data</w:t>
        </w:r>
      </w:ins>
      <w:del w:id="3890" w:author="Luis Gerardo Gonzalez Morales" w:date="2019-02-17T10:58:00Z">
        <w:r w:rsidR="008B3ADA" w:rsidDel="00441C9A">
          <w:rPr>
            <w:rFonts w:asciiTheme="majorBidi" w:hAnsiTheme="majorBidi" w:cstheme="majorBidi"/>
            <w:lang w:val="en-US"/>
          </w:rPr>
          <w:delText>T</w:delText>
        </w:r>
      </w:del>
      <w:del w:id="3891" w:author="Luis Gerardo Gonzalez Morales" w:date="2019-02-17T11:06:00Z">
        <w:r w:rsidR="008B3ADA" w:rsidDel="00BE6875">
          <w:rPr>
            <w:rFonts w:asciiTheme="majorBidi" w:hAnsiTheme="majorBidi" w:cstheme="majorBidi"/>
            <w:lang w:val="en-US"/>
          </w:rPr>
          <w:delText xml:space="preserve">he survey indicates </w:delText>
        </w:r>
      </w:del>
      <w:del w:id="3892" w:author="Luis Gerardo Gonzalez Morales" w:date="2019-02-17T11:05:00Z">
        <w:r w:rsidR="008B3ADA" w:rsidDel="00BE6875">
          <w:rPr>
            <w:rFonts w:asciiTheme="majorBidi" w:hAnsiTheme="majorBidi" w:cstheme="majorBidi"/>
            <w:lang w:val="en-US"/>
          </w:rPr>
          <w:delText xml:space="preserve">that 37 </w:delText>
        </w:r>
      </w:del>
      <w:del w:id="3893" w:author="Luis Gerardo Gonzalez Morales" w:date="2019-02-13T20:59:00Z">
        <w:r w:rsidR="008B3ADA" w:rsidDel="00D83CAF">
          <w:rPr>
            <w:rFonts w:asciiTheme="majorBidi" w:hAnsiTheme="majorBidi" w:cstheme="majorBidi"/>
            <w:lang w:val="en-US"/>
          </w:rPr>
          <w:delText>per cent</w:delText>
        </w:r>
      </w:del>
      <w:del w:id="3894" w:author="Luis Gerardo Gonzalez Morales" w:date="2019-02-17T11:05:00Z">
        <w:r w:rsidR="008B3ADA" w:rsidDel="00BE6875">
          <w:rPr>
            <w:rFonts w:asciiTheme="majorBidi" w:hAnsiTheme="majorBidi" w:cstheme="majorBidi"/>
            <w:lang w:val="en-US"/>
          </w:rPr>
          <w:delText xml:space="preserve"> of the countries do not use </w:delText>
        </w:r>
        <w:r w:rsidR="008B3ADA" w:rsidRPr="00441C9A" w:rsidDel="00BE6875">
          <w:rPr>
            <w:rFonts w:asciiTheme="majorBidi" w:hAnsiTheme="majorBidi" w:cstheme="majorBidi"/>
            <w:lang w:val="en-US"/>
            <w:rPrChange w:id="3895" w:author="Luis Gerardo Gonzalez Morales" w:date="2019-02-17T10:58:00Z">
              <w:rPr>
                <w:rFonts w:asciiTheme="majorBidi" w:hAnsiTheme="majorBidi" w:cstheme="majorBidi"/>
              </w:rPr>
            </w:rPrChange>
          </w:rPr>
          <w:delText xml:space="preserve">the International Classification of Activities for Time Use Statistics 2016 </w:delText>
        </w:r>
      </w:del>
      <w:del w:id="3896" w:author="Luis Gerardo Gonzalez Morales" w:date="2019-02-17T11:06:00Z">
        <w:r w:rsidR="008B3ADA" w:rsidRPr="00441C9A" w:rsidDel="00BE6875">
          <w:rPr>
            <w:rFonts w:asciiTheme="majorBidi" w:hAnsiTheme="majorBidi" w:cstheme="majorBidi"/>
            <w:lang w:val="en-US"/>
            <w:rPrChange w:id="3897" w:author="Luis Gerardo Gonzalez Morales" w:date="2019-02-17T10:58:00Z">
              <w:rPr>
                <w:rFonts w:asciiTheme="majorBidi" w:hAnsiTheme="majorBidi" w:cstheme="majorBidi"/>
              </w:rPr>
            </w:rPrChange>
          </w:rPr>
          <w:delText>(ICATUS 2016)</w:delText>
        </w:r>
      </w:del>
      <w:r w:rsidR="008B3ADA" w:rsidRPr="00441C9A">
        <w:rPr>
          <w:rFonts w:asciiTheme="majorBidi" w:hAnsiTheme="majorBidi" w:cstheme="majorBidi"/>
          <w:lang w:val="en-US"/>
          <w:rPrChange w:id="3898" w:author="Luis Gerardo Gonzalez Morales" w:date="2019-02-17T10:58:00Z">
            <w:rPr>
              <w:rFonts w:asciiTheme="majorBidi" w:hAnsiTheme="majorBidi" w:cstheme="majorBidi"/>
            </w:rPr>
          </w:rPrChange>
        </w:rPr>
        <w:t xml:space="preserve">. Nineteen </w:t>
      </w:r>
      <w:del w:id="3899" w:author="Luis Gerardo Gonzalez Morales" w:date="2019-02-13T20:59:00Z">
        <w:r w:rsidR="008B3ADA" w:rsidRPr="00441C9A" w:rsidDel="00D83CAF">
          <w:rPr>
            <w:rFonts w:asciiTheme="majorBidi" w:hAnsiTheme="majorBidi" w:cstheme="majorBidi"/>
            <w:lang w:val="en-US"/>
            <w:rPrChange w:id="3900" w:author="Luis Gerardo Gonzalez Morales" w:date="2019-02-17T10:58:00Z">
              <w:rPr>
                <w:rFonts w:asciiTheme="majorBidi" w:hAnsiTheme="majorBidi" w:cstheme="majorBidi"/>
              </w:rPr>
            </w:rPrChange>
          </w:rPr>
          <w:delText>per cent</w:delText>
        </w:r>
      </w:del>
      <w:ins w:id="3901" w:author="Luis Gerardo Gonzalez Morales" w:date="2019-02-13T20:59:00Z">
        <w:r w:rsidR="00D83CAF" w:rsidRPr="00441C9A">
          <w:rPr>
            <w:rFonts w:asciiTheme="majorBidi" w:hAnsiTheme="majorBidi" w:cstheme="majorBidi"/>
            <w:lang w:val="en-US"/>
            <w:rPrChange w:id="3902" w:author="Luis Gerardo Gonzalez Morales" w:date="2019-02-17T10:58:00Z">
              <w:rPr>
                <w:rFonts w:asciiTheme="majorBidi" w:hAnsiTheme="majorBidi" w:cstheme="majorBidi"/>
              </w:rPr>
            </w:rPrChange>
          </w:rPr>
          <w:t>percent</w:t>
        </w:r>
      </w:ins>
      <w:r w:rsidR="008B3ADA" w:rsidRPr="00441C9A">
        <w:rPr>
          <w:rFonts w:asciiTheme="majorBidi" w:hAnsiTheme="majorBidi" w:cstheme="majorBidi"/>
          <w:lang w:val="en-US"/>
          <w:rPrChange w:id="3903" w:author="Luis Gerardo Gonzalez Morales" w:date="2019-02-17T10:58:00Z">
            <w:rPr>
              <w:rFonts w:asciiTheme="majorBidi" w:hAnsiTheme="majorBidi" w:cstheme="majorBidi"/>
            </w:rPr>
          </w:rPrChange>
        </w:rPr>
        <w:t xml:space="preserve"> of the national statistical offices use it to guide the collection of time-use data, </w:t>
      </w:r>
      <w:ins w:id="3904" w:author="Luis Gerardo Gonzalez Morales" w:date="2019-02-17T11:07:00Z">
        <w:r>
          <w:rPr>
            <w:rFonts w:asciiTheme="majorBidi" w:hAnsiTheme="majorBidi" w:cstheme="majorBidi"/>
            <w:lang w:val="en-US"/>
          </w:rPr>
          <w:t xml:space="preserve">while </w:t>
        </w:r>
      </w:ins>
      <w:r w:rsidR="008B3ADA" w:rsidRPr="00441C9A">
        <w:rPr>
          <w:rFonts w:asciiTheme="majorBidi" w:hAnsiTheme="majorBidi" w:cstheme="majorBidi"/>
          <w:lang w:val="en-US"/>
          <w:rPrChange w:id="3905" w:author="Luis Gerardo Gonzalez Morales" w:date="2019-02-17T10:58:00Z">
            <w:rPr>
              <w:rFonts w:asciiTheme="majorBidi" w:hAnsiTheme="majorBidi" w:cstheme="majorBidi"/>
            </w:rPr>
          </w:rPrChange>
        </w:rPr>
        <w:t xml:space="preserve">18 </w:t>
      </w:r>
      <w:del w:id="3906" w:author="Luis Gerardo Gonzalez Morales" w:date="2019-02-13T20:59:00Z">
        <w:r w:rsidR="008B3ADA" w:rsidRPr="00441C9A" w:rsidDel="00D83CAF">
          <w:rPr>
            <w:rFonts w:asciiTheme="majorBidi" w:hAnsiTheme="majorBidi" w:cstheme="majorBidi"/>
            <w:lang w:val="en-US"/>
            <w:rPrChange w:id="3907" w:author="Luis Gerardo Gonzalez Morales" w:date="2019-02-17T10:58:00Z">
              <w:rPr>
                <w:rFonts w:asciiTheme="majorBidi" w:hAnsiTheme="majorBidi" w:cstheme="majorBidi"/>
              </w:rPr>
            </w:rPrChange>
          </w:rPr>
          <w:delText>per cent</w:delText>
        </w:r>
      </w:del>
      <w:ins w:id="3908" w:author="Luis Gerardo Gonzalez Morales" w:date="2019-02-13T20:59:00Z">
        <w:r w:rsidR="00D83CAF" w:rsidRPr="00441C9A">
          <w:rPr>
            <w:rFonts w:asciiTheme="majorBidi" w:hAnsiTheme="majorBidi" w:cstheme="majorBidi"/>
            <w:lang w:val="en-US"/>
            <w:rPrChange w:id="3909" w:author="Luis Gerardo Gonzalez Morales" w:date="2019-02-17T10:58:00Z">
              <w:rPr>
                <w:rFonts w:asciiTheme="majorBidi" w:hAnsiTheme="majorBidi" w:cstheme="majorBidi"/>
              </w:rPr>
            </w:rPrChange>
          </w:rPr>
          <w:t>percent</w:t>
        </w:r>
      </w:ins>
      <w:r w:rsidR="008B3ADA" w:rsidRPr="00441C9A">
        <w:rPr>
          <w:rFonts w:asciiTheme="majorBidi" w:hAnsiTheme="majorBidi" w:cstheme="majorBidi"/>
          <w:lang w:val="en-US"/>
          <w:rPrChange w:id="3910" w:author="Luis Gerardo Gonzalez Morales" w:date="2019-02-17T10:58:00Z">
            <w:rPr>
              <w:rFonts w:asciiTheme="majorBidi" w:hAnsiTheme="majorBidi" w:cstheme="majorBidi"/>
            </w:rPr>
          </w:rPrChange>
        </w:rPr>
        <w:t xml:space="preserve"> use it for the dissemination of time-use statistics, regardless of the type of instruments used for data collection, and 14 </w:t>
      </w:r>
      <w:del w:id="3911" w:author="Luis Gerardo Gonzalez Morales" w:date="2019-02-13T20:59:00Z">
        <w:r w:rsidR="008B3ADA" w:rsidRPr="00441C9A" w:rsidDel="00D83CAF">
          <w:rPr>
            <w:rFonts w:asciiTheme="majorBidi" w:hAnsiTheme="majorBidi" w:cstheme="majorBidi"/>
            <w:lang w:val="en-US"/>
            <w:rPrChange w:id="3912" w:author="Luis Gerardo Gonzalez Morales" w:date="2019-02-17T10:58:00Z">
              <w:rPr>
                <w:rFonts w:asciiTheme="majorBidi" w:hAnsiTheme="majorBidi" w:cstheme="majorBidi"/>
              </w:rPr>
            </w:rPrChange>
          </w:rPr>
          <w:delText>per cent</w:delText>
        </w:r>
      </w:del>
      <w:ins w:id="3913" w:author="Luis Gerardo Gonzalez Morales" w:date="2019-02-13T20:59:00Z">
        <w:r w:rsidR="00D83CAF" w:rsidRPr="00441C9A">
          <w:rPr>
            <w:rFonts w:asciiTheme="majorBidi" w:hAnsiTheme="majorBidi" w:cstheme="majorBidi"/>
            <w:lang w:val="en-US"/>
            <w:rPrChange w:id="3914" w:author="Luis Gerardo Gonzalez Morales" w:date="2019-02-17T10:58:00Z">
              <w:rPr>
                <w:rFonts w:asciiTheme="majorBidi" w:hAnsiTheme="majorBidi" w:cstheme="majorBidi"/>
              </w:rPr>
            </w:rPrChange>
          </w:rPr>
          <w:t>percent</w:t>
        </w:r>
      </w:ins>
      <w:r w:rsidR="008B3ADA" w:rsidRPr="00441C9A">
        <w:rPr>
          <w:rFonts w:asciiTheme="majorBidi" w:hAnsiTheme="majorBidi" w:cstheme="majorBidi"/>
          <w:lang w:val="en-US"/>
          <w:rPrChange w:id="3915" w:author="Luis Gerardo Gonzalez Morales" w:date="2019-02-17T10:58:00Z">
            <w:rPr>
              <w:rFonts w:asciiTheme="majorBidi" w:hAnsiTheme="majorBidi" w:cstheme="majorBidi"/>
            </w:rPr>
          </w:rPrChange>
        </w:rPr>
        <w:t xml:space="preserve"> use it as the basis for national classifications of activities for time-use statistics.</w:t>
      </w:r>
    </w:p>
    <w:tbl>
      <w:tblPr>
        <w:tblStyle w:val="TableGrid"/>
        <w:tblW w:w="0" w:type="auto"/>
        <w:tblLook w:val="04A0" w:firstRow="1" w:lastRow="0" w:firstColumn="1" w:lastColumn="0" w:noHBand="0" w:noVBand="1"/>
      </w:tblPr>
      <w:tblGrid>
        <w:gridCol w:w="867"/>
        <w:gridCol w:w="6159"/>
        <w:gridCol w:w="706"/>
        <w:gridCol w:w="1284"/>
      </w:tblGrid>
      <w:tr w:rsidR="008B3ADA" w:rsidRPr="00446713" w:rsidDel="00BE6875" w14:paraId="10B96449" w14:textId="0D5568A4" w:rsidTr="00A7364F">
        <w:trPr>
          <w:trHeight w:val="600"/>
          <w:del w:id="3916" w:author="Luis Gerardo Gonzalez Morales" w:date="2019-02-17T11:07:00Z"/>
        </w:trPr>
        <w:tc>
          <w:tcPr>
            <w:tcW w:w="867" w:type="dxa"/>
            <w:hideMark/>
          </w:tcPr>
          <w:p w14:paraId="7B34CC6C" w14:textId="53F3F944" w:rsidR="008B3ADA" w:rsidRPr="0040020D" w:rsidDel="00BE6875" w:rsidRDefault="008B3ADA" w:rsidP="008B3ADA">
            <w:pPr>
              <w:rPr>
                <w:del w:id="3917" w:author="Luis Gerardo Gonzalez Morales" w:date="2019-02-17T11:07:00Z"/>
                <w:rFonts w:ascii="Calibri" w:eastAsia="Times New Roman" w:hAnsi="Calibri" w:cs="Times New Roman"/>
                <w:color w:val="000000"/>
                <w:sz w:val="20"/>
                <w:szCs w:val="20"/>
                <w:lang w:val="en-US" w:eastAsia="en-US"/>
              </w:rPr>
            </w:pPr>
            <w:del w:id="3918" w:author="Luis Gerardo Gonzalez Morales" w:date="2019-02-17T11:07:00Z">
              <w:r w:rsidRPr="0040020D" w:rsidDel="00BE6875">
                <w:rPr>
                  <w:rFonts w:ascii="Calibri" w:eastAsia="Times New Roman" w:hAnsi="Calibri" w:cs="Times New Roman"/>
                  <w:color w:val="000000"/>
                  <w:sz w:val="20"/>
                  <w:szCs w:val="20"/>
                  <w:lang w:val="en-US" w:eastAsia="en-US"/>
                </w:rPr>
                <w:delText>9.3</w:delText>
              </w:r>
            </w:del>
          </w:p>
        </w:tc>
        <w:tc>
          <w:tcPr>
            <w:tcW w:w="6159" w:type="dxa"/>
            <w:hideMark/>
          </w:tcPr>
          <w:p w14:paraId="339335DC" w14:textId="2F26203F" w:rsidR="008B3ADA" w:rsidRPr="0040020D" w:rsidDel="00BE6875" w:rsidRDefault="008B3ADA" w:rsidP="008B3ADA">
            <w:pPr>
              <w:rPr>
                <w:del w:id="3919" w:author="Luis Gerardo Gonzalez Morales" w:date="2019-02-17T11:07:00Z"/>
                <w:rFonts w:ascii="Calibri" w:eastAsia="Times New Roman" w:hAnsi="Calibri" w:cs="Times New Roman"/>
                <w:color w:val="000000"/>
                <w:sz w:val="20"/>
                <w:szCs w:val="20"/>
                <w:lang w:val="en-US" w:eastAsia="en-US"/>
              </w:rPr>
            </w:pPr>
            <w:del w:id="3920" w:author="Luis Gerardo Gonzalez Morales" w:date="2019-02-17T11:07:00Z">
              <w:r w:rsidRPr="0040020D" w:rsidDel="00BE6875">
                <w:rPr>
                  <w:rFonts w:ascii="Calibri" w:eastAsia="Times New Roman" w:hAnsi="Calibri" w:cs="Times New Roman"/>
                  <w:color w:val="000000"/>
                  <w:sz w:val="20"/>
                  <w:szCs w:val="20"/>
                  <w:lang w:val="en-US" w:eastAsia="en-US"/>
                </w:rPr>
                <w:delText>Does your country currently use the International Classification of Activities for Time Use Statistics 2016 (ICATUS 2016)?  (multiple)</w:delText>
              </w:r>
            </w:del>
          </w:p>
        </w:tc>
        <w:tc>
          <w:tcPr>
            <w:tcW w:w="706" w:type="dxa"/>
            <w:hideMark/>
          </w:tcPr>
          <w:p w14:paraId="3185FEAE" w14:textId="64AFDA77" w:rsidR="008B3ADA" w:rsidRPr="0040020D" w:rsidDel="00BE6875" w:rsidRDefault="008B3ADA" w:rsidP="008B3ADA">
            <w:pPr>
              <w:rPr>
                <w:del w:id="3921" w:author="Luis Gerardo Gonzalez Morales" w:date="2019-02-17T11:07:00Z"/>
                <w:rFonts w:ascii="Calibri" w:eastAsia="Times New Roman" w:hAnsi="Calibri" w:cs="Times New Roman"/>
                <w:color w:val="000000"/>
                <w:sz w:val="20"/>
                <w:szCs w:val="20"/>
                <w:lang w:val="en-US" w:eastAsia="en-US"/>
              </w:rPr>
            </w:pPr>
            <w:del w:id="3922" w:author="Luis Gerardo Gonzalez Morales" w:date="2019-02-17T11:07:00Z">
              <w:r w:rsidRPr="0040020D" w:rsidDel="00BE6875">
                <w:rPr>
                  <w:rFonts w:ascii="Calibri" w:eastAsia="Times New Roman" w:hAnsi="Calibri" w:cs="Times New Roman"/>
                  <w:color w:val="000000"/>
                  <w:sz w:val="20"/>
                  <w:szCs w:val="20"/>
                  <w:lang w:val="en-US" w:eastAsia="en-US"/>
                </w:rPr>
                <w:delText>Count</w:delText>
              </w:r>
            </w:del>
          </w:p>
        </w:tc>
        <w:tc>
          <w:tcPr>
            <w:tcW w:w="1284" w:type="dxa"/>
            <w:hideMark/>
          </w:tcPr>
          <w:p w14:paraId="7C88372B" w14:textId="495CEF4E" w:rsidR="008B3ADA" w:rsidRPr="0040020D" w:rsidDel="00BE6875" w:rsidRDefault="008B3ADA" w:rsidP="008B3ADA">
            <w:pPr>
              <w:rPr>
                <w:del w:id="3923" w:author="Luis Gerardo Gonzalez Morales" w:date="2019-02-17T11:07:00Z"/>
                <w:rFonts w:ascii="Calibri" w:eastAsia="Times New Roman" w:hAnsi="Calibri" w:cs="Times New Roman"/>
                <w:color w:val="000000"/>
                <w:sz w:val="20"/>
                <w:szCs w:val="20"/>
                <w:lang w:val="en-US" w:eastAsia="en-US"/>
              </w:rPr>
            </w:pPr>
            <w:del w:id="3924" w:author="Luis Gerardo Gonzalez Morales" w:date="2019-02-17T11:07:00Z">
              <w:r w:rsidRPr="0040020D" w:rsidDel="00BE6875">
                <w:rPr>
                  <w:rFonts w:ascii="Calibri" w:eastAsia="Times New Roman" w:hAnsi="Calibri" w:cs="Times New Roman"/>
                  <w:color w:val="000000"/>
                  <w:sz w:val="20"/>
                  <w:szCs w:val="20"/>
                  <w:lang w:val="en-US" w:eastAsia="en-US"/>
                </w:rPr>
                <w:delText>% based on 93</w:delText>
              </w:r>
            </w:del>
          </w:p>
        </w:tc>
      </w:tr>
      <w:tr w:rsidR="008B3ADA" w:rsidRPr="00446713" w:rsidDel="00BE6875" w14:paraId="5871B461" w14:textId="6C844059" w:rsidTr="00A7364F">
        <w:trPr>
          <w:trHeight w:val="300"/>
          <w:del w:id="3925" w:author="Luis Gerardo Gonzalez Morales" w:date="2019-02-17T11:07:00Z"/>
        </w:trPr>
        <w:tc>
          <w:tcPr>
            <w:tcW w:w="867" w:type="dxa"/>
            <w:hideMark/>
          </w:tcPr>
          <w:p w14:paraId="3348FB25" w14:textId="209C253C" w:rsidR="008B3ADA" w:rsidRPr="0040020D" w:rsidDel="00BE6875" w:rsidRDefault="008B3ADA" w:rsidP="008B3ADA">
            <w:pPr>
              <w:rPr>
                <w:del w:id="3926" w:author="Luis Gerardo Gonzalez Morales" w:date="2019-02-17T11:07:00Z"/>
                <w:rFonts w:ascii="Calibri" w:eastAsia="Times New Roman" w:hAnsi="Calibri" w:cs="Times New Roman"/>
                <w:color w:val="000000"/>
                <w:sz w:val="20"/>
                <w:szCs w:val="20"/>
                <w:lang w:val="en-US" w:eastAsia="en-US"/>
              </w:rPr>
            </w:pPr>
            <w:del w:id="3927"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11D77DE1" w14:textId="214D377B" w:rsidR="008B3ADA" w:rsidRPr="0040020D" w:rsidDel="00BE6875" w:rsidRDefault="008B3ADA" w:rsidP="008B3ADA">
            <w:pPr>
              <w:rPr>
                <w:del w:id="3928" w:author="Luis Gerardo Gonzalez Morales" w:date="2019-02-17T11:07:00Z"/>
                <w:rFonts w:ascii="Calibri" w:eastAsia="Times New Roman" w:hAnsi="Calibri" w:cs="Times New Roman"/>
                <w:color w:val="000000"/>
                <w:sz w:val="20"/>
                <w:szCs w:val="20"/>
                <w:lang w:val="en-US" w:eastAsia="en-US"/>
              </w:rPr>
            </w:pPr>
            <w:del w:id="3929" w:author="Luis Gerardo Gonzalez Morales" w:date="2019-02-17T11:07:00Z">
              <w:r w:rsidRPr="0040020D" w:rsidDel="00BE6875">
                <w:rPr>
                  <w:rFonts w:ascii="Calibri" w:eastAsia="Times New Roman" w:hAnsi="Calibri" w:cs="Times New Roman"/>
                  <w:color w:val="000000"/>
                  <w:sz w:val="20"/>
                  <w:szCs w:val="20"/>
                  <w:lang w:val="en-US" w:eastAsia="en-US"/>
                </w:rPr>
                <w:delText>Time use is not compiled</w:delText>
              </w:r>
            </w:del>
          </w:p>
        </w:tc>
        <w:tc>
          <w:tcPr>
            <w:tcW w:w="706" w:type="dxa"/>
            <w:hideMark/>
          </w:tcPr>
          <w:p w14:paraId="1304E680" w14:textId="2A562481" w:rsidR="008B3ADA" w:rsidRPr="0040020D" w:rsidDel="00BE6875" w:rsidRDefault="008B3ADA" w:rsidP="008B3ADA">
            <w:pPr>
              <w:rPr>
                <w:del w:id="3930" w:author="Luis Gerardo Gonzalez Morales" w:date="2019-02-17T11:07:00Z"/>
                <w:rFonts w:ascii="Calibri" w:eastAsia="Times New Roman" w:hAnsi="Calibri" w:cs="Times New Roman"/>
                <w:color w:val="000000"/>
                <w:sz w:val="20"/>
                <w:szCs w:val="20"/>
                <w:lang w:val="en-US" w:eastAsia="en-US"/>
              </w:rPr>
            </w:pPr>
            <w:del w:id="3931" w:author="Luis Gerardo Gonzalez Morales" w:date="2019-02-17T11:07:00Z">
              <w:r w:rsidRPr="0040020D" w:rsidDel="00BE6875">
                <w:rPr>
                  <w:rFonts w:ascii="Calibri" w:eastAsia="Times New Roman" w:hAnsi="Calibri" w:cs="Times New Roman"/>
                  <w:color w:val="000000"/>
                  <w:sz w:val="20"/>
                  <w:szCs w:val="20"/>
                  <w:lang w:val="en-US" w:eastAsia="en-US"/>
                </w:rPr>
                <w:delText>34</w:delText>
              </w:r>
            </w:del>
          </w:p>
        </w:tc>
        <w:tc>
          <w:tcPr>
            <w:tcW w:w="1284" w:type="dxa"/>
            <w:hideMark/>
          </w:tcPr>
          <w:p w14:paraId="3E0B7419" w14:textId="45C332E4" w:rsidR="008B3ADA" w:rsidRPr="0040020D" w:rsidDel="00BE6875" w:rsidRDefault="008B3ADA" w:rsidP="008B3ADA">
            <w:pPr>
              <w:rPr>
                <w:del w:id="3932" w:author="Luis Gerardo Gonzalez Morales" w:date="2019-02-17T11:07:00Z"/>
                <w:rFonts w:ascii="Calibri" w:eastAsia="Times New Roman" w:hAnsi="Calibri" w:cs="Times New Roman"/>
                <w:color w:val="000000"/>
                <w:sz w:val="20"/>
                <w:szCs w:val="20"/>
                <w:lang w:val="en-US" w:eastAsia="en-US"/>
              </w:rPr>
            </w:pPr>
            <w:del w:id="3933" w:author="Luis Gerardo Gonzalez Morales" w:date="2019-02-17T11:07:00Z">
              <w:r w:rsidRPr="0040020D" w:rsidDel="00BE6875">
                <w:rPr>
                  <w:rFonts w:ascii="Calibri" w:eastAsia="Times New Roman" w:hAnsi="Calibri" w:cs="Times New Roman"/>
                  <w:color w:val="000000"/>
                  <w:sz w:val="20"/>
                  <w:szCs w:val="20"/>
                  <w:lang w:val="en-US" w:eastAsia="en-US"/>
                </w:rPr>
                <w:delText>36.56</w:delText>
              </w:r>
            </w:del>
          </w:p>
        </w:tc>
      </w:tr>
      <w:tr w:rsidR="008B3ADA" w:rsidRPr="00446713" w:rsidDel="00BE6875" w14:paraId="5C436027" w14:textId="4E1ECB61" w:rsidTr="00A7364F">
        <w:trPr>
          <w:trHeight w:val="300"/>
          <w:del w:id="3934" w:author="Luis Gerardo Gonzalez Morales" w:date="2019-02-17T11:07:00Z"/>
        </w:trPr>
        <w:tc>
          <w:tcPr>
            <w:tcW w:w="867" w:type="dxa"/>
            <w:hideMark/>
          </w:tcPr>
          <w:p w14:paraId="1D21CA27" w14:textId="28A58946" w:rsidR="008B3ADA" w:rsidRPr="0040020D" w:rsidDel="00BE6875" w:rsidRDefault="008B3ADA" w:rsidP="008B3ADA">
            <w:pPr>
              <w:rPr>
                <w:del w:id="3935" w:author="Luis Gerardo Gonzalez Morales" w:date="2019-02-17T11:07:00Z"/>
                <w:rFonts w:ascii="Calibri" w:eastAsia="Times New Roman" w:hAnsi="Calibri" w:cs="Times New Roman"/>
                <w:color w:val="000000"/>
                <w:sz w:val="20"/>
                <w:szCs w:val="20"/>
                <w:lang w:val="en-US" w:eastAsia="en-US"/>
              </w:rPr>
            </w:pPr>
            <w:del w:id="3936"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3454F6A3" w14:textId="71900E7B" w:rsidR="008B3ADA" w:rsidRPr="0040020D" w:rsidDel="00BE6875" w:rsidRDefault="008B3ADA" w:rsidP="008B3ADA">
            <w:pPr>
              <w:rPr>
                <w:del w:id="3937" w:author="Luis Gerardo Gonzalez Morales" w:date="2019-02-17T11:07:00Z"/>
                <w:rFonts w:ascii="Calibri" w:eastAsia="Times New Roman" w:hAnsi="Calibri" w:cs="Times New Roman"/>
                <w:color w:val="000000"/>
                <w:sz w:val="20"/>
                <w:szCs w:val="20"/>
                <w:lang w:val="en-US" w:eastAsia="en-US"/>
              </w:rPr>
            </w:pPr>
            <w:del w:id="3938" w:author="Luis Gerardo Gonzalez Morales" w:date="2019-02-17T11:07:00Z">
              <w:r w:rsidRPr="0040020D" w:rsidDel="00BE6875">
                <w:rPr>
                  <w:rFonts w:ascii="Calibri" w:eastAsia="Times New Roman" w:hAnsi="Calibri" w:cs="Times New Roman"/>
                  <w:color w:val="000000"/>
                  <w:sz w:val="20"/>
                  <w:szCs w:val="20"/>
                  <w:lang w:val="en-US" w:eastAsia="en-US"/>
                </w:rPr>
                <w:delText xml:space="preserve">To guide the collection of time-use data </w:delText>
              </w:r>
            </w:del>
          </w:p>
        </w:tc>
        <w:tc>
          <w:tcPr>
            <w:tcW w:w="706" w:type="dxa"/>
            <w:hideMark/>
          </w:tcPr>
          <w:p w14:paraId="3A869518" w14:textId="3E886C89" w:rsidR="008B3ADA" w:rsidRPr="0040020D" w:rsidDel="00BE6875" w:rsidRDefault="008B3ADA" w:rsidP="008B3ADA">
            <w:pPr>
              <w:rPr>
                <w:del w:id="3939" w:author="Luis Gerardo Gonzalez Morales" w:date="2019-02-17T11:07:00Z"/>
                <w:rFonts w:ascii="Calibri" w:eastAsia="Times New Roman" w:hAnsi="Calibri" w:cs="Times New Roman"/>
                <w:color w:val="000000"/>
                <w:sz w:val="20"/>
                <w:szCs w:val="20"/>
                <w:lang w:val="en-US" w:eastAsia="en-US"/>
              </w:rPr>
            </w:pPr>
            <w:del w:id="3940" w:author="Luis Gerardo Gonzalez Morales" w:date="2019-02-17T11:07:00Z">
              <w:r w:rsidRPr="0040020D" w:rsidDel="00BE6875">
                <w:rPr>
                  <w:rFonts w:ascii="Calibri" w:eastAsia="Times New Roman" w:hAnsi="Calibri" w:cs="Times New Roman"/>
                  <w:color w:val="000000"/>
                  <w:sz w:val="20"/>
                  <w:szCs w:val="20"/>
                  <w:lang w:val="en-US" w:eastAsia="en-US"/>
                </w:rPr>
                <w:delText>18</w:delText>
              </w:r>
            </w:del>
          </w:p>
        </w:tc>
        <w:tc>
          <w:tcPr>
            <w:tcW w:w="1284" w:type="dxa"/>
            <w:hideMark/>
          </w:tcPr>
          <w:p w14:paraId="5812974E" w14:textId="12B89452" w:rsidR="008B3ADA" w:rsidRPr="0040020D" w:rsidDel="00BE6875" w:rsidRDefault="008B3ADA" w:rsidP="008B3ADA">
            <w:pPr>
              <w:rPr>
                <w:del w:id="3941" w:author="Luis Gerardo Gonzalez Morales" w:date="2019-02-17T11:07:00Z"/>
                <w:rFonts w:ascii="Calibri" w:eastAsia="Times New Roman" w:hAnsi="Calibri" w:cs="Times New Roman"/>
                <w:color w:val="000000"/>
                <w:sz w:val="20"/>
                <w:szCs w:val="20"/>
                <w:lang w:val="en-US" w:eastAsia="en-US"/>
              </w:rPr>
            </w:pPr>
            <w:del w:id="3942" w:author="Luis Gerardo Gonzalez Morales" w:date="2019-02-17T11:07:00Z">
              <w:r w:rsidRPr="0040020D" w:rsidDel="00BE6875">
                <w:rPr>
                  <w:rFonts w:ascii="Calibri" w:eastAsia="Times New Roman" w:hAnsi="Calibri" w:cs="Times New Roman"/>
                  <w:color w:val="000000"/>
                  <w:sz w:val="20"/>
                  <w:szCs w:val="20"/>
                  <w:lang w:val="en-US" w:eastAsia="en-US"/>
                </w:rPr>
                <w:delText>19.35</w:delText>
              </w:r>
            </w:del>
          </w:p>
        </w:tc>
      </w:tr>
      <w:tr w:rsidR="008B3ADA" w:rsidRPr="00446713" w:rsidDel="00BE6875" w14:paraId="04E028F0" w14:textId="4A207CD0" w:rsidTr="00A7364F">
        <w:trPr>
          <w:trHeight w:val="600"/>
          <w:del w:id="3943" w:author="Luis Gerardo Gonzalez Morales" w:date="2019-02-17T11:07:00Z"/>
        </w:trPr>
        <w:tc>
          <w:tcPr>
            <w:tcW w:w="867" w:type="dxa"/>
            <w:hideMark/>
          </w:tcPr>
          <w:p w14:paraId="1FCCA9B0" w14:textId="0E6D2DEB" w:rsidR="008B3ADA" w:rsidRPr="0040020D" w:rsidDel="00BE6875" w:rsidRDefault="008B3ADA" w:rsidP="008B3ADA">
            <w:pPr>
              <w:rPr>
                <w:del w:id="3944" w:author="Luis Gerardo Gonzalez Morales" w:date="2019-02-17T11:07:00Z"/>
                <w:rFonts w:ascii="Calibri" w:eastAsia="Times New Roman" w:hAnsi="Calibri" w:cs="Times New Roman"/>
                <w:color w:val="000000"/>
                <w:sz w:val="20"/>
                <w:szCs w:val="20"/>
                <w:lang w:val="en-US" w:eastAsia="en-US"/>
              </w:rPr>
            </w:pPr>
            <w:del w:id="3945"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09967F89" w14:textId="1C0E6D4E" w:rsidR="008B3ADA" w:rsidRPr="0040020D" w:rsidDel="00BE6875" w:rsidRDefault="008B3ADA" w:rsidP="008B3ADA">
            <w:pPr>
              <w:rPr>
                <w:del w:id="3946" w:author="Luis Gerardo Gonzalez Morales" w:date="2019-02-17T11:07:00Z"/>
                <w:rFonts w:ascii="Calibri" w:eastAsia="Times New Roman" w:hAnsi="Calibri" w:cs="Times New Roman"/>
                <w:color w:val="000000"/>
                <w:sz w:val="20"/>
                <w:szCs w:val="20"/>
                <w:lang w:val="en-US" w:eastAsia="en-US"/>
              </w:rPr>
            </w:pPr>
            <w:del w:id="3947" w:author="Luis Gerardo Gonzalez Morales" w:date="2019-02-17T11:07:00Z">
              <w:r w:rsidRPr="0040020D" w:rsidDel="00BE6875">
                <w:rPr>
                  <w:rFonts w:ascii="Calibri" w:eastAsia="Times New Roman" w:hAnsi="Calibri" w:cs="Times New Roman"/>
                  <w:color w:val="000000"/>
                  <w:sz w:val="20"/>
                  <w:szCs w:val="20"/>
                  <w:lang w:val="en-US" w:eastAsia="en-US"/>
                </w:rPr>
                <w:delText>For the dissemination of time-use statistics, regardless of the type of instruments used for data collection</w:delText>
              </w:r>
            </w:del>
          </w:p>
        </w:tc>
        <w:tc>
          <w:tcPr>
            <w:tcW w:w="706" w:type="dxa"/>
            <w:hideMark/>
          </w:tcPr>
          <w:p w14:paraId="6DA75FE4" w14:textId="70840606" w:rsidR="008B3ADA" w:rsidRPr="0040020D" w:rsidDel="00BE6875" w:rsidRDefault="008B3ADA" w:rsidP="008B3ADA">
            <w:pPr>
              <w:rPr>
                <w:del w:id="3948" w:author="Luis Gerardo Gonzalez Morales" w:date="2019-02-17T11:07:00Z"/>
                <w:rFonts w:ascii="Calibri" w:eastAsia="Times New Roman" w:hAnsi="Calibri" w:cs="Times New Roman"/>
                <w:color w:val="000000"/>
                <w:sz w:val="20"/>
                <w:szCs w:val="20"/>
                <w:lang w:val="en-US" w:eastAsia="en-US"/>
              </w:rPr>
            </w:pPr>
            <w:del w:id="3949" w:author="Luis Gerardo Gonzalez Morales" w:date="2019-02-17T11:07:00Z">
              <w:r w:rsidRPr="0040020D" w:rsidDel="00BE6875">
                <w:rPr>
                  <w:rFonts w:ascii="Calibri" w:eastAsia="Times New Roman" w:hAnsi="Calibri" w:cs="Times New Roman"/>
                  <w:color w:val="000000"/>
                  <w:sz w:val="20"/>
                  <w:szCs w:val="20"/>
                  <w:lang w:val="en-US" w:eastAsia="en-US"/>
                </w:rPr>
                <w:delText>17</w:delText>
              </w:r>
            </w:del>
          </w:p>
        </w:tc>
        <w:tc>
          <w:tcPr>
            <w:tcW w:w="1284" w:type="dxa"/>
            <w:hideMark/>
          </w:tcPr>
          <w:p w14:paraId="4916A5B7" w14:textId="13E81955" w:rsidR="008B3ADA" w:rsidRPr="0040020D" w:rsidDel="00BE6875" w:rsidRDefault="008B3ADA" w:rsidP="008B3ADA">
            <w:pPr>
              <w:rPr>
                <w:del w:id="3950" w:author="Luis Gerardo Gonzalez Morales" w:date="2019-02-17T11:07:00Z"/>
                <w:rFonts w:ascii="Calibri" w:eastAsia="Times New Roman" w:hAnsi="Calibri" w:cs="Times New Roman"/>
                <w:color w:val="000000"/>
                <w:sz w:val="20"/>
                <w:szCs w:val="20"/>
                <w:lang w:val="en-US" w:eastAsia="en-US"/>
              </w:rPr>
            </w:pPr>
            <w:del w:id="3951" w:author="Luis Gerardo Gonzalez Morales" w:date="2019-02-17T11:07:00Z">
              <w:r w:rsidRPr="0040020D" w:rsidDel="00BE6875">
                <w:rPr>
                  <w:rFonts w:ascii="Calibri" w:eastAsia="Times New Roman" w:hAnsi="Calibri" w:cs="Times New Roman"/>
                  <w:color w:val="000000"/>
                  <w:sz w:val="20"/>
                  <w:szCs w:val="20"/>
                  <w:lang w:val="en-US" w:eastAsia="en-US"/>
                </w:rPr>
                <w:delText>18.28</w:delText>
              </w:r>
            </w:del>
          </w:p>
        </w:tc>
      </w:tr>
      <w:tr w:rsidR="008B3ADA" w:rsidRPr="00446713" w:rsidDel="00BE6875" w14:paraId="289935E2" w14:textId="60B672EA" w:rsidTr="00A7364F">
        <w:trPr>
          <w:trHeight w:val="300"/>
          <w:del w:id="3952" w:author="Luis Gerardo Gonzalez Morales" w:date="2019-02-17T11:07:00Z"/>
        </w:trPr>
        <w:tc>
          <w:tcPr>
            <w:tcW w:w="867" w:type="dxa"/>
            <w:hideMark/>
          </w:tcPr>
          <w:p w14:paraId="268F2F4B" w14:textId="5B611479" w:rsidR="008B3ADA" w:rsidRPr="0040020D" w:rsidDel="00BE6875" w:rsidRDefault="008B3ADA" w:rsidP="008B3ADA">
            <w:pPr>
              <w:rPr>
                <w:del w:id="3953" w:author="Luis Gerardo Gonzalez Morales" w:date="2019-02-17T11:07:00Z"/>
                <w:rFonts w:ascii="Calibri" w:eastAsia="Times New Roman" w:hAnsi="Calibri" w:cs="Times New Roman"/>
                <w:color w:val="000000"/>
                <w:sz w:val="20"/>
                <w:szCs w:val="20"/>
                <w:lang w:val="en-US" w:eastAsia="en-US"/>
              </w:rPr>
            </w:pPr>
            <w:del w:id="3954"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5E161B3F" w14:textId="365B48CA" w:rsidR="008B3ADA" w:rsidRPr="0040020D" w:rsidDel="00BE6875" w:rsidRDefault="008B3ADA" w:rsidP="008B3ADA">
            <w:pPr>
              <w:rPr>
                <w:del w:id="3955" w:author="Luis Gerardo Gonzalez Morales" w:date="2019-02-17T11:07:00Z"/>
                <w:rFonts w:ascii="Calibri" w:eastAsia="Times New Roman" w:hAnsi="Calibri" w:cs="Times New Roman"/>
                <w:color w:val="000000"/>
                <w:sz w:val="20"/>
                <w:szCs w:val="20"/>
                <w:lang w:val="en-US" w:eastAsia="en-US"/>
              </w:rPr>
            </w:pPr>
            <w:del w:id="3956" w:author="Luis Gerardo Gonzalez Morales" w:date="2019-02-17T11:07:00Z">
              <w:r w:rsidRPr="0040020D" w:rsidDel="00BE6875">
                <w:rPr>
                  <w:rFonts w:ascii="Calibri" w:eastAsia="Times New Roman" w:hAnsi="Calibri" w:cs="Times New Roman"/>
                  <w:color w:val="000000"/>
                  <w:sz w:val="20"/>
                  <w:szCs w:val="20"/>
                  <w:lang w:val="en-US" w:eastAsia="en-US"/>
                </w:rPr>
                <w:delText>As the basis for national classifications of activities for time-use statistics</w:delText>
              </w:r>
            </w:del>
          </w:p>
        </w:tc>
        <w:tc>
          <w:tcPr>
            <w:tcW w:w="706" w:type="dxa"/>
            <w:hideMark/>
          </w:tcPr>
          <w:p w14:paraId="11203946" w14:textId="67043743" w:rsidR="008B3ADA" w:rsidRPr="0040020D" w:rsidDel="00BE6875" w:rsidRDefault="008B3ADA" w:rsidP="008B3ADA">
            <w:pPr>
              <w:rPr>
                <w:del w:id="3957" w:author="Luis Gerardo Gonzalez Morales" w:date="2019-02-17T11:07:00Z"/>
                <w:rFonts w:ascii="Calibri" w:eastAsia="Times New Roman" w:hAnsi="Calibri" w:cs="Times New Roman"/>
                <w:color w:val="000000"/>
                <w:sz w:val="20"/>
                <w:szCs w:val="20"/>
                <w:lang w:val="en-US" w:eastAsia="en-US"/>
              </w:rPr>
            </w:pPr>
            <w:del w:id="3958" w:author="Luis Gerardo Gonzalez Morales" w:date="2019-02-17T11:07:00Z">
              <w:r w:rsidRPr="0040020D" w:rsidDel="00BE6875">
                <w:rPr>
                  <w:rFonts w:ascii="Calibri" w:eastAsia="Times New Roman" w:hAnsi="Calibri" w:cs="Times New Roman"/>
                  <w:color w:val="000000"/>
                  <w:sz w:val="20"/>
                  <w:szCs w:val="20"/>
                  <w:lang w:val="en-US" w:eastAsia="en-US"/>
                </w:rPr>
                <w:delText>13</w:delText>
              </w:r>
            </w:del>
          </w:p>
        </w:tc>
        <w:tc>
          <w:tcPr>
            <w:tcW w:w="1284" w:type="dxa"/>
            <w:hideMark/>
          </w:tcPr>
          <w:p w14:paraId="1C41EFCC" w14:textId="27C8E2ED" w:rsidR="008B3ADA" w:rsidRPr="0040020D" w:rsidDel="00BE6875" w:rsidRDefault="008B3ADA" w:rsidP="008B3ADA">
            <w:pPr>
              <w:rPr>
                <w:del w:id="3959" w:author="Luis Gerardo Gonzalez Morales" w:date="2019-02-17T11:07:00Z"/>
                <w:rFonts w:ascii="Calibri" w:eastAsia="Times New Roman" w:hAnsi="Calibri" w:cs="Times New Roman"/>
                <w:color w:val="000000"/>
                <w:sz w:val="20"/>
                <w:szCs w:val="20"/>
                <w:lang w:val="en-US" w:eastAsia="en-US"/>
              </w:rPr>
            </w:pPr>
            <w:del w:id="3960" w:author="Luis Gerardo Gonzalez Morales" w:date="2019-02-17T11:07:00Z">
              <w:r w:rsidRPr="0040020D" w:rsidDel="00BE6875">
                <w:rPr>
                  <w:rFonts w:ascii="Calibri" w:eastAsia="Times New Roman" w:hAnsi="Calibri" w:cs="Times New Roman"/>
                  <w:color w:val="000000"/>
                  <w:sz w:val="20"/>
                  <w:szCs w:val="20"/>
                  <w:lang w:val="en-US" w:eastAsia="en-US"/>
                </w:rPr>
                <w:delText>13.98</w:delText>
              </w:r>
            </w:del>
          </w:p>
        </w:tc>
      </w:tr>
      <w:tr w:rsidR="008B3ADA" w:rsidRPr="00446713" w:rsidDel="00BE6875" w14:paraId="414CF029" w14:textId="68B9BB75" w:rsidTr="00A7364F">
        <w:trPr>
          <w:trHeight w:val="300"/>
          <w:del w:id="3961" w:author="Luis Gerardo Gonzalez Morales" w:date="2019-02-17T11:07:00Z"/>
        </w:trPr>
        <w:tc>
          <w:tcPr>
            <w:tcW w:w="867" w:type="dxa"/>
            <w:hideMark/>
          </w:tcPr>
          <w:p w14:paraId="18B4F19A" w14:textId="52636C86" w:rsidR="008B3ADA" w:rsidRPr="0040020D" w:rsidDel="00BE6875" w:rsidRDefault="008B3ADA" w:rsidP="008B3ADA">
            <w:pPr>
              <w:rPr>
                <w:del w:id="3962" w:author="Luis Gerardo Gonzalez Morales" w:date="2019-02-17T11:07:00Z"/>
                <w:rFonts w:ascii="Calibri" w:eastAsia="Times New Roman" w:hAnsi="Calibri" w:cs="Times New Roman"/>
                <w:color w:val="000000"/>
                <w:sz w:val="20"/>
                <w:szCs w:val="20"/>
                <w:lang w:val="en-US" w:eastAsia="en-US"/>
              </w:rPr>
            </w:pPr>
            <w:del w:id="3963"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70A553E5" w14:textId="4B4731A3" w:rsidR="008B3ADA" w:rsidRPr="0040020D" w:rsidDel="00BE6875" w:rsidRDefault="008B3ADA" w:rsidP="008B3ADA">
            <w:pPr>
              <w:rPr>
                <w:del w:id="3964" w:author="Luis Gerardo Gonzalez Morales" w:date="2019-02-17T11:07:00Z"/>
                <w:rFonts w:ascii="Calibri" w:eastAsia="Times New Roman" w:hAnsi="Calibri" w:cs="Times New Roman"/>
                <w:color w:val="000000"/>
                <w:sz w:val="20"/>
                <w:szCs w:val="20"/>
                <w:lang w:val="en-US" w:eastAsia="en-US"/>
              </w:rPr>
            </w:pPr>
            <w:del w:id="3965" w:author="Luis Gerardo Gonzalez Morales" w:date="2019-02-17T11:07:00Z">
              <w:r w:rsidRPr="0040020D" w:rsidDel="00BE6875">
                <w:rPr>
                  <w:rFonts w:ascii="Calibri" w:eastAsia="Times New Roman" w:hAnsi="Calibri" w:cs="Times New Roman"/>
                  <w:color w:val="000000"/>
                  <w:sz w:val="20"/>
                  <w:szCs w:val="20"/>
                  <w:lang w:val="en-US" w:eastAsia="en-US"/>
                </w:rPr>
                <w:delText>None of the above</w:delText>
              </w:r>
            </w:del>
          </w:p>
        </w:tc>
        <w:tc>
          <w:tcPr>
            <w:tcW w:w="706" w:type="dxa"/>
            <w:hideMark/>
          </w:tcPr>
          <w:p w14:paraId="119065D1" w14:textId="054815B5" w:rsidR="008B3ADA" w:rsidRPr="0040020D" w:rsidDel="00BE6875" w:rsidRDefault="008B3ADA" w:rsidP="008B3ADA">
            <w:pPr>
              <w:rPr>
                <w:del w:id="3966" w:author="Luis Gerardo Gonzalez Morales" w:date="2019-02-17T11:07:00Z"/>
                <w:rFonts w:ascii="Calibri" w:eastAsia="Times New Roman" w:hAnsi="Calibri" w:cs="Times New Roman"/>
                <w:color w:val="000000"/>
                <w:sz w:val="20"/>
                <w:szCs w:val="20"/>
                <w:lang w:val="en-US" w:eastAsia="en-US"/>
              </w:rPr>
            </w:pPr>
            <w:del w:id="3967" w:author="Luis Gerardo Gonzalez Morales" w:date="2019-02-17T11:07:00Z">
              <w:r w:rsidRPr="0040020D" w:rsidDel="00BE6875">
                <w:rPr>
                  <w:rFonts w:ascii="Calibri" w:eastAsia="Times New Roman" w:hAnsi="Calibri" w:cs="Times New Roman"/>
                  <w:color w:val="000000"/>
                  <w:sz w:val="20"/>
                  <w:szCs w:val="20"/>
                  <w:lang w:val="en-US" w:eastAsia="en-US"/>
                </w:rPr>
                <w:delText>34</w:delText>
              </w:r>
            </w:del>
          </w:p>
        </w:tc>
        <w:tc>
          <w:tcPr>
            <w:tcW w:w="1284" w:type="dxa"/>
            <w:hideMark/>
          </w:tcPr>
          <w:p w14:paraId="6B9EAC82" w14:textId="39756BEA" w:rsidR="008B3ADA" w:rsidRPr="0040020D" w:rsidDel="00BE6875" w:rsidRDefault="008B3ADA" w:rsidP="008B3ADA">
            <w:pPr>
              <w:rPr>
                <w:del w:id="3968" w:author="Luis Gerardo Gonzalez Morales" w:date="2019-02-17T11:07:00Z"/>
                <w:rFonts w:ascii="Calibri" w:eastAsia="Times New Roman" w:hAnsi="Calibri" w:cs="Times New Roman"/>
                <w:color w:val="000000"/>
                <w:sz w:val="20"/>
                <w:szCs w:val="20"/>
                <w:lang w:val="en-US" w:eastAsia="en-US"/>
              </w:rPr>
            </w:pPr>
            <w:del w:id="3969" w:author="Luis Gerardo Gonzalez Morales" w:date="2019-02-17T11:07:00Z">
              <w:r w:rsidRPr="0040020D" w:rsidDel="00BE6875">
                <w:rPr>
                  <w:rFonts w:ascii="Calibri" w:eastAsia="Times New Roman" w:hAnsi="Calibri" w:cs="Times New Roman"/>
                  <w:color w:val="000000"/>
                  <w:sz w:val="20"/>
                  <w:szCs w:val="20"/>
                  <w:lang w:val="en-US" w:eastAsia="en-US"/>
                </w:rPr>
                <w:delText>36.56</w:delText>
              </w:r>
            </w:del>
          </w:p>
        </w:tc>
      </w:tr>
    </w:tbl>
    <w:p w14:paraId="7ACCB523" w14:textId="77777777" w:rsidR="00A7364F" w:rsidRDefault="00A7364F" w:rsidP="00A7364F">
      <w:pPr>
        <w:keepNext/>
        <w:jc w:val="center"/>
        <w:rPr>
          <w:ins w:id="3970" w:author="Luis Gerardo Gonzalez Morales" w:date="2019-02-17T11:09:00Z"/>
        </w:rPr>
        <w:pPrChange w:id="3971" w:author="Luis Gerardo Gonzalez Morales" w:date="2019-02-17T11:09:00Z">
          <w:pPr/>
        </w:pPrChange>
      </w:pPr>
      <w:ins w:id="3972" w:author="Luis Gerardo Gonzalez Morales" w:date="2019-02-17T11:08:00Z">
        <w:r>
          <w:rPr>
            <w:b/>
            <w:bCs/>
            <w:noProof/>
          </w:rPr>
          <w:drawing>
            <wp:inline distT="0" distB="0" distL="0" distR="0" wp14:anchorId="073ECF5F" wp14:editId="589BCA48">
              <wp:extent cx="3657600" cy="2862072"/>
              <wp:effectExtent l="0" t="0" r="0" b="0"/>
              <wp:docPr id="565" name="Graph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lot_63_Q09.3.svg"/>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3657600" cy="2862072"/>
                      </a:xfrm>
                      <a:prstGeom prst="rect">
                        <a:avLst/>
                      </a:prstGeom>
                    </pic:spPr>
                  </pic:pic>
                </a:graphicData>
              </a:graphic>
            </wp:inline>
          </w:drawing>
        </w:r>
      </w:ins>
    </w:p>
    <w:p w14:paraId="3FA63554" w14:textId="0D746474" w:rsidR="008B3ADA" w:rsidRDefault="00A7364F" w:rsidP="00A7364F">
      <w:pPr>
        <w:pStyle w:val="Caption"/>
        <w:jc w:val="center"/>
        <w:rPr>
          <w:rFonts w:asciiTheme="majorBidi" w:hAnsiTheme="majorBidi" w:cstheme="majorBidi"/>
          <w:lang w:val="en-US"/>
        </w:rPr>
        <w:pPrChange w:id="3973" w:author="Luis Gerardo Gonzalez Morales" w:date="2019-02-17T11:09:00Z">
          <w:pPr/>
        </w:pPrChange>
      </w:pPr>
      <w:ins w:id="3974" w:author="Luis Gerardo Gonzalez Morales" w:date="2019-02-17T11:09:00Z">
        <w:r>
          <w:t xml:space="preserve">Figure </w:t>
        </w:r>
        <w:r>
          <w:fldChar w:fldCharType="begin"/>
        </w:r>
        <w:r>
          <w:instrText xml:space="preserve"> SEQ Figure \* ARABIC </w:instrText>
        </w:r>
      </w:ins>
      <w:r>
        <w:fldChar w:fldCharType="separate"/>
      </w:r>
      <w:ins w:id="3975" w:author="Luis Gerardo Gonzalez Morales" w:date="2019-02-17T11:55:00Z">
        <w:r w:rsidR="009241EC">
          <w:rPr>
            <w:noProof/>
          </w:rPr>
          <w:t>49</w:t>
        </w:r>
      </w:ins>
      <w:ins w:id="3976" w:author="Luis Gerardo Gonzalez Morales" w:date="2019-02-17T11:09:00Z">
        <w:r>
          <w:fldChar w:fldCharType="end"/>
        </w:r>
        <w:r>
          <w:rPr>
            <w:lang w:val="en-US"/>
          </w:rPr>
          <w:t>. Use of the International Classification of Activities for Time Use Statistics 2016 (ICATUS 2016)</w:t>
        </w:r>
      </w:ins>
    </w:p>
    <w:p w14:paraId="6658A896" w14:textId="30A01F1B" w:rsidR="008B3ADA" w:rsidRPr="00D175ED" w:rsidDel="002A3CE6" w:rsidRDefault="008B3ADA" w:rsidP="008B3ADA">
      <w:pPr>
        <w:rPr>
          <w:del w:id="3977" w:author="Luis Gerardo Gonzalez Morales" w:date="2019-02-17T11:12:00Z"/>
          <w:rFonts w:asciiTheme="majorBidi" w:hAnsiTheme="majorBidi" w:cstheme="majorBidi"/>
          <w:i/>
          <w:lang w:val="en-US"/>
        </w:rPr>
      </w:pPr>
      <w:del w:id="3978" w:author="Luis Gerardo Gonzalez Morales" w:date="2019-02-17T11:12:00Z">
        <w:r w:rsidRPr="00D175ED" w:rsidDel="002A3CE6">
          <w:rPr>
            <w:rFonts w:asciiTheme="majorBidi" w:hAnsiTheme="majorBidi" w:cstheme="majorBidi"/>
            <w:i/>
            <w:lang w:val="en-US"/>
          </w:rPr>
          <w:lastRenderedPageBreak/>
          <w:delText>Question 9.4</w:delText>
        </w:r>
      </w:del>
    </w:p>
    <w:p w14:paraId="724870DC" w14:textId="39C952C7" w:rsidR="008B3ADA" w:rsidRDefault="002A3CE6" w:rsidP="00AF5AAE">
      <w:pPr>
        <w:rPr>
          <w:rFonts w:asciiTheme="majorBidi" w:hAnsiTheme="majorBidi" w:cstheme="majorBidi"/>
          <w:lang w:val="en-US"/>
        </w:rPr>
        <w:pPrChange w:id="3979" w:author="Luis Gerardo Gonzalez Morales" w:date="2019-02-17T11:17:00Z">
          <w:pPr/>
        </w:pPrChange>
      </w:pPr>
      <w:ins w:id="3980" w:author="Luis Gerardo Gonzalez Morales" w:date="2019-02-17T11:12:00Z">
        <w:r w:rsidRPr="002A3CE6">
          <w:rPr>
            <w:rFonts w:asciiTheme="majorBidi" w:hAnsiTheme="majorBidi" w:cstheme="majorBidi"/>
            <w:lang w:val="en-US"/>
          </w:rPr>
          <w:t xml:space="preserve">The System of Environmental-Economic Accounting (SEEA) </w:t>
        </w:r>
      </w:ins>
      <w:ins w:id="3981" w:author="Luis Gerardo Gonzalez Morales" w:date="2019-02-17T11:17:00Z">
        <w:r w:rsidR="00AF5AAE">
          <w:rPr>
            <w:rFonts w:asciiTheme="majorBidi" w:hAnsiTheme="majorBidi" w:cstheme="majorBidi"/>
            <w:lang w:val="en-US"/>
          </w:rPr>
          <w:t xml:space="preserve">is a </w:t>
        </w:r>
      </w:ins>
      <w:ins w:id="3982" w:author="Luis Gerardo Gonzalez Morales" w:date="2019-02-17T11:13:00Z">
        <w:r>
          <w:rPr>
            <w:rFonts w:asciiTheme="majorBidi" w:hAnsiTheme="majorBidi" w:cstheme="majorBidi"/>
            <w:lang w:val="en-US"/>
          </w:rPr>
          <w:t xml:space="preserve">framework </w:t>
        </w:r>
      </w:ins>
      <w:ins w:id="3983" w:author="Luis Gerardo Gonzalez Morales" w:date="2019-02-17T11:18:00Z">
        <w:r w:rsidR="00AF5AAE">
          <w:rPr>
            <w:rFonts w:asciiTheme="majorBidi" w:hAnsiTheme="majorBidi" w:cstheme="majorBidi"/>
            <w:lang w:val="en-US"/>
          </w:rPr>
          <w:t>of</w:t>
        </w:r>
      </w:ins>
      <w:ins w:id="3984" w:author="Luis Gerardo Gonzalez Morales" w:date="2019-02-17T11:14:00Z">
        <w:r>
          <w:rPr>
            <w:rFonts w:asciiTheme="majorBidi" w:hAnsiTheme="majorBidi" w:cstheme="majorBidi"/>
            <w:lang w:val="en-US"/>
          </w:rPr>
          <w:t xml:space="preserve"> </w:t>
        </w:r>
      </w:ins>
      <w:ins w:id="3985" w:author="Luis Gerardo Gonzalez Morales" w:date="2019-02-17T11:12:00Z">
        <w:r w:rsidRPr="002A3CE6">
          <w:rPr>
            <w:rFonts w:asciiTheme="majorBidi" w:hAnsiTheme="majorBidi" w:cstheme="majorBidi"/>
            <w:lang w:val="en-US"/>
          </w:rPr>
          <w:t xml:space="preserve">internationally agreed standard concepts, definitions, classifications, accounting rules and </w:t>
        </w:r>
      </w:ins>
      <w:ins w:id="3986" w:author="Luis Gerardo Gonzalez Morales" w:date="2019-02-17T11:17:00Z">
        <w:r w:rsidR="00AF5AAE">
          <w:rPr>
            <w:rFonts w:asciiTheme="majorBidi" w:hAnsiTheme="majorBidi" w:cstheme="majorBidi"/>
            <w:lang w:val="en-US"/>
          </w:rPr>
          <w:t>methodologies</w:t>
        </w:r>
      </w:ins>
      <w:ins w:id="3987" w:author="Luis Gerardo Gonzalez Morales" w:date="2019-02-17T11:12:00Z">
        <w:r w:rsidRPr="002A3CE6">
          <w:rPr>
            <w:rFonts w:asciiTheme="majorBidi" w:hAnsiTheme="majorBidi" w:cstheme="majorBidi"/>
            <w:lang w:val="en-US"/>
          </w:rPr>
          <w:t xml:space="preserve"> for producing internationally comparable statistics and accounts</w:t>
        </w:r>
      </w:ins>
      <w:ins w:id="3988" w:author="Luis Gerardo Gonzalez Morales" w:date="2019-02-17T11:16:00Z">
        <w:r w:rsidR="00AF5AAE">
          <w:rPr>
            <w:rFonts w:asciiTheme="majorBidi" w:hAnsiTheme="majorBidi" w:cstheme="majorBidi"/>
            <w:lang w:val="en-US"/>
          </w:rPr>
          <w:t xml:space="preserve"> that</w:t>
        </w:r>
      </w:ins>
      <w:ins w:id="3989" w:author="Luis Gerardo Gonzalez Morales" w:date="2019-02-17T11:15:00Z">
        <w:r w:rsidR="00AF5AAE" w:rsidRPr="00AF5AAE">
          <w:rPr>
            <w:rFonts w:asciiTheme="majorBidi" w:hAnsiTheme="majorBidi" w:cstheme="majorBidi"/>
            <w:lang w:val="en-US"/>
          </w:rPr>
          <w:t xml:space="preserve"> provide a comprehensive view of the interrelationships between the economy</w:t>
        </w:r>
      </w:ins>
      <w:ins w:id="3990" w:author="Luis Gerardo Gonzalez Morales" w:date="2019-02-17T11:16:00Z">
        <w:r w:rsidR="00AF5AAE">
          <w:rPr>
            <w:rFonts w:asciiTheme="majorBidi" w:hAnsiTheme="majorBidi" w:cstheme="majorBidi"/>
            <w:lang w:val="en-US"/>
          </w:rPr>
          <w:t xml:space="preserve"> and</w:t>
        </w:r>
      </w:ins>
      <w:ins w:id="3991" w:author="Luis Gerardo Gonzalez Morales" w:date="2019-02-17T11:15:00Z">
        <w:r w:rsidR="00AF5AAE" w:rsidRPr="00AF5AAE">
          <w:rPr>
            <w:rFonts w:asciiTheme="majorBidi" w:hAnsiTheme="majorBidi" w:cstheme="majorBidi"/>
            <w:lang w:val="en-US"/>
          </w:rPr>
          <w:t xml:space="preserve"> the environment</w:t>
        </w:r>
      </w:ins>
      <w:ins w:id="3992" w:author="Luis Gerardo Gonzalez Morales" w:date="2019-02-17T11:12:00Z">
        <w:r w:rsidRPr="002A3CE6">
          <w:rPr>
            <w:rFonts w:asciiTheme="majorBidi" w:hAnsiTheme="majorBidi" w:cstheme="majorBidi"/>
            <w:lang w:val="en-US"/>
          </w:rPr>
          <w:t>.</w:t>
        </w:r>
      </w:ins>
      <w:ins w:id="3993" w:author="Luis Gerardo Gonzalez Morales" w:date="2019-02-17T11:17:00Z">
        <w:r w:rsidR="00AF5AAE">
          <w:rPr>
            <w:rFonts w:asciiTheme="majorBidi" w:hAnsiTheme="majorBidi" w:cstheme="majorBidi"/>
            <w:lang w:val="en-US"/>
          </w:rPr>
          <w:t xml:space="preserve"> </w:t>
        </w:r>
      </w:ins>
      <w:del w:id="3994" w:author="Luis Gerardo Gonzalez Morales" w:date="2019-02-17T11:20:00Z">
        <w:r w:rsidR="008B3ADA" w:rsidDel="00AF5AAE">
          <w:rPr>
            <w:rFonts w:asciiTheme="majorBidi" w:hAnsiTheme="majorBidi" w:cstheme="majorBidi"/>
            <w:lang w:val="en-US"/>
          </w:rPr>
          <w:delText>According to</w:delText>
        </w:r>
      </w:del>
      <w:ins w:id="3995" w:author="Luis Gerardo Gonzalez Morales" w:date="2019-02-17T11:20:00Z">
        <w:r w:rsidR="00AF5AAE">
          <w:rPr>
            <w:rFonts w:asciiTheme="majorBidi" w:hAnsiTheme="majorBidi" w:cstheme="majorBidi"/>
            <w:lang w:val="en-US"/>
          </w:rPr>
          <w:t>With respect to the implementation of SEEA by national statistical systems,</w:t>
        </w:r>
      </w:ins>
      <w:r w:rsidR="008B3ADA">
        <w:rPr>
          <w:rFonts w:asciiTheme="majorBidi" w:hAnsiTheme="majorBidi" w:cstheme="majorBidi"/>
          <w:lang w:val="en-US"/>
        </w:rPr>
        <w:t xml:space="preserve"> the results of the </w:t>
      </w:r>
      <w:ins w:id="3996" w:author="Luis Gerardo Gonzalez Morales" w:date="2019-02-17T11:18:00Z">
        <w:r w:rsidR="00AF5AAE">
          <w:rPr>
            <w:rFonts w:asciiTheme="majorBidi" w:hAnsiTheme="majorBidi" w:cstheme="majorBidi"/>
            <w:lang w:val="en-US"/>
          </w:rPr>
          <w:t xml:space="preserve">2018 Questionnaire on the implementation of </w:t>
        </w:r>
      </w:ins>
      <w:ins w:id="3997" w:author="Luis Gerardo Gonzalez Morales" w:date="2019-02-17T11:19:00Z">
        <w:r w:rsidR="00AF5AAE">
          <w:rPr>
            <w:rFonts w:asciiTheme="majorBidi" w:hAnsiTheme="majorBidi" w:cstheme="majorBidi"/>
            <w:lang w:val="en-US"/>
          </w:rPr>
          <w:t>the UNFPOS</w:t>
        </w:r>
      </w:ins>
      <w:ins w:id="3998" w:author="Luis Gerardo Gonzalez Morales" w:date="2019-02-17T11:20:00Z">
        <w:r w:rsidR="00AF5AAE">
          <w:rPr>
            <w:rFonts w:asciiTheme="majorBidi" w:hAnsiTheme="majorBidi" w:cstheme="majorBidi"/>
            <w:lang w:val="en-US"/>
          </w:rPr>
          <w:t xml:space="preserve"> show that</w:t>
        </w:r>
      </w:ins>
      <w:ins w:id="3999" w:author="Luis Gerardo Gonzalez Morales" w:date="2019-02-17T11:19:00Z">
        <w:r w:rsidR="00AF5AAE">
          <w:rPr>
            <w:rFonts w:asciiTheme="majorBidi" w:hAnsiTheme="majorBidi" w:cstheme="majorBidi"/>
            <w:lang w:val="en-US"/>
          </w:rPr>
          <w:t xml:space="preserve"> almost one half of respondents (</w:t>
        </w:r>
      </w:ins>
      <w:del w:id="4000" w:author="Luis Gerardo Gonzalez Morales" w:date="2019-02-17T11:19:00Z">
        <w:r w:rsidR="008B3ADA" w:rsidDel="00AF5AAE">
          <w:rPr>
            <w:rFonts w:asciiTheme="majorBidi" w:hAnsiTheme="majorBidi" w:cstheme="majorBidi"/>
            <w:lang w:val="en-US"/>
          </w:rPr>
          <w:delText xml:space="preserve">survey, </w:delText>
        </w:r>
      </w:del>
      <w:r w:rsidR="008B3ADA">
        <w:rPr>
          <w:rFonts w:asciiTheme="majorBidi" w:hAnsiTheme="majorBidi" w:cstheme="majorBidi"/>
          <w:lang w:val="en-US"/>
        </w:rPr>
        <w:t xml:space="preserve">46 </w:t>
      </w:r>
      <w:del w:id="4001" w:author="Luis Gerardo Gonzalez Morales" w:date="2019-02-13T20:59:00Z">
        <w:r w:rsidR="008B3ADA" w:rsidDel="00D83CAF">
          <w:rPr>
            <w:rFonts w:asciiTheme="majorBidi" w:hAnsiTheme="majorBidi" w:cstheme="majorBidi"/>
            <w:lang w:val="en-US"/>
          </w:rPr>
          <w:delText>per cent</w:delText>
        </w:r>
      </w:del>
      <w:ins w:id="4002" w:author="Luis Gerardo Gonzalez Morales" w:date="2019-02-13T20:59:00Z">
        <w:r w:rsidR="00D83CAF">
          <w:rPr>
            <w:rFonts w:asciiTheme="majorBidi" w:hAnsiTheme="majorBidi" w:cstheme="majorBidi"/>
            <w:lang w:val="en-US"/>
          </w:rPr>
          <w:t>percent</w:t>
        </w:r>
      </w:ins>
      <w:ins w:id="4003" w:author="Luis Gerardo Gonzalez Morales" w:date="2019-02-17T11:19:00Z">
        <w:r w:rsidR="00AF5AAE">
          <w:rPr>
            <w:rFonts w:asciiTheme="majorBidi" w:hAnsiTheme="majorBidi" w:cstheme="majorBidi"/>
            <w:lang w:val="en-US"/>
          </w:rPr>
          <w:t>)</w:t>
        </w:r>
      </w:ins>
      <w:del w:id="4004" w:author="Luis Gerardo Gonzalez Morales" w:date="2019-02-17T11:19:00Z">
        <w:r w:rsidR="008B3ADA" w:rsidDel="00AF5AAE">
          <w:rPr>
            <w:rFonts w:asciiTheme="majorBidi" w:hAnsiTheme="majorBidi" w:cstheme="majorBidi"/>
            <w:lang w:val="en-US"/>
          </w:rPr>
          <w:delText xml:space="preserve"> of the national statistical offices</w:delText>
        </w:r>
      </w:del>
      <w:r w:rsidR="008B3ADA">
        <w:rPr>
          <w:rFonts w:asciiTheme="majorBidi" w:hAnsiTheme="majorBidi" w:cstheme="majorBidi"/>
          <w:lang w:val="en-US"/>
        </w:rPr>
        <w:t xml:space="preserve"> have </w:t>
      </w:r>
      <w:r w:rsidR="008B3ADA" w:rsidRPr="007B5DBE">
        <w:rPr>
          <w:rFonts w:asciiTheme="majorBidi" w:hAnsiTheme="majorBidi" w:cstheme="majorBidi"/>
        </w:rPr>
        <w:t>compiled and published at least one E</w:t>
      </w:r>
      <w:r w:rsidR="008B3ADA">
        <w:rPr>
          <w:rFonts w:asciiTheme="majorBidi" w:hAnsiTheme="majorBidi" w:cstheme="majorBidi"/>
        </w:rPr>
        <w:t xml:space="preserve">nvironmental-Economic </w:t>
      </w:r>
      <w:r w:rsidR="008B3ADA" w:rsidRPr="007B5DBE">
        <w:rPr>
          <w:rFonts w:asciiTheme="majorBidi" w:hAnsiTheme="majorBidi" w:cstheme="majorBidi"/>
        </w:rPr>
        <w:t>A</w:t>
      </w:r>
      <w:r w:rsidR="008B3ADA">
        <w:rPr>
          <w:rFonts w:asciiTheme="majorBidi" w:hAnsiTheme="majorBidi" w:cstheme="majorBidi"/>
        </w:rPr>
        <w:t>ccount</w:t>
      </w:r>
      <w:ins w:id="4005" w:author="Luis Gerardo Gonzalez Morales" w:date="2019-02-17T11:19:00Z">
        <w:r w:rsidR="00AF5AAE">
          <w:rPr>
            <w:rFonts w:asciiTheme="majorBidi" w:hAnsiTheme="majorBidi" w:cstheme="majorBidi"/>
          </w:rPr>
          <w:t xml:space="preserve"> (EEA)</w:t>
        </w:r>
      </w:ins>
      <w:r w:rsidR="008B3ADA">
        <w:rPr>
          <w:rFonts w:asciiTheme="majorBidi" w:hAnsiTheme="majorBidi" w:cstheme="majorBidi"/>
        </w:rPr>
        <w:t xml:space="preserve">. Eight </w:t>
      </w:r>
      <w:del w:id="4006" w:author="Luis Gerardo Gonzalez Morales" w:date="2019-02-13T20:59:00Z">
        <w:r w:rsidR="008B3ADA" w:rsidDel="00D83CAF">
          <w:rPr>
            <w:rFonts w:asciiTheme="majorBidi" w:hAnsiTheme="majorBidi" w:cstheme="majorBidi"/>
          </w:rPr>
          <w:delText>per cent</w:delText>
        </w:r>
      </w:del>
      <w:ins w:id="4007" w:author="Luis Gerardo Gonzalez Morales" w:date="2019-02-13T20:59:00Z">
        <w:r w:rsidR="00D83CAF">
          <w:rPr>
            <w:rFonts w:asciiTheme="majorBidi" w:hAnsiTheme="majorBidi" w:cstheme="majorBidi"/>
          </w:rPr>
          <w:t>percent</w:t>
        </w:r>
      </w:ins>
      <w:r w:rsidR="008B3ADA">
        <w:rPr>
          <w:rFonts w:asciiTheme="majorBidi" w:hAnsiTheme="majorBidi" w:cstheme="majorBidi"/>
        </w:rPr>
        <w:t xml:space="preserve"> have compiled but not yet published</w:t>
      </w:r>
      <w:ins w:id="4008" w:author="Luis Gerardo Gonzalez Morales" w:date="2019-02-17T11:19:00Z">
        <w:r w:rsidR="00AF5AAE">
          <w:rPr>
            <w:rFonts w:asciiTheme="majorBidi" w:hAnsiTheme="majorBidi" w:cstheme="majorBidi"/>
          </w:rPr>
          <w:t xml:space="preserve"> at least one EEA, </w:t>
        </w:r>
      </w:ins>
      <w:del w:id="4009" w:author="Luis Gerardo Gonzalez Morales" w:date="2019-02-17T11:19:00Z">
        <w:r w:rsidR="008B3ADA" w:rsidDel="00AF5AAE">
          <w:rPr>
            <w:rFonts w:asciiTheme="majorBidi" w:hAnsiTheme="majorBidi" w:cstheme="majorBidi"/>
          </w:rPr>
          <w:delText xml:space="preserve"> </w:delText>
        </w:r>
      </w:del>
      <w:r w:rsidR="008B3ADA">
        <w:rPr>
          <w:rFonts w:asciiTheme="majorBidi" w:hAnsiTheme="majorBidi" w:cstheme="majorBidi"/>
        </w:rPr>
        <w:t xml:space="preserve">and 15 </w:t>
      </w:r>
      <w:del w:id="4010" w:author="Luis Gerardo Gonzalez Morales" w:date="2019-02-13T20:59:00Z">
        <w:r w:rsidR="008B3ADA" w:rsidDel="00D83CAF">
          <w:rPr>
            <w:rFonts w:asciiTheme="majorBidi" w:hAnsiTheme="majorBidi" w:cstheme="majorBidi"/>
          </w:rPr>
          <w:delText>per cent</w:delText>
        </w:r>
      </w:del>
      <w:ins w:id="4011" w:author="Luis Gerardo Gonzalez Morales" w:date="2019-02-13T20:59:00Z">
        <w:r w:rsidR="00D83CAF">
          <w:rPr>
            <w:rFonts w:asciiTheme="majorBidi" w:hAnsiTheme="majorBidi" w:cstheme="majorBidi"/>
          </w:rPr>
          <w:t>percent</w:t>
        </w:r>
      </w:ins>
      <w:r w:rsidR="008B3ADA">
        <w:rPr>
          <w:rFonts w:asciiTheme="majorBidi" w:hAnsiTheme="majorBidi" w:cstheme="majorBidi"/>
        </w:rPr>
        <w:t xml:space="preserve"> have not compiled but have a started or planned a programme. On the other hand, 31 </w:t>
      </w:r>
      <w:del w:id="4012" w:author="Luis Gerardo Gonzalez Morales" w:date="2019-02-13T20:59:00Z">
        <w:r w:rsidR="008B3ADA" w:rsidDel="00D83CAF">
          <w:rPr>
            <w:rFonts w:asciiTheme="majorBidi" w:hAnsiTheme="majorBidi" w:cstheme="majorBidi"/>
          </w:rPr>
          <w:delText>per cent</w:delText>
        </w:r>
      </w:del>
      <w:ins w:id="4013" w:author="Luis Gerardo Gonzalez Morales" w:date="2019-02-13T20:59:00Z">
        <w:r w:rsidR="00D83CAF">
          <w:rPr>
            <w:rFonts w:asciiTheme="majorBidi" w:hAnsiTheme="majorBidi" w:cstheme="majorBidi"/>
          </w:rPr>
          <w:t>percent</w:t>
        </w:r>
      </w:ins>
      <w:r w:rsidR="008B3ADA">
        <w:rPr>
          <w:rFonts w:asciiTheme="majorBidi" w:hAnsiTheme="majorBidi" w:cstheme="majorBidi"/>
        </w:rPr>
        <w:t xml:space="preserve"> of the countries indicated that they do not have a programme on EEA</w:t>
      </w:r>
      <w:ins w:id="4014" w:author="Luis Gerardo Gonzalez Morales" w:date="2019-02-17T11:20:00Z">
        <w:r w:rsidR="00AF5AAE">
          <w:rPr>
            <w:rFonts w:asciiTheme="majorBidi" w:hAnsiTheme="majorBidi" w:cstheme="majorBidi"/>
          </w:rPr>
          <w:t xml:space="preserve"> in place </w:t>
        </w:r>
        <w:proofErr w:type="gramStart"/>
        <w:r w:rsidR="00AF5AAE">
          <w:rPr>
            <w:rFonts w:asciiTheme="majorBidi" w:hAnsiTheme="majorBidi" w:cstheme="majorBidi"/>
          </w:rPr>
          <w:t>at the moment</w:t>
        </w:r>
        <w:proofErr w:type="gramEnd"/>
        <w:r w:rsidR="00AF5AAE">
          <w:rPr>
            <w:rFonts w:asciiTheme="majorBidi" w:hAnsiTheme="majorBidi" w:cstheme="majorBidi"/>
          </w:rPr>
          <w:t xml:space="preserve">. </w:t>
        </w:r>
      </w:ins>
      <w:del w:id="4015" w:author="Luis Gerardo Gonzalez Morales" w:date="2019-02-17T11:20:00Z">
        <w:r w:rsidR="008B3ADA" w:rsidDel="00AF5AAE">
          <w:rPr>
            <w:rFonts w:asciiTheme="majorBidi" w:hAnsiTheme="majorBidi" w:cstheme="majorBidi"/>
          </w:rPr>
          <w:delText>.</w:delText>
        </w:r>
      </w:del>
    </w:p>
    <w:tbl>
      <w:tblPr>
        <w:tblStyle w:val="TableGrid"/>
        <w:tblW w:w="0" w:type="auto"/>
        <w:tblLook w:val="04A0" w:firstRow="1" w:lastRow="0" w:firstColumn="1" w:lastColumn="0" w:noHBand="0" w:noVBand="1"/>
      </w:tblPr>
      <w:tblGrid>
        <w:gridCol w:w="911"/>
        <w:gridCol w:w="6554"/>
        <w:gridCol w:w="883"/>
        <w:gridCol w:w="668"/>
      </w:tblGrid>
      <w:tr w:rsidR="008B3ADA" w:rsidRPr="007B5DBE" w:rsidDel="00AF5AAE" w14:paraId="22617810" w14:textId="4ECAE9C4" w:rsidTr="00B17A3D">
        <w:trPr>
          <w:trHeight w:val="300"/>
          <w:del w:id="4016" w:author="Luis Gerardo Gonzalez Morales" w:date="2019-02-17T11:20:00Z"/>
        </w:trPr>
        <w:tc>
          <w:tcPr>
            <w:tcW w:w="911" w:type="dxa"/>
            <w:noWrap/>
            <w:hideMark/>
          </w:tcPr>
          <w:p w14:paraId="601E971D" w14:textId="7B79809E" w:rsidR="008B3ADA" w:rsidRPr="0040020D" w:rsidDel="00AF5AAE" w:rsidRDefault="008B3ADA" w:rsidP="008B3ADA">
            <w:pPr>
              <w:rPr>
                <w:del w:id="4017" w:author="Luis Gerardo Gonzalez Morales" w:date="2019-02-17T11:20:00Z"/>
                <w:rFonts w:ascii="Calibri" w:eastAsia="Times New Roman" w:hAnsi="Calibri" w:cs="Times New Roman"/>
                <w:color w:val="000000"/>
                <w:sz w:val="20"/>
                <w:szCs w:val="20"/>
                <w:lang w:val="en-US" w:eastAsia="en-US"/>
              </w:rPr>
            </w:pPr>
            <w:del w:id="4018" w:author="Luis Gerardo Gonzalez Morales" w:date="2019-02-17T11:20:00Z">
              <w:r w:rsidRPr="0040020D" w:rsidDel="00AF5AAE">
                <w:rPr>
                  <w:rFonts w:ascii="Calibri" w:eastAsia="Times New Roman" w:hAnsi="Calibri" w:cs="Times New Roman"/>
                  <w:color w:val="000000"/>
                  <w:sz w:val="20"/>
                  <w:szCs w:val="20"/>
                  <w:lang w:val="en-US" w:eastAsia="en-US"/>
                </w:rPr>
                <w:delText>9.4</w:delText>
              </w:r>
            </w:del>
          </w:p>
        </w:tc>
        <w:tc>
          <w:tcPr>
            <w:tcW w:w="6554" w:type="dxa"/>
            <w:noWrap/>
            <w:hideMark/>
          </w:tcPr>
          <w:p w14:paraId="109822A8" w14:textId="7F4835EA" w:rsidR="008B3ADA" w:rsidRPr="0040020D" w:rsidDel="00AF5AAE" w:rsidRDefault="008B3ADA" w:rsidP="008B3ADA">
            <w:pPr>
              <w:rPr>
                <w:del w:id="4019" w:author="Luis Gerardo Gonzalez Morales" w:date="2019-02-17T11:20:00Z"/>
                <w:rFonts w:ascii="Calibri" w:eastAsia="Times New Roman" w:hAnsi="Calibri" w:cs="Times New Roman"/>
                <w:color w:val="000000"/>
                <w:sz w:val="20"/>
                <w:szCs w:val="20"/>
                <w:lang w:val="en-US" w:eastAsia="en-US"/>
              </w:rPr>
            </w:pPr>
            <w:del w:id="4020" w:author="Luis Gerardo Gonzalez Morales" w:date="2019-02-17T11:20:00Z">
              <w:r w:rsidRPr="0040020D" w:rsidDel="00AF5AAE">
                <w:rPr>
                  <w:rFonts w:ascii="Calibri" w:eastAsia="Times New Roman" w:hAnsi="Calibri" w:cs="Times New Roman"/>
                  <w:color w:val="000000"/>
                  <w:sz w:val="20"/>
                  <w:szCs w:val="20"/>
                  <w:lang w:val="en-US" w:eastAsia="en-US"/>
                </w:rPr>
                <w:delText>Does your country have a programme on EEA*?  (single)</w:delText>
              </w:r>
            </w:del>
          </w:p>
        </w:tc>
        <w:tc>
          <w:tcPr>
            <w:tcW w:w="883" w:type="dxa"/>
            <w:noWrap/>
            <w:hideMark/>
          </w:tcPr>
          <w:p w14:paraId="377648D2" w14:textId="1049506A" w:rsidR="008B3ADA" w:rsidRPr="0040020D" w:rsidDel="00AF5AAE" w:rsidRDefault="008B3ADA" w:rsidP="008B3ADA">
            <w:pPr>
              <w:rPr>
                <w:del w:id="4021" w:author="Luis Gerardo Gonzalez Morales" w:date="2019-02-17T11:20:00Z"/>
                <w:rFonts w:ascii="Calibri" w:eastAsia="Times New Roman" w:hAnsi="Calibri" w:cs="Times New Roman"/>
                <w:color w:val="000000"/>
                <w:sz w:val="20"/>
                <w:szCs w:val="20"/>
                <w:lang w:val="en-US" w:eastAsia="en-US"/>
              </w:rPr>
            </w:pPr>
            <w:del w:id="4022" w:author="Luis Gerardo Gonzalez Morales" w:date="2019-02-17T11:20:00Z">
              <w:r w:rsidRPr="0040020D" w:rsidDel="00AF5AAE">
                <w:rPr>
                  <w:rFonts w:ascii="Calibri" w:eastAsia="Times New Roman" w:hAnsi="Calibri" w:cs="Times New Roman"/>
                  <w:color w:val="000000"/>
                  <w:sz w:val="20"/>
                  <w:szCs w:val="20"/>
                  <w:lang w:val="en-US" w:eastAsia="en-US"/>
                </w:rPr>
                <w:delText>Count</w:delText>
              </w:r>
            </w:del>
          </w:p>
        </w:tc>
        <w:tc>
          <w:tcPr>
            <w:tcW w:w="668" w:type="dxa"/>
            <w:noWrap/>
            <w:hideMark/>
          </w:tcPr>
          <w:p w14:paraId="4FD46632" w14:textId="679EB677" w:rsidR="008B3ADA" w:rsidRPr="0040020D" w:rsidDel="00AF5AAE" w:rsidRDefault="008B3ADA" w:rsidP="008B3ADA">
            <w:pPr>
              <w:rPr>
                <w:del w:id="4023" w:author="Luis Gerardo Gonzalez Morales" w:date="2019-02-17T11:20:00Z"/>
                <w:rFonts w:ascii="Calibri" w:eastAsia="Times New Roman" w:hAnsi="Calibri" w:cs="Times New Roman"/>
                <w:color w:val="000000"/>
                <w:sz w:val="20"/>
                <w:szCs w:val="20"/>
                <w:lang w:val="en-US" w:eastAsia="en-US"/>
              </w:rPr>
            </w:pPr>
            <w:del w:id="4024" w:author="Luis Gerardo Gonzalez Morales" w:date="2019-02-17T11:20:00Z">
              <w:r w:rsidRPr="0040020D" w:rsidDel="00AF5AAE">
                <w:rPr>
                  <w:rFonts w:ascii="Calibri" w:eastAsia="Times New Roman" w:hAnsi="Calibri" w:cs="Times New Roman"/>
                  <w:color w:val="000000"/>
                  <w:sz w:val="20"/>
                  <w:szCs w:val="20"/>
                  <w:lang w:val="en-US" w:eastAsia="en-US"/>
                </w:rPr>
                <w:delText>%</w:delText>
              </w:r>
            </w:del>
          </w:p>
        </w:tc>
      </w:tr>
      <w:tr w:rsidR="008B3ADA" w:rsidRPr="007B5DBE" w:rsidDel="00AF5AAE" w14:paraId="76631C61" w14:textId="02EF1FD7" w:rsidTr="00B17A3D">
        <w:trPr>
          <w:trHeight w:val="300"/>
          <w:del w:id="4025" w:author="Luis Gerardo Gonzalez Morales" w:date="2019-02-17T11:20:00Z"/>
        </w:trPr>
        <w:tc>
          <w:tcPr>
            <w:tcW w:w="911" w:type="dxa"/>
            <w:noWrap/>
            <w:hideMark/>
          </w:tcPr>
          <w:p w14:paraId="1047C6DF" w14:textId="5976EBAE" w:rsidR="008B3ADA" w:rsidRPr="0040020D" w:rsidDel="00AF5AAE" w:rsidRDefault="008B3ADA" w:rsidP="008B3ADA">
            <w:pPr>
              <w:rPr>
                <w:del w:id="4026" w:author="Luis Gerardo Gonzalez Morales" w:date="2019-02-17T11:20:00Z"/>
                <w:rFonts w:ascii="Calibri" w:eastAsia="Times New Roman" w:hAnsi="Calibri" w:cs="Times New Roman"/>
                <w:color w:val="000000"/>
                <w:sz w:val="20"/>
                <w:szCs w:val="20"/>
                <w:lang w:val="en-US" w:eastAsia="en-US"/>
              </w:rPr>
            </w:pPr>
            <w:del w:id="4027"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2CA5104F" w14:textId="423C4621" w:rsidR="008B3ADA" w:rsidRPr="0040020D" w:rsidDel="00AF5AAE" w:rsidRDefault="008B3ADA" w:rsidP="008B3ADA">
            <w:pPr>
              <w:rPr>
                <w:del w:id="4028" w:author="Luis Gerardo Gonzalez Morales" w:date="2019-02-17T11:20:00Z"/>
                <w:rFonts w:ascii="Calibri" w:eastAsia="Times New Roman" w:hAnsi="Calibri" w:cs="Times New Roman"/>
                <w:color w:val="000000"/>
                <w:sz w:val="20"/>
                <w:szCs w:val="20"/>
                <w:lang w:val="en-US" w:eastAsia="en-US"/>
              </w:rPr>
            </w:pPr>
            <w:del w:id="4029" w:author="Luis Gerardo Gonzalez Morales" w:date="2019-02-17T11:20:00Z">
              <w:r w:rsidRPr="0040020D" w:rsidDel="00AF5AAE">
                <w:rPr>
                  <w:rFonts w:ascii="Calibri" w:eastAsia="Times New Roman" w:hAnsi="Calibri" w:cs="Times New Roman"/>
                  <w:color w:val="000000"/>
                  <w:sz w:val="20"/>
                  <w:szCs w:val="20"/>
                  <w:lang w:val="en-US" w:eastAsia="en-US"/>
                </w:rPr>
                <w:delText>Yes, we have compiled and published at least one EEA</w:delText>
              </w:r>
            </w:del>
          </w:p>
        </w:tc>
        <w:tc>
          <w:tcPr>
            <w:tcW w:w="883" w:type="dxa"/>
            <w:noWrap/>
            <w:hideMark/>
          </w:tcPr>
          <w:p w14:paraId="536F827C" w14:textId="1D5B4A9D" w:rsidR="008B3ADA" w:rsidRPr="0040020D" w:rsidDel="00AF5AAE" w:rsidRDefault="008B3ADA" w:rsidP="008B3ADA">
            <w:pPr>
              <w:rPr>
                <w:del w:id="4030" w:author="Luis Gerardo Gonzalez Morales" w:date="2019-02-17T11:20:00Z"/>
                <w:rFonts w:ascii="Calibri" w:eastAsia="Times New Roman" w:hAnsi="Calibri" w:cs="Times New Roman"/>
                <w:color w:val="000000"/>
                <w:sz w:val="20"/>
                <w:szCs w:val="20"/>
                <w:lang w:val="en-US" w:eastAsia="en-US"/>
              </w:rPr>
            </w:pPr>
            <w:del w:id="4031" w:author="Luis Gerardo Gonzalez Morales" w:date="2019-02-17T11:20:00Z">
              <w:r w:rsidRPr="0040020D" w:rsidDel="00AF5AAE">
                <w:rPr>
                  <w:rFonts w:ascii="Calibri" w:eastAsia="Times New Roman" w:hAnsi="Calibri" w:cs="Times New Roman"/>
                  <w:color w:val="000000"/>
                  <w:sz w:val="20"/>
                  <w:szCs w:val="20"/>
                  <w:lang w:val="en-US" w:eastAsia="en-US"/>
                </w:rPr>
                <w:delText>43</w:delText>
              </w:r>
            </w:del>
          </w:p>
        </w:tc>
        <w:tc>
          <w:tcPr>
            <w:tcW w:w="668" w:type="dxa"/>
            <w:noWrap/>
            <w:hideMark/>
          </w:tcPr>
          <w:p w14:paraId="77EDBC70" w14:textId="524A2EB8" w:rsidR="008B3ADA" w:rsidRPr="0040020D" w:rsidDel="00AF5AAE" w:rsidRDefault="008B3ADA" w:rsidP="008B3ADA">
            <w:pPr>
              <w:rPr>
                <w:del w:id="4032" w:author="Luis Gerardo Gonzalez Morales" w:date="2019-02-17T11:20:00Z"/>
                <w:rFonts w:ascii="Calibri" w:eastAsia="Times New Roman" w:hAnsi="Calibri" w:cs="Times New Roman"/>
                <w:color w:val="000000"/>
                <w:sz w:val="20"/>
                <w:szCs w:val="20"/>
                <w:lang w:val="en-US" w:eastAsia="en-US"/>
              </w:rPr>
            </w:pPr>
            <w:del w:id="4033" w:author="Luis Gerardo Gonzalez Morales" w:date="2019-02-17T11:20:00Z">
              <w:r w:rsidRPr="0040020D" w:rsidDel="00AF5AAE">
                <w:rPr>
                  <w:rFonts w:ascii="Calibri" w:eastAsia="Times New Roman" w:hAnsi="Calibri" w:cs="Times New Roman"/>
                  <w:color w:val="000000"/>
                  <w:sz w:val="20"/>
                  <w:szCs w:val="20"/>
                  <w:lang w:val="en-US" w:eastAsia="en-US"/>
                </w:rPr>
                <w:delText>46.2</w:delText>
              </w:r>
            </w:del>
          </w:p>
        </w:tc>
      </w:tr>
      <w:tr w:rsidR="008B3ADA" w:rsidRPr="007B5DBE" w:rsidDel="00AF5AAE" w14:paraId="2345064D" w14:textId="69B643B7" w:rsidTr="00B17A3D">
        <w:trPr>
          <w:trHeight w:val="300"/>
          <w:del w:id="4034" w:author="Luis Gerardo Gonzalez Morales" w:date="2019-02-17T11:20:00Z"/>
        </w:trPr>
        <w:tc>
          <w:tcPr>
            <w:tcW w:w="911" w:type="dxa"/>
            <w:noWrap/>
            <w:hideMark/>
          </w:tcPr>
          <w:p w14:paraId="5344B3A4" w14:textId="2AA52A29" w:rsidR="008B3ADA" w:rsidRPr="0040020D" w:rsidDel="00AF5AAE" w:rsidRDefault="008B3ADA" w:rsidP="008B3ADA">
            <w:pPr>
              <w:rPr>
                <w:del w:id="4035" w:author="Luis Gerardo Gonzalez Morales" w:date="2019-02-17T11:20:00Z"/>
                <w:rFonts w:ascii="Calibri" w:eastAsia="Times New Roman" w:hAnsi="Calibri" w:cs="Times New Roman"/>
                <w:color w:val="000000"/>
                <w:sz w:val="20"/>
                <w:szCs w:val="20"/>
                <w:lang w:val="en-US" w:eastAsia="en-US"/>
              </w:rPr>
            </w:pPr>
            <w:del w:id="4036"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0DAC84E8" w14:textId="04DAD052" w:rsidR="008B3ADA" w:rsidRPr="0040020D" w:rsidDel="00AF5AAE" w:rsidRDefault="008B3ADA" w:rsidP="008B3ADA">
            <w:pPr>
              <w:rPr>
                <w:del w:id="4037" w:author="Luis Gerardo Gonzalez Morales" w:date="2019-02-17T11:20:00Z"/>
                <w:rFonts w:ascii="Calibri" w:eastAsia="Times New Roman" w:hAnsi="Calibri" w:cs="Times New Roman"/>
                <w:color w:val="000000"/>
                <w:sz w:val="20"/>
                <w:szCs w:val="20"/>
                <w:lang w:val="en-US" w:eastAsia="en-US"/>
              </w:rPr>
            </w:pPr>
            <w:del w:id="4038" w:author="Luis Gerardo Gonzalez Morales" w:date="2019-02-17T11:20:00Z">
              <w:r w:rsidRPr="0040020D" w:rsidDel="00AF5AAE">
                <w:rPr>
                  <w:rFonts w:ascii="Calibri" w:eastAsia="Times New Roman" w:hAnsi="Calibri" w:cs="Times New Roman"/>
                  <w:color w:val="000000"/>
                  <w:sz w:val="20"/>
                  <w:szCs w:val="20"/>
                  <w:lang w:val="en-US" w:eastAsia="en-US"/>
                </w:rPr>
                <w:delText xml:space="preserve">No, we do not have a programme on EEA </w:delText>
              </w:r>
            </w:del>
          </w:p>
        </w:tc>
        <w:tc>
          <w:tcPr>
            <w:tcW w:w="883" w:type="dxa"/>
            <w:noWrap/>
            <w:hideMark/>
          </w:tcPr>
          <w:p w14:paraId="2E736218" w14:textId="597688D8" w:rsidR="008B3ADA" w:rsidRPr="0040020D" w:rsidDel="00AF5AAE" w:rsidRDefault="008B3ADA" w:rsidP="008B3ADA">
            <w:pPr>
              <w:rPr>
                <w:del w:id="4039" w:author="Luis Gerardo Gonzalez Morales" w:date="2019-02-17T11:20:00Z"/>
                <w:rFonts w:ascii="Calibri" w:eastAsia="Times New Roman" w:hAnsi="Calibri" w:cs="Times New Roman"/>
                <w:color w:val="000000"/>
                <w:sz w:val="20"/>
                <w:szCs w:val="20"/>
                <w:lang w:val="en-US" w:eastAsia="en-US"/>
              </w:rPr>
            </w:pPr>
            <w:del w:id="4040" w:author="Luis Gerardo Gonzalez Morales" w:date="2019-02-17T11:20:00Z">
              <w:r w:rsidRPr="0040020D" w:rsidDel="00AF5AAE">
                <w:rPr>
                  <w:rFonts w:ascii="Calibri" w:eastAsia="Times New Roman" w:hAnsi="Calibri" w:cs="Times New Roman"/>
                  <w:color w:val="000000"/>
                  <w:sz w:val="20"/>
                  <w:szCs w:val="20"/>
                  <w:lang w:val="en-US" w:eastAsia="en-US"/>
                </w:rPr>
                <w:delText>29</w:delText>
              </w:r>
            </w:del>
          </w:p>
        </w:tc>
        <w:tc>
          <w:tcPr>
            <w:tcW w:w="668" w:type="dxa"/>
            <w:noWrap/>
            <w:hideMark/>
          </w:tcPr>
          <w:p w14:paraId="1B86F3D6" w14:textId="336CA302" w:rsidR="008B3ADA" w:rsidRPr="0040020D" w:rsidDel="00AF5AAE" w:rsidRDefault="008B3ADA" w:rsidP="008B3ADA">
            <w:pPr>
              <w:rPr>
                <w:del w:id="4041" w:author="Luis Gerardo Gonzalez Morales" w:date="2019-02-17T11:20:00Z"/>
                <w:rFonts w:ascii="Calibri" w:eastAsia="Times New Roman" w:hAnsi="Calibri" w:cs="Times New Roman"/>
                <w:color w:val="000000"/>
                <w:sz w:val="20"/>
                <w:szCs w:val="20"/>
                <w:lang w:val="en-US" w:eastAsia="en-US"/>
              </w:rPr>
            </w:pPr>
            <w:del w:id="4042" w:author="Luis Gerardo Gonzalez Morales" w:date="2019-02-17T11:20:00Z">
              <w:r w:rsidRPr="0040020D" w:rsidDel="00AF5AAE">
                <w:rPr>
                  <w:rFonts w:ascii="Calibri" w:eastAsia="Times New Roman" w:hAnsi="Calibri" w:cs="Times New Roman"/>
                  <w:color w:val="000000"/>
                  <w:sz w:val="20"/>
                  <w:szCs w:val="20"/>
                  <w:lang w:val="en-US" w:eastAsia="en-US"/>
                </w:rPr>
                <w:delText>31.2</w:delText>
              </w:r>
            </w:del>
          </w:p>
        </w:tc>
      </w:tr>
      <w:tr w:rsidR="008B3ADA" w:rsidRPr="007B5DBE" w:rsidDel="00AF5AAE" w14:paraId="67C2BF3D" w14:textId="7FA4F3E7" w:rsidTr="00B17A3D">
        <w:trPr>
          <w:trHeight w:val="300"/>
          <w:del w:id="4043" w:author="Luis Gerardo Gonzalez Morales" w:date="2019-02-17T11:20:00Z"/>
        </w:trPr>
        <w:tc>
          <w:tcPr>
            <w:tcW w:w="911" w:type="dxa"/>
            <w:noWrap/>
            <w:hideMark/>
          </w:tcPr>
          <w:p w14:paraId="2A0F7C3C" w14:textId="1050A1F8" w:rsidR="008B3ADA" w:rsidRPr="0040020D" w:rsidDel="00AF5AAE" w:rsidRDefault="008B3ADA" w:rsidP="008B3ADA">
            <w:pPr>
              <w:rPr>
                <w:del w:id="4044" w:author="Luis Gerardo Gonzalez Morales" w:date="2019-02-17T11:20:00Z"/>
                <w:rFonts w:ascii="Calibri" w:eastAsia="Times New Roman" w:hAnsi="Calibri" w:cs="Times New Roman"/>
                <w:color w:val="000000"/>
                <w:sz w:val="20"/>
                <w:szCs w:val="20"/>
                <w:lang w:val="en-US" w:eastAsia="en-US"/>
              </w:rPr>
            </w:pPr>
            <w:del w:id="4045"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2F1DCF7B" w14:textId="00625C72" w:rsidR="008B3ADA" w:rsidRPr="0040020D" w:rsidDel="00AF5AAE" w:rsidRDefault="008B3ADA" w:rsidP="008B3ADA">
            <w:pPr>
              <w:rPr>
                <w:del w:id="4046" w:author="Luis Gerardo Gonzalez Morales" w:date="2019-02-17T11:20:00Z"/>
                <w:rFonts w:ascii="Calibri" w:eastAsia="Times New Roman" w:hAnsi="Calibri" w:cs="Times New Roman"/>
                <w:color w:val="000000"/>
                <w:sz w:val="20"/>
                <w:szCs w:val="20"/>
                <w:lang w:val="en-US" w:eastAsia="en-US"/>
              </w:rPr>
            </w:pPr>
            <w:del w:id="4047" w:author="Luis Gerardo Gonzalez Morales" w:date="2019-02-17T11:20:00Z">
              <w:r w:rsidRPr="0040020D" w:rsidDel="00AF5AAE">
                <w:rPr>
                  <w:rFonts w:ascii="Calibri" w:eastAsia="Times New Roman" w:hAnsi="Calibri" w:cs="Times New Roman"/>
                  <w:color w:val="000000"/>
                  <w:sz w:val="20"/>
                  <w:szCs w:val="20"/>
                  <w:lang w:val="en-US" w:eastAsia="en-US"/>
                </w:rPr>
                <w:delText>We plan (or have started) a programme on EEA, but do not yet compile any EE</w:delText>
              </w:r>
            </w:del>
          </w:p>
        </w:tc>
        <w:tc>
          <w:tcPr>
            <w:tcW w:w="883" w:type="dxa"/>
            <w:noWrap/>
            <w:hideMark/>
          </w:tcPr>
          <w:p w14:paraId="25AD78AD" w14:textId="5881417A" w:rsidR="008B3ADA" w:rsidRPr="0040020D" w:rsidDel="00AF5AAE" w:rsidRDefault="008B3ADA" w:rsidP="008B3ADA">
            <w:pPr>
              <w:rPr>
                <w:del w:id="4048" w:author="Luis Gerardo Gonzalez Morales" w:date="2019-02-17T11:20:00Z"/>
                <w:rFonts w:ascii="Calibri" w:eastAsia="Times New Roman" w:hAnsi="Calibri" w:cs="Times New Roman"/>
                <w:color w:val="000000"/>
                <w:sz w:val="20"/>
                <w:szCs w:val="20"/>
                <w:lang w:val="en-US" w:eastAsia="en-US"/>
              </w:rPr>
            </w:pPr>
            <w:del w:id="4049" w:author="Luis Gerardo Gonzalez Morales" w:date="2019-02-17T11:20:00Z">
              <w:r w:rsidRPr="0040020D" w:rsidDel="00AF5AAE">
                <w:rPr>
                  <w:rFonts w:ascii="Calibri" w:eastAsia="Times New Roman" w:hAnsi="Calibri" w:cs="Times New Roman"/>
                  <w:color w:val="000000"/>
                  <w:sz w:val="20"/>
                  <w:szCs w:val="20"/>
                  <w:lang w:val="en-US" w:eastAsia="en-US"/>
                </w:rPr>
                <w:delText>14</w:delText>
              </w:r>
            </w:del>
          </w:p>
        </w:tc>
        <w:tc>
          <w:tcPr>
            <w:tcW w:w="668" w:type="dxa"/>
            <w:noWrap/>
            <w:hideMark/>
          </w:tcPr>
          <w:p w14:paraId="0AFB5A45" w14:textId="71B9CAC6" w:rsidR="008B3ADA" w:rsidRPr="0040020D" w:rsidDel="00AF5AAE" w:rsidRDefault="008B3ADA" w:rsidP="008B3ADA">
            <w:pPr>
              <w:rPr>
                <w:del w:id="4050" w:author="Luis Gerardo Gonzalez Morales" w:date="2019-02-17T11:20:00Z"/>
                <w:rFonts w:ascii="Calibri" w:eastAsia="Times New Roman" w:hAnsi="Calibri" w:cs="Times New Roman"/>
                <w:color w:val="000000"/>
                <w:sz w:val="20"/>
                <w:szCs w:val="20"/>
                <w:lang w:val="en-US" w:eastAsia="en-US"/>
              </w:rPr>
            </w:pPr>
            <w:del w:id="4051" w:author="Luis Gerardo Gonzalez Morales" w:date="2019-02-17T11:20:00Z">
              <w:r w:rsidRPr="0040020D" w:rsidDel="00AF5AAE">
                <w:rPr>
                  <w:rFonts w:ascii="Calibri" w:eastAsia="Times New Roman" w:hAnsi="Calibri" w:cs="Times New Roman"/>
                  <w:color w:val="000000"/>
                  <w:sz w:val="20"/>
                  <w:szCs w:val="20"/>
                  <w:lang w:val="en-US" w:eastAsia="en-US"/>
                </w:rPr>
                <w:delText>15.1</w:delText>
              </w:r>
            </w:del>
          </w:p>
        </w:tc>
      </w:tr>
      <w:tr w:rsidR="008B3ADA" w:rsidRPr="007B5DBE" w:rsidDel="00AF5AAE" w14:paraId="0EF5FE53" w14:textId="790B1AB0" w:rsidTr="00B17A3D">
        <w:trPr>
          <w:trHeight w:val="300"/>
          <w:del w:id="4052" w:author="Luis Gerardo Gonzalez Morales" w:date="2019-02-17T11:20:00Z"/>
        </w:trPr>
        <w:tc>
          <w:tcPr>
            <w:tcW w:w="911" w:type="dxa"/>
            <w:noWrap/>
            <w:hideMark/>
          </w:tcPr>
          <w:p w14:paraId="352F6D83" w14:textId="762DED5C" w:rsidR="008B3ADA" w:rsidRPr="0040020D" w:rsidDel="00AF5AAE" w:rsidRDefault="008B3ADA" w:rsidP="008B3ADA">
            <w:pPr>
              <w:rPr>
                <w:del w:id="4053" w:author="Luis Gerardo Gonzalez Morales" w:date="2019-02-17T11:20:00Z"/>
                <w:rFonts w:ascii="Calibri" w:eastAsia="Times New Roman" w:hAnsi="Calibri" w:cs="Times New Roman"/>
                <w:color w:val="000000"/>
                <w:sz w:val="20"/>
                <w:szCs w:val="20"/>
                <w:lang w:val="en-US" w:eastAsia="en-US"/>
              </w:rPr>
            </w:pPr>
            <w:del w:id="4054"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77891912" w14:textId="5AF7D9C8" w:rsidR="008B3ADA" w:rsidRPr="0040020D" w:rsidDel="00AF5AAE" w:rsidRDefault="008B3ADA" w:rsidP="008B3ADA">
            <w:pPr>
              <w:rPr>
                <w:del w:id="4055" w:author="Luis Gerardo Gonzalez Morales" w:date="2019-02-17T11:20:00Z"/>
                <w:rFonts w:ascii="Calibri" w:eastAsia="Times New Roman" w:hAnsi="Calibri" w:cs="Times New Roman"/>
                <w:color w:val="000000"/>
                <w:sz w:val="20"/>
                <w:szCs w:val="20"/>
                <w:lang w:val="en-US" w:eastAsia="en-US"/>
              </w:rPr>
            </w:pPr>
            <w:del w:id="4056" w:author="Luis Gerardo Gonzalez Morales" w:date="2019-02-17T11:20:00Z">
              <w:r w:rsidRPr="0040020D" w:rsidDel="00AF5AAE">
                <w:rPr>
                  <w:rFonts w:ascii="Calibri" w:eastAsia="Times New Roman" w:hAnsi="Calibri" w:cs="Times New Roman"/>
                  <w:color w:val="000000"/>
                  <w:sz w:val="20"/>
                  <w:szCs w:val="20"/>
                  <w:lang w:val="en-US" w:eastAsia="en-US"/>
                </w:rPr>
                <w:delText>Yes, we have compiled (or are compiling) at least one EEA but it has not be</w:delText>
              </w:r>
            </w:del>
          </w:p>
        </w:tc>
        <w:tc>
          <w:tcPr>
            <w:tcW w:w="883" w:type="dxa"/>
            <w:noWrap/>
            <w:hideMark/>
          </w:tcPr>
          <w:p w14:paraId="6193C99D" w14:textId="716AB521" w:rsidR="008B3ADA" w:rsidRPr="0040020D" w:rsidDel="00AF5AAE" w:rsidRDefault="008B3ADA" w:rsidP="008B3ADA">
            <w:pPr>
              <w:rPr>
                <w:del w:id="4057" w:author="Luis Gerardo Gonzalez Morales" w:date="2019-02-17T11:20:00Z"/>
                <w:rFonts w:ascii="Calibri" w:eastAsia="Times New Roman" w:hAnsi="Calibri" w:cs="Times New Roman"/>
                <w:color w:val="000000"/>
                <w:sz w:val="20"/>
                <w:szCs w:val="20"/>
                <w:lang w:val="en-US" w:eastAsia="en-US"/>
              </w:rPr>
            </w:pPr>
            <w:del w:id="4058" w:author="Luis Gerardo Gonzalez Morales" w:date="2019-02-17T11:20:00Z">
              <w:r w:rsidRPr="0040020D" w:rsidDel="00AF5AAE">
                <w:rPr>
                  <w:rFonts w:ascii="Calibri" w:eastAsia="Times New Roman" w:hAnsi="Calibri" w:cs="Times New Roman"/>
                  <w:color w:val="000000"/>
                  <w:sz w:val="20"/>
                  <w:szCs w:val="20"/>
                  <w:lang w:val="en-US" w:eastAsia="en-US"/>
                </w:rPr>
                <w:delText>7</w:delText>
              </w:r>
            </w:del>
          </w:p>
        </w:tc>
        <w:tc>
          <w:tcPr>
            <w:tcW w:w="668" w:type="dxa"/>
            <w:noWrap/>
            <w:hideMark/>
          </w:tcPr>
          <w:p w14:paraId="7DAA7275" w14:textId="25B3AD46" w:rsidR="008B3ADA" w:rsidRPr="0040020D" w:rsidDel="00AF5AAE" w:rsidRDefault="008B3ADA" w:rsidP="008B3ADA">
            <w:pPr>
              <w:rPr>
                <w:del w:id="4059" w:author="Luis Gerardo Gonzalez Morales" w:date="2019-02-17T11:20:00Z"/>
                <w:rFonts w:ascii="Calibri" w:eastAsia="Times New Roman" w:hAnsi="Calibri" w:cs="Times New Roman"/>
                <w:color w:val="000000"/>
                <w:sz w:val="20"/>
                <w:szCs w:val="20"/>
                <w:lang w:val="en-US" w:eastAsia="en-US"/>
              </w:rPr>
            </w:pPr>
            <w:del w:id="4060" w:author="Luis Gerardo Gonzalez Morales" w:date="2019-02-17T11:20:00Z">
              <w:r w:rsidRPr="0040020D" w:rsidDel="00AF5AAE">
                <w:rPr>
                  <w:rFonts w:ascii="Calibri" w:eastAsia="Times New Roman" w:hAnsi="Calibri" w:cs="Times New Roman"/>
                  <w:color w:val="000000"/>
                  <w:sz w:val="20"/>
                  <w:szCs w:val="20"/>
                  <w:lang w:val="en-US" w:eastAsia="en-US"/>
                </w:rPr>
                <w:delText>7.5</w:delText>
              </w:r>
            </w:del>
          </w:p>
        </w:tc>
      </w:tr>
      <w:tr w:rsidR="008B3ADA" w:rsidRPr="007B5DBE" w:rsidDel="00AF5AAE" w14:paraId="247CC3CF" w14:textId="0BA36BFB" w:rsidTr="00B17A3D">
        <w:trPr>
          <w:trHeight w:val="300"/>
          <w:del w:id="4061" w:author="Luis Gerardo Gonzalez Morales" w:date="2019-02-17T11:20:00Z"/>
        </w:trPr>
        <w:tc>
          <w:tcPr>
            <w:tcW w:w="911" w:type="dxa"/>
            <w:noWrap/>
            <w:hideMark/>
          </w:tcPr>
          <w:p w14:paraId="0E2A6789" w14:textId="3A0BBDFC" w:rsidR="008B3ADA" w:rsidRPr="0040020D" w:rsidDel="00AF5AAE" w:rsidRDefault="008B3ADA" w:rsidP="008B3ADA">
            <w:pPr>
              <w:rPr>
                <w:del w:id="4062" w:author="Luis Gerardo Gonzalez Morales" w:date="2019-02-17T11:20:00Z"/>
                <w:rFonts w:ascii="Calibri" w:eastAsia="Times New Roman" w:hAnsi="Calibri" w:cs="Times New Roman"/>
                <w:color w:val="000000"/>
                <w:sz w:val="20"/>
                <w:szCs w:val="20"/>
                <w:lang w:val="en-US" w:eastAsia="en-US"/>
              </w:rPr>
            </w:pPr>
            <w:del w:id="4063"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0BD29AC9" w14:textId="6F8443B0" w:rsidR="008B3ADA" w:rsidRPr="0040020D" w:rsidDel="00AF5AAE" w:rsidRDefault="008B3ADA" w:rsidP="008B3ADA">
            <w:pPr>
              <w:rPr>
                <w:del w:id="4064" w:author="Luis Gerardo Gonzalez Morales" w:date="2019-02-17T11:20:00Z"/>
                <w:rFonts w:ascii="Calibri" w:eastAsia="Times New Roman" w:hAnsi="Calibri" w:cs="Times New Roman"/>
                <w:color w:val="000000"/>
                <w:sz w:val="20"/>
                <w:szCs w:val="20"/>
                <w:lang w:val="en-US" w:eastAsia="en-US"/>
              </w:rPr>
            </w:pPr>
            <w:del w:id="4065" w:author="Luis Gerardo Gonzalez Morales" w:date="2019-02-17T11:20:00Z">
              <w:r w:rsidRPr="0040020D" w:rsidDel="00AF5AAE">
                <w:rPr>
                  <w:rFonts w:ascii="Calibri" w:eastAsia="Times New Roman" w:hAnsi="Calibri" w:cs="Times New Roman"/>
                  <w:color w:val="000000"/>
                  <w:sz w:val="20"/>
                  <w:szCs w:val="20"/>
                  <w:lang w:val="en-US" w:eastAsia="en-US"/>
                </w:rPr>
                <w:delText>Total</w:delText>
              </w:r>
            </w:del>
          </w:p>
        </w:tc>
        <w:tc>
          <w:tcPr>
            <w:tcW w:w="883" w:type="dxa"/>
            <w:noWrap/>
            <w:hideMark/>
          </w:tcPr>
          <w:p w14:paraId="2988C459" w14:textId="40259A4B" w:rsidR="008B3ADA" w:rsidRPr="0040020D" w:rsidDel="00AF5AAE" w:rsidRDefault="008B3ADA" w:rsidP="008B3ADA">
            <w:pPr>
              <w:rPr>
                <w:del w:id="4066" w:author="Luis Gerardo Gonzalez Morales" w:date="2019-02-17T11:20:00Z"/>
                <w:rFonts w:ascii="Calibri" w:eastAsia="Times New Roman" w:hAnsi="Calibri" w:cs="Times New Roman"/>
                <w:color w:val="000000"/>
                <w:sz w:val="20"/>
                <w:szCs w:val="20"/>
                <w:lang w:val="en-US" w:eastAsia="en-US"/>
              </w:rPr>
            </w:pPr>
            <w:del w:id="4067" w:author="Luis Gerardo Gonzalez Morales" w:date="2019-02-17T11:20:00Z">
              <w:r w:rsidRPr="0040020D" w:rsidDel="00AF5AAE">
                <w:rPr>
                  <w:rFonts w:ascii="Calibri" w:eastAsia="Times New Roman" w:hAnsi="Calibri" w:cs="Times New Roman"/>
                  <w:color w:val="000000"/>
                  <w:sz w:val="20"/>
                  <w:szCs w:val="20"/>
                  <w:lang w:val="en-US" w:eastAsia="en-US"/>
                </w:rPr>
                <w:delText>93</w:delText>
              </w:r>
            </w:del>
          </w:p>
        </w:tc>
        <w:tc>
          <w:tcPr>
            <w:tcW w:w="668" w:type="dxa"/>
            <w:noWrap/>
            <w:hideMark/>
          </w:tcPr>
          <w:p w14:paraId="7EE14E10" w14:textId="7D9D03B0" w:rsidR="008B3ADA" w:rsidRPr="0040020D" w:rsidDel="00AF5AAE" w:rsidRDefault="008B3ADA" w:rsidP="008B3ADA">
            <w:pPr>
              <w:rPr>
                <w:del w:id="4068" w:author="Luis Gerardo Gonzalez Morales" w:date="2019-02-17T11:20:00Z"/>
                <w:rFonts w:ascii="Calibri" w:eastAsia="Times New Roman" w:hAnsi="Calibri" w:cs="Times New Roman"/>
                <w:color w:val="000000"/>
                <w:sz w:val="20"/>
                <w:szCs w:val="20"/>
                <w:lang w:val="en-US" w:eastAsia="en-US"/>
              </w:rPr>
            </w:pPr>
            <w:del w:id="4069" w:author="Luis Gerardo Gonzalez Morales" w:date="2019-02-17T11:20:00Z">
              <w:r w:rsidRPr="0040020D" w:rsidDel="00AF5AAE">
                <w:rPr>
                  <w:rFonts w:ascii="Calibri" w:eastAsia="Times New Roman" w:hAnsi="Calibri" w:cs="Times New Roman"/>
                  <w:color w:val="000000"/>
                  <w:sz w:val="20"/>
                  <w:szCs w:val="20"/>
                  <w:lang w:val="en-US" w:eastAsia="en-US"/>
                </w:rPr>
                <w:delText>100</w:delText>
              </w:r>
            </w:del>
          </w:p>
        </w:tc>
      </w:tr>
    </w:tbl>
    <w:p w14:paraId="08F9954C" w14:textId="77777777" w:rsidR="00AF5AAE" w:rsidRDefault="00AF5AAE" w:rsidP="00AF5AAE">
      <w:pPr>
        <w:keepNext/>
        <w:jc w:val="center"/>
        <w:rPr>
          <w:ins w:id="4070" w:author="Luis Gerardo Gonzalez Morales" w:date="2019-02-17T11:21:00Z"/>
        </w:rPr>
        <w:pPrChange w:id="4071" w:author="Luis Gerardo Gonzalez Morales" w:date="2019-02-17T11:21:00Z">
          <w:pPr/>
        </w:pPrChange>
      </w:pPr>
      <w:ins w:id="4072" w:author="Luis Gerardo Gonzalez Morales" w:date="2019-02-17T11:21:00Z">
        <w:r>
          <w:rPr>
            <w:b/>
            <w:bCs/>
            <w:noProof/>
          </w:rPr>
          <w:drawing>
            <wp:inline distT="0" distB="0" distL="0" distR="0" wp14:anchorId="23039990" wp14:editId="463CB758">
              <wp:extent cx="3657600" cy="1828800"/>
              <wp:effectExtent l="0" t="0" r="0" b="0"/>
              <wp:docPr id="566" name="Graph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lot_64_Q09.4.svg"/>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657600" cy="1828800"/>
                      </a:xfrm>
                      <a:prstGeom prst="rect">
                        <a:avLst/>
                      </a:prstGeom>
                    </pic:spPr>
                  </pic:pic>
                </a:graphicData>
              </a:graphic>
            </wp:inline>
          </w:drawing>
        </w:r>
      </w:ins>
    </w:p>
    <w:p w14:paraId="3A2D0484" w14:textId="55244B0A" w:rsidR="008B3ADA" w:rsidRDefault="00AF5AAE" w:rsidP="00AF5AAE">
      <w:pPr>
        <w:pStyle w:val="Caption"/>
        <w:jc w:val="center"/>
        <w:rPr>
          <w:rFonts w:asciiTheme="majorBidi" w:hAnsiTheme="majorBidi" w:cstheme="majorBidi"/>
          <w:lang w:val="en-US"/>
        </w:rPr>
        <w:pPrChange w:id="4073" w:author="Luis Gerardo Gonzalez Morales" w:date="2019-02-17T11:21:00Z">
          <w:pPr/>
        </w:pPrChange>
      </w:pPr>
      <w:ins w:id="4074" w:author="Luis Gerardo Gonzalez Morales" w:date="2019-02-17T11:21:00Z">
        <w:r>
          <w:t xml:space="preserve">Figure </w:t>
        </w:r>
        <w:r>
          <w:fldChar w:fldCharType="begin"/>
        </w:r>
        <w:r>
          <w:instrText xml:space="preserve"> SEQ Figure \* ARABIC </w:instrText>
        </w:r>
      </w:ins>
      <w:r>
        <w:fldChar w:fldCharType="separate"/>
      </w:r>
      <w:ins w:id="4075" w:author="Luis Gerardo Gonzalez Morales" w:date="2019-02-17T11:55:00Z">
        <w:r w:rsidR="009241EC">
          <w:rPr>
            <w:noProof/>
          </w:rPr>
          <w:t>50</w:t>
        </w:r>
      </w:ins>
      <w:ins w:id="4076" w:author="Luis Gerardo Gonzalez Morales" w:date="2019-02-17T11:21:00Z">
        <w:r>
          <w:fldChar w:fldCharType="end"/>
        </w:r>
        <w:r>
          <w:rPr>
            <w:lang w:val="en-US"/>
          </w:rPr>
          <w:t xml:space="preserve">. Existence of a </w:t>
        </w:r>
        <w:proofErr w:type="spellStart"/>
        <w:r>
          <w:rPr>
            <w:lang w:val="en-US"/>
          </w:rPr>
          <w:t>programme</w:t>
        </w:r>
        <w:proofErr w:type="spellEnd"/>
        <w:r>
          <w:rPr>
            <w:lang w:val="en-US"/>
          </w:rPr>
          <w:t xml:space="preserve"> on Environmental Economic Accounts</w:t>
        </w:r>
      </w:ins>
    </w:p>
    <w:p w14:paraId="6C1306A7" w14:textId="62488061" w:rsidR="008B3ADA" w:rsidRPr="004B2DC5" w:rsidDel="00AF5AAE" w:rsidRDefault="004B2DC5" w:rsidP="008B3ADA">
      <w:pPr>
        <w:rPr>
          <w:del w:id="4077" w:author="Luis Gerardo Gonzalez Morales" w:date="2019-02-17T11:21:00Z"/>
          <w:rFonts w:asciiTheme="majorBidi" w:hAnsiTheme="majorBidi" w:cstheme="majorBidi"/>
          <w:lang w:val="en-US"/>
          <w:rPrChange w:id="4078" w:author="Luis Gerardo Gonzalez Morales" w:date="2019-02-17T11:30:00Z">
            <w:rPr>
              <w:del w:id="4079" w:author="Luis Gerardo Gonzalez Morales" w:date="2019-02-17T11:21:00Z"/>
              <w:rFonts w:asciiTheme="majorBidi" w:hAnsiTheme="majorBidi" w:cstheme="majorBidi"/>
              <w:i/>
              <w:lang w:val="en-US"/>
            </w:rPr>
          </w:rPrChange>
        </w:rPr>
      </w:pPr>
      <w:ins w:id="4080" w:author="Luis Gerardo Gonzalez Morales" w:date="2019-02-17T11:31:00Z">
        <w:r>
          <w:rPr>
            <w:rFonts w:asciiTheme="majorBidi" w:hAnsiTheme="majorBidi" w:cstheme="majorBidi"/>
            <w:lang w:val="en-US"/>
          </w:rPr>
          <w:t>T</w:t>
        </w:r>
      </w:ins>
      <w:ins w:id="4081" w:author="Luis Gerardo Gonzalez Morales" w:date="2019-02-17T11:30:00Z">
        <w:r w:rsidRPr="004B2DC5">
          <w:rPr>
            <w:rFonts w:asciiTheme="majorBidi" w:hAnsiTheme="majorBidi" w:cstheme="majorBidi"/>
            <w:lang w:val="en-US"/>
            <w:rPrChange w:id="4082" w:author="Luis Gerardo Gonzalez Morales" w:date="2019-02-17T11:30:00Z">
              <w:rPr>
                <w:rFonts w:asciiTheme="majorBidi" w:hAnsiTheme="majorBidi" w:cstheme="majorBidi"/>
                <w:i/>
                <w:lang w:val="en-US"/>
              </w:rPr>
            </w:rPrChange>
          </w:rPr>
          <w:t>he official statistics community</w:t>
        </w:r>
      </w:ins>
      <w:ins w:id="4083" w:author="Luis Gerardo Gonzalez Morales" w:date="2019-02-17T11:40:00Z">
        <w:r w:rsidR="00DE5F62">
          <w:rPr>
            <w:rFonts w:asciiTheme="majorBidi" w:hAnsiTheme="majorBidi" w:cstheme="majorBidi"/>
            <w:lang w:val="en-US"/>
          </w:rPr>
          <w:t xml:space="preserve"> has</w:t>
        </w:r>
      </w:ins>
      <w:ins w:id="4084" w:author="Luis Gerardo Gonzalez Morales" w:date="2019-02-17T11:30:00Z">
        <w:r w:rsidRPr="004B2DC5">
          <w:rPr>
            <w:rFonts w:asciiTheme="majorBidi" w:hAnsiTheme="majorBidi" w:cstheme="majorBidi"/>
            <w:lang w:val="en-US"/>
            <w:rPrChange w:id="4085" w:author="Luis Gerardo Gonzalez Morales" w:date="2019-02-17T11:30:00Z">
              <w:rPr>
                <w:rFonts w:asciiTheme="majorBidi" w:hAnsiTheme="majorBidi" w:cstheme="majorBidi"/>
                <w:i/>
                <w:lang w:val="en-US"/>
              </w:rPr>
            </w:rPrChange>
          </w:rPr>
          <w:t xml:space="preserve"> increasingly </w:t>
        </w:r>
      </w:ins>
      <w:ins w:id="4086" w:author="Luis Gerardo Gonzalez Morales" w:date="2019-02-17T11:40:00Z">
        <w:r w:rsidR="00DE5F62">
          <w:rPr>
            <w:rFonts w:asciiTheme="majorBidi" w:hAnsiTheme="majorBidi" w:cstheme="majorBidi"/>
            <w:lang w:val="en-US"/>
          </w:rPr>
          <w:t xml:space="preserve">adopted </w:t>
        </w:r>
      </w:ins>
      <w:ins w:id="4087" w:author="Luis Gerardo Gonzalez Morales" w:date="2019-02-17T11:30:00Z">
        <w:r w:rsidRPr="004B2DC5">
          <w:rPr>
            <w:rFonts w:asciiTheme="majorBidi" w:hAnsiTheme="majorBidi" w:cstheme="majorBidi"/>
            <w:lang w:val="en-US"/>
            <w:rPrChange w:id="4088" w:author="Luis Gerardo Gonzalez Morales" w:date="2019-02-17T11:30:00Z">
              <w:rPr>
                <w:rFonts w:asciiTheme="majorBidi" w:hAnsiTheme="majorBidi" w:cstheme="majorBidi"/>
                <w:i/>
                <w:lang w:val="en-US"/>
              </w:rPr>
            </w:rPrChange>
          </w:rPr>
          <w:t xml:space="preserve">the Statistical Data and Metadata Exchange (SDMX) standard to support </w:t>
        </w:r>
      </w:ins>
      <w:ins w:id="4089" w:author="Luis Gerardo Gonzalez Morales" w:date="2019-02-17T11:35:00Z">
        <w:r w:rsidR="00DE5F62">
          <w:rPr>
            <w:rFonts w:asciiTheme="majorBidi" w:hAnsiTheme="majorBidi" w:cstheme="majorBidi"/>
            <w:lang w:val="en-US"/>
          </w:rPr>
          <w:t>the</w:t>
        </w:r>
      </w:ins>
      <w:ins w:id="4090" w:author="Luis Gerardo Gonzalez Morales" w:date="2019-02-17T11:30:00Z">
        <w:r w:rsidRPr="004B2DC5">
          <w:rPr>
            <w:rFonts w:asciiTheme="majorBidi" w:hAnsiTheme="majorBidi" w:cstheme="majorBidi"/>
            <w:lang w:val="en-US"/>
            <w:rPrChange w:id="4091" w:author="Luis Gerardo Gonzalez Morales" w:date="2019-02-17T11:30:00Z">
              <w:rPr>
                <w:rFonts w:asciiTheme="majorBidi" w:hAnsiTheme="majorBidi" w:cstheme="majorBidi"/>
                <w:i/>
                <w:lang w:val="en-US"/>
              </w:rPr>
            </w:rPrChange>
          </w:rPr>
          <w:t xml:space="preserve"> exchange and dissemination</w:t>
        </w:r>
      </w:ins>
      <w:ins w:id="4092" w:author="Luis Gerardo Gonzalez Morales" w:date="2019-02-17T11:31:00Z">
        <w:r>
          <w:rPr>
            <w:rFonts w:asciiTheme="majorBidi" w:hAnsiTheme="majorBidi" w:cstheme="majorBidi"/>
            <w:lang w:val="en-US"/>
          </w:rPr>
          <w:t xml:space="preserve"> </w:t>
        </w:r>
        <w:r w:rsidRPr="00615759">
          <w:rPr>
            <w:rFonts w:asciiTheme="majorBidi" w:hAnsiTheme="majorBidi" w:cstheme="majorBidi"/>
            <w:lang w:val="en-US"/>
          </w:rPr>
          <w:t>of statistical data</w:t>
        </w:r>
      </w:ins>
      <w:ins w:id="4093" w:author="Luis Gerardo Gonzalez Morales" w:date="2019-02-17T11:36:00Z">
        <w:r w:rsidR="00DE5F62">
          <w:rPr>
            <w:rFonts w:asciiTheme="majorBidi" w:hAnsiTheme="majorBidi" w:cstheme="majorBidi"/>
            <w:lang w:val="en-US"/>
          </w:rPr>
          <w:t xml:space="preserve"> and metadata</w:t>
        </w:r>
      </w:ins>
      <w:ins w:id="4094" w:author="Luis Gerardo Gonzalez Morales" w:date="2019-02-17T11:35:00Z">
        <w:r w:rsidR="00DE5F62" w:rsidRPr="00DE5F62">
          <w:rPr>
            <w:rFonts w:asciiTheme="majorBidi" w:hAnsiTheme="majorBidi" w:cstheme="majorBidi"/>
            <w:lang w:val="en-US"/>
          </w:rPr>
          <w:t xml:space="preserve"> among international </w:t>
        </w:r>
        <w:proofErr w:type="spellStart"/>
        <w:r w:rsidR="00DE5F62" w:rsidRPr="00DE5F62">
          <w:rPr>
            <w:rFonts w:asciiTheme="majorBidi" w:hAnsiTheme="majorBidi" w:cstheme="majorBidi"/>
            <w:lang w:val="en-US"/>
          </w:rPr>
          <w:t>organisations</w:t>
        </w:r>
        <w:proofErr w:type="spellEnd"/>
        <w:r w:rsidR="00DE5F62" w:rsidRPr="00DE5F62">
          <w:rPr>
            <w:rFonts w:asciiTheme="majorBidi" w:hAnsiTheme="majorBidi" w:cstheme="majorBidi"/>
            <w:lang w:val="en-US"/>
          </w:rPr>
          <w:t xml:space="preserve"> and their member countries.</w:t>
        </w:r>
      </w:ins>
      <w:ins w:id="4095" w:author="Luis Gerardo Gonzalez Morales" w:date="2019-02-17T11:36:00Z">
        <w:r w:rsidR="00DE5F62">
          <w:rPr>
            <w:rFonts w:asciiTheme="majorBidi" w:hAnsiTheme="majorBidi" w:cstheme="majorBidi"/>
            <w:lang w:val="en-US"/>
          </w:rPr>
          <w:t xml:space="preserve"> </w:t>
        </w:r>
      </w:ins>
      <w:ins w:id="4096" w:author="Luis Gerardo Gonzalez Morales" w:date="2019-02-17T11:33:00Z">
        <w:r w:rsidRPr="004B2DC5">
          <w:rPr>
            <w:rFonts w:asciiTheme="majorBidi" w:hAnsiTheme="majorBidi" w:cstheme="majorBidi"/>
            <w:lang w:val="en-US"/>
          </w:rPr>
          <w:t>Several versions of the technical specifications have been released since 2004</w:t>
        </w:r>
        <w:r>
          <w:rPr>
            <w:rFonts w:asciiTheme="majorBidi" w:hAnsiTheme="majorBidi" w:cstheme="majorBidi"/>
            <w:lang w:val="en-US"/>
          </w:rPr>
          <w:t xml:space="preserve">, with </w:t>
        </w:r>
      </w:ins>
      <w:ins w:id="4097" w:author="Luis Gerardo Gonzalez Morales" w:date="2019-02-17T11:34:00Z">
        <w:r>
          <w:rPr>
            <w:rFonts w:asciiTheme="majorBidi" w:hAnsiTheme="majorBidi" w:cstheme="majorBidi"/>
            <w:lang w:val="en-US"/>
          </w:rPr>
          <w:t>the latest consolidated version (</w:t>
        </w:r>
        <w:r w:rsidRPr="004B2DC5">
          <w:rPr>
            <w:rFonts w:asciiTheme="majorBidi" w:hAnsiTheme="majorBidi" w:cstheme="majorBidi"/>
            <w:lang w:val="en-US"/>
          </w:rPr>
          <w:t>SDMX 2.1</w:t>
        </w:r>
        <w:r>
          <w:rPr>
            <w:rFonts w:asciiTheme="majorBidi" w:hAnsiTheme="majorBidi" w:cstheme="majorBidi"/>
            <w:lang w:val="en-US"/>
          </w:rPr>
          <w:t xml:space="preserve">) published in </w:t>
        </w:r>
        <w:r w:rsidRPr="004B2DC5">
          <w:rPr>
            <w:rFonts w:asciiTheme="majorBidi" w:hAnsiTheme="majorBidi" w:cstheme="majorBidi"/>
            <w:lang w:val="en-US"/>
          </w:rPr>
          <w:t>2013</w:t>
        </w:r>
      </w:ins>
      <w:ins w:id="4098" w:author="Luis Gerardo Gonzalez Morales" w:date="2019-02-17T11:35:00Z">
        <w:r>
          <w:rPr>
            <w:rFonts w:asciiTheme="majorBidi" w:hAnsiTheme="majorBidi" w:cstheme="majorBidi"/>
            <w:lang w:val="en-US"/>
          </w:rPr>
          <w:t>.</w:t>
        </w:r>
      </w:ins>
      <w:ins w:id="4099" w:author="Luis Gerardo Gonzalez Morales" w:date="2019-02-17T11:34:00Z">
        <w:r w:rsidRPr="004B2DC5" w:rsidDel="00AF5AAE">
          <w:rPr>
            <w:rFonts w:asciiTheme="majorBidi" w:hAnsiTheme="majorBidi" w:cstheme="majorBidi"/>
            <w:lang w:val="en-US"/>
            <w:rPrChange w:id="4100" w:author="Luis Gerardo Gonzalez Morales" w:date="2019-02-17T11:30:00Z">
              <w:rPr>
                <w:rFonts w:asciiTheme="majorBidi" w:hAnsiTheme="majorBidi" w:cstheme="majorBidi"/>
                <w:lang w:val="en-US"/>
              </w:rPr>
            </w:rPrChange>
          </w:rPr>
          <w:t xml:space="preserve"> </w:t>
        </w:r>
      </w:ins>
      <w:ins w:id="4101" w:author="Luis Gerardo Gonzalez Morales" w:date="2019-02-17T11:36:00Z">
        <w:r w:rsidR="00DE5F62">
          <w:rPr>
            <w:rFonts w:asciiTheme="majorBidi" w:hAnsiTheme="majorBidi" w:cstheme="majorBidi"/>
            <w:lang w:val="en-US"/>
          </w:rPr>
          <w:t>According to the 2018 Questionnaire on the i</w:t>
        </w:r>
      </w:ins>
      <w:ins w:id="4102" w:author="Luis Gerardo Gonzalez Morales" w:date="2019-02-17T11:37:00Z">
        <w:r w:rsidR="00DE5F62">
          <w:rPr>
            <w:rFonts w:asciiTheme="majorBidi" w:hAnsiTheme="majorBidi" w:cstheme="majorBidi"/>
            <w:lang w:val="en-US"/>
          </w:rPr>
          <w:t xml:space="preserve">mplementation of the UNFPOS, </w:t>
        </w:r>
      </w:ins>
      <w:del w:id="4103" w:author="Luis Gerardo Gonzalez Morales" w:date="2019-02-17T11:21:00Z">
        <w:r w:rsidR="008B3ADA" w:rsidRPr="004B2DC5" w:rsidDel="00AF5AAE">
          <w:rPr>
            <w:rFonts w:asciiTheme="majorBidi" w:hAnsiTheme="majorBidi" w:cstheme="majorBidi"/>
            <w:lang w:val="en-US"/>
            <w:rPrChange w:id="4104" w:author="Luis Gerardo Gonzalez Morales" w:date="2019-02-17T11:30:00Z">
              <w:rPr>
                <w:rFonts w:asciiTheme="majorBidi" w:hAnsiTheme="majorBidi" w:cstheme="majorBidi"/>
                <w:i/>
                <w:lang w:val="en-US"/>
              </w:rPr>
            </w:rPrChange>
          </w:rPr>
          <w:delText>Question 9.5</w:delText>
        </w:r>
      </w:del>
    </w:p>
    <w:p w14:paraId="30F3388B" w14:textId="1869B4EF" w:rsidR="008B3ADA" w:rsidRDefault="008B3ADA" w:rsidP="00DE5F62">
      <w:pPr>
        <w:rPr>
          <w:rFonts w:asciiTheme="majorBidi" w:hAnsiTheme="majorBidi" w:cstheme="majorBidi"/>
          <w:lang w:val="en-US"/>
        </w:rPr>
        <w:pPrChange w:id="4105" w:author="Luis Gerardo Gonzalez Morales" w:date="2019-02-17T11:37:00Z">
          <w:pPr/>
        </w:pPrChange>
      </w:pPr>
      <w:del w:id="4106" w:author="Luis Gerardo Gonzalez Morales" w:date="2019-02-17T11:37:00Z">
        <w:r w:rsidDel="00DE5F62">
          <w:rPr>
            <w:rFonts w:asciiTheme="majorBidi" w:hAnsiTheme="majorBidi" w:cstheme="majorBidi"/>
            <w:lang w:val="en-US"/>
          </w:rPr>
          <w:delText>Seventy-one</w:delText>
        </w:r>
      </w:del>
      <w:ins w:id="4107" w:author="Luis Gerardo Gonzalez Morales" w:date="2019-02-17T11:37:00Z">
        <w:r w:rsidR="00DE5F62">
          <w:rPr>
            <w:rFonts w:asciiTheme="majorBidi" w:hAnsiTheme="majorBidi" w:cstheme="majorBidi"/>
            <w:lang w:val="en-US"/>
          </w:rPr>
          <w:t>71</w:t>
        </w:r>
      </w:ins>
      <w:r>
        <w:rPr>
          <w:rFonts w:asciiTheme="majorBidi" w:hAnsiTheme="majorBidi" w:cstheme="majorBidi"/>
          <w:lang w:val="en-US"/>
        </w:rPr>
        <w:t xml:space="preserve"> </w:t>
      </w:r>
      <w:del w:id="4108" w:author="Luis Gerardo Gonzalez Morales" w:date="2019-02-13T20:59:00Z">
        <w:r w:rsidDel="00D83CAF">
          <w:rPr>
            <w:rFonts w:asciiTheme="majorBidi" w:hAnsiTheme="majorBidi" w:cstheme="majorBidi"/>
            <w:lang w:val="en-US"/>
          </w:rPr>
          <w:delText>per cent</w:delText>
        </w:r>
      </w:del>
      <w:ins w:id="4109"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of the respondents stated that they use SDMX</w:t>
      </w:r>
      <w:del w:id="4110" w:author="Luis Gerardo Gonzalez Morales" w:date="2019-02-17T11:26:00Z">
        <w:r w:rsidDel="004B2DC5">
          <w:rPr>
            <w:rFonts w:asciiTheme="majorBidi" w:hAnsiTheme="majorBidi" w:cstheme="majorBidi"/>
            <w:lang w:val="en-US"/>
          </w:rPr>
          <w:delText xml:space="preserve"> in some statistical domains or data sets</w:delText>
        </w:r>
      </w:del>
      <w:del w:id="4111" w:author="Luis Gerardo Gonzalez Morales" w:date="2019-02-17T11:25:00Z">
        <w:r w:rsidDel="004B2DC5">
          <w:rPr>
            <w:rFonts w:asciiTheme="majorBidi" w:hAnsiTheme="majorBidi" w:cstheme="majorBidi"/>
            <w:lang w:val="en-US"/>
          </w:rPr>
          <w:delText xml:space="preserve"> </w:delText>
        </w:r>
      </w:del>
      <w:ins w:id="4112" w:author="Luis Gerardo Gonzalez Morales" w:date="2019-02-17T11:25:00Z">
        <w:r w:rsidR="004B2DC5">
          <w:rPr>
            <w:rFonts w:asciiTheme="majorBidi" w:hAnsiTheme="majorBidi" w:cstheme="majorBidi"/>
            <w:lang w:val="en-US"/>
          </w:rPr>
          <w:t xml:space="preserve">, although almost </w:t>
        </w:r>
      </w:ins>
      <w:ins w:id="4113" w:author="Luis Gerardo Gonzalez Morales" w:date="2019-02-17T11:26:00Z">
        <w:r w:rsidR="004B2DC5">
          <w:rPr>
            <w:rFonts w:asciiTheme="majorBidi" w:hAnsiTheme="majorBidi" w:cstheme="majorBidi"/>
            <w:lang w:val="en-US"/>
          </w:rPr>
          <w:t xml:space="preserve">one-half of these respondents do it </w:t>
        </w:r>
      </w:ins>
      <w:ins w:id="4114" w:author="Luis Gerardo Gonzalez Morales" w:date="2019-02-17T11:37:00Z">
        <w:r w:rsidR="00DE5F62">
          <w:rPr>
            <w:rFonts w:asciiTheme="majorBidi" w:hAnsiTheme="majorBidi" w:cstheme="majorBidi"/>
            <w:lang w:val="en-US"/>
          </w:rPr>
          <w:t xml:space="preserve">only </w:t>
        </w:r>
      </w:ins>
      <w:ins w:id="4115" w:author="Luis Gerardo Gonzalez Morales" w:date="2019-02-17T11:26:00Z">
        <w:r w:rsidR="004B2DC5">
          <w:rPr>
            <w:rFonts w:asciiTheme="majorBidi" w:hAnsiTheme="majorBidi" w:cstheme="majorBidi"/>
            <w:lang w:val="en-US"/>
          </w:rPr>
          <w:t>partially (</w:t>
        </w:r>
      </w:ins>
      <w:ins w:id="4116" w:author="Luis Gerardo Gonzalez Morales" w:date="2019-02-17T11:37:00Z">
        <w:r w:rsidR="00DE5F62">
          <w:rPr>
            <w:rFonts w:asciiTheme="majorBidi" w:hAnsiTheme="majorBidi" w:cstheme="majorBidi"/>
            <w:lang w:val="en-US"/>
          </w:rPr>
          <w:t xml:space="preserve">i.e., only </w:t>
        </w:r>
      </w:ins>
      <w:ins w:id="4117" w:author="Luis Gerardo Gonzalez Morales" w:date="2019-02-17T11:26:00Z">
        <w:r w:rsidR="004B2DC5">
          <w:rPr>
            <w:rFonts w:asciiTheme="majorBidi" w:hAnsiTheme="majorBidi" w:cstheme="majorBidi"/>
            <w:lang w:val="en-US"/>
          </w:rPr>
          <w:t>in some statistical domains or data sets)</w:t>
        </w:r>
      </w:ins>
      <w:del w:id="4118" w:author="Luis Gerardo Gonzalez Morales" w:date="2019-02-17T11:25:00Z">
        <w:r w:rsidDel="004B2DC5">
          <w:rPr>
            <w:rFonts w:asciiTheme="majorBidi" w:hAnsiTheme="majorBidi" w:cstheme="majorBidi"/>
            <w:lang w:val="en-US"/>
          </w:rPr>
          <w:delText>at the very least</w:delText>
        </w:r>
      </w:del>
      <w:r>
        <w:rPr>
          <w:rFonts w:asciiTheme="majorBidi" w:hAnsiTheme="majorBidi" w:cstheme="majorBidi"/>
          <w:lang w:val="en-US"/>
        </w:rPr>
        <w:t xml:space="preserve">. </w:t>
      </w:r>
      <w:ins w:id="4119" w:author="Luis Gerardo Gonzalez Morales" w:date="2019-02-17T11:26:00Z">
        <w:r w:rsidR="004B2DC5">
          <w:rPr>
            <w:rFonts w:asciiTheme="majorBidi" w:hAnsiTheme="majorBidi" w:cstheme="majorBidi"/>
            <w:lang w:val="en-US"/>
          </w:rPr>
          <w:t xml:space="preserve">Still, 27 percent of countries do not </w:t>
        </w:r>
      </w:ins>
      <w:ins w:id="4120" w:author="Luis Gerardo Gonzalez Morales" w:date="2019-02-17T11:27:00Z">
        <w:r w:rsidR="004B2DC5">
          <w:rPr>
            <w:rFonts w:asciiTheme="majorBidi" w:hAnsiTheme="majorBidi" w:cstheme="majorBidi"/>
            <w:lang w:val="en-US"/>
          </w:rPr>
          <w:t>report the use of SDMX in their exchange of statistical data and metadata, while 2</w:t>
        </w:r>
      </w:ins>
      <w:del w:id="4121" w:author="Luis Gerardo Gonzalez Morales" w:date="2019-02-17T11:27:00Z">
        <w:r w:rsidDel="004B2DC5">
          <w:rPr>
            <w:rFonts w:asciiTheme="majorBidi" w:hAnsiTheme="majorBidi" w:cstheme="majorBidi"/>
            <w:lang w:val="en-US"/>
          </w:rPr>
          <w:delText>Two of the</w:delText>
        </w:r>
      </w:del>
      <w:ins w:id="4122" w:author="Luis Gerardo Gonzalez Morales" w:date="2019-02-17T11:27:00Z">
        <w:r w:rsidR="004B2DC5">
          <w:rPr>
            <w:rFonts w:asciiTheme="majorBidi" w:hAnsiTheme="majorBidi" w:cstheme="majorBidi"/>
            <w:lang w:val="en-US"/>
          </w:rPr>
          <w:t xml:space="preserve"> percent</w:t>
        </w:r>
      </w:ins>
      <w:del w:id="4123" w:author="Luis Gerardo Gonzalez Morales" w:date="2019-02-17T11:27:00Z">
        <w:r w:rsidDel="004B2DC5">
          <w:rPr>
            <w:rFonts w:asciiTheme="majorBidi" w:hAnsiTheme="majorBidi" w:cstheme="majorBidi"/>
            <w:lang w:val="en-US"/>
          </w:rPr>
          <w:delText xml:space="preserve"> respondents</w:delText>
        </w:r>
      </w:del>
      <w:r>
        <w:rPr>
          <w:rFonts w:asciiTheme="majorBidi" w:hAnsiTheme="majorBidi" w:cstheme="majorBidi"/>
          <w:lang w:val="en-US"/>
        </w:rPr>
        <w:t xml:space="preserve"> did know if SDMX was currently being used in their country.</w:t>
      </w:r>
      <w:ins w:id="4124" w:author="Luis Gerardo Gonzalez Morales" w:date="2019-02-17T11:37:00Z">
        <w:r w:rsidR="00DE5F62">
          <w:rPr>
            <w:rFonts w:asciiTheme="majorBidi" w:hAnsiTheme="majorBidi" w:cstheme="majorBidi"/>
            <w:lang w:val="en-US"/>
          </w:rPr>
          <w:t xml:space="preserve"> At the regional</w:t>
        </w:r>
      </w:ins>
      <w:ins w:id="4125" w:author="Luis Gerardo Gonzalez Morales" w:date="2019-02-17T11:38:00Z">
        <w:r w:rsidR="00DE5F62">
          <w:rPr>
            <w:rFonts w:asciiTheme="majorBidi" w:hAnsiTheme="majorBidi" w:cstheme="majorBidi"/>
            <w:lang w:val="en-US"/>
          </w:rPr>
          <w:t xml:space="preserve">, SDMX is being used at least partially by 94 percent of European </w:t>
        </w:r>
      </w:ins>
      <w:ins w:id="4126" w:author="Luis Gerardo Gonzalez Morales" w:date="2019-02-17T11:39:00Z">
        <w:r w:rsidR="00DE5F62">
          <w:rPr>
            <w:rFonts w:asciiTheme="majorBidi" w:hAnsiTheme="majorBidi" w:cstheme="majorBidi"/>
            <w:lang w:val="en-US"/>
          </w:rPr>
          <w:t>countries</w:t>
        </w:r>
      </w:ins>
      <w:ins w:id="4127" w:author="Luis Gerardo Gonzalez Morales" w:date="2019-02-17T11:38:00Z">
        <w:r w:rsidR="00DE5F62">
          <w:rPr>
            <w:rFonts w:asciiTheme="majorBidi" w:hAnsiTheme="majorBidi" w:cstheme="majorBidi"/>
            <w:lang w:val="en-US"/>
          </w:rPr>
          <w:t xml:space="preserve"> and 77 percent of countries in the Americas; </w:t>
        </w:r>
      </w:ins>
      <w:ins w:id="4128" w:author="Luis Gerardo Gonzalez Morales" w:date="2019-02-17T11:39:00Z">
        <w:r w:rsidR="00DE5F62">
          <w:rPr>
            <w:rFonts w:asciiTheme="majorBidi" w:hAnsiTheme="majorBidi" w:cstheme="majorBidi"/>
            <w:lang w:val="en-US"/>
          </w:rPr>
          <w:t>in contrast</w:t>
        </w:r>
      </w:ins>
      <w:ins w:id="4129" w:author="Luis Gerardo Gonzalez Morales" w:date="2019-02-17T11:38:00Z">
        <w:r w:rsidR="00DE5F62">
          <w:rPr>
            <w:rFonts w:asciiTheme="majorBidi" w:hAnsiTheme="majorBidi" w:cstheme="majorBidi"/>
            <w:lang w:val="en-US"/>
          </w:rPr>
          <w:t xml:space="preserve">, </w:t>
        </w:r>
      </w:ins>
      <w:ins w:id="4130" w:author="Luis Gerardo Gonzalez Morales" w:date="2019-02-17T11:39:00Z">
        <w:r w:rsidR="00DE5F62">
          <w:rPr>
            <w:rFonts w:asciiTheme="majorBidi" w:hAnsiTheme="majorBidi" w:cstheme="majorBidi"/>
            <w:lang w:val="en-US"/>
          </w:rPr>
          <w:t xml:space="preserve">more than one-half of respondents in Asia (54 percent) and 2 in every five countries in Africa report that they are not using SDMX </w:t>
        </w:r>
        <w:proofErr w:type="gramStart"/>
        <w:r w:rsidR="00DE5F62">
          <w:rPr>
            <w:rFonts w:asciiTheme="majorBidi" w:hAnsiTheme="majorBidi" w:cstheme="majorBidi"/>
            <w:lang w:val="en-US"/>
          </w:rPr>
          <w:t>at the moment</w:t>
        </w:r>
        <w:proofErr w:type="gramEnd"/>
        <w:r w:rsidR="00DE5F62">
          <w:rPr>
            <w:rFonts w:asciiTheme="majorBidi" w:hAnsiTheme="majorBidi" w:cstheme="majorBidi"/>
            <w:lang w:val="en-US"/>
          </w:rPr>
          <w:t xml:space="preserve">. </w:t>
        </w:r>
      </w:ins>
    </w:p>
    <w:p w14:paraId="5720CB3D" w14:textId="2765ACEB" w:rsidR="00AA12D8" w:rsidRPr="00AA12D8" w:rsidDel="00102482" w:rsidRDefault="00AA12D8" w:rsidP="004B2DC5">
      <w:pPr>
        <w:spacing w:after="0" w:line="240" w:lineRule="auto"/>
        <w:jc w:val="center"/>
        <w:rPr>
          <w:del w:id="4131" w:author="Luis Gerardo Gonzalez Morales" w:date="2019-02-17T11:24:00Z"/>
          <w:rFonts w:asciiTheme="majorBidi" w:hAnsiTheme="majorBidi" w:cstheme="majorBidi"/>
          <w:i/>
          <w:iCs/>
          <w:lang w:val="en-US"/>
        </w:rPr>
        <w:pPrChange w:id="4132" w:author="Luis Gerardo Gonzalez Morales" w:date="2019-02-17T11:28:00Z">
          <w:pPr>
            <w:spacing w:after="0" w:line="240" w:lineRule="auto"/>
          </w:pPr>
        </w:pPrChange>
      </w:pPr>
      <w:del w:id="4133" w:author="Luis Gerardo Gonzalez Morales" w:date="2019-02-17T11:24:00Z">
        <w:r w:rsidRPr="00AA12D8" w:rsidDel="00102482">
          <w:rPr>
            <w:rFonts w:asciiTheme="majorBidi" w:hAnsiTheme="majorBidi" w:cstheme="majorBidi"/>
            <w:i/>
            <w:iCs/>
            <w:lang w:val="en-US"/>
          </w:rPr>
          <w:delText>Does your country currently use SDMX?</w:delText>
        </w:r>
      </w:del>
    </w:p>
    <w:p w14:paraId="431EAD9F" w14:textId="77777777" w:rsidR="004B2DC5" w:rsidRDefault="00102482" w:rsidP="004B2DC5">
      <w:pPr>
        <w:keepNext/>
        <w:spacing w:after="0" w:line="240" w:lineRule="auto"/>
        <w:jc w:val="center"/>
        <w:rPr>
          <w:ins w:id="4134" w:author="Luis Gerardo Gonzalez Morales" w:date="2019-02-17T11:28:00Z"/>
        </w:rPr>
        <w:pPrChange w:id="4135" w:author="Luis Gerardo Gonzalez Morales" w:date="2019-02-17T11:28:00Z">
          <w:pPr>
            <w:spacing w:after="0" w:line="240" w:lineRule="auto"/>
          </w:pPr>
        </w:pPrChange>
      </w:pPr>
      <w:ins w:id="4136" w:author="Luis Gerardo Gonzalez Morales" w:date="2019-02-17T11:24:00Z">
        <w:r>
          <w:rPr>
            <w:b/>
            <w:bCs/>
            <w:noProof/>
          </w:rPr>
          <w:drawing>
            <wp:inline distT="0" distB="0" distL="0" distR="0" wp14:anchorId="19D09421" wp14:editId="40E4DFAC">
              <wp:extent cx="3657600" cy="1828800"/>
              <wp:effectExtent l="0" t="0" r="0" b="0"/>
              <wp:docPr id="567" name="Graph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lot_65_Q09.5.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657600" cy="1828800"/>
                      </a:xfrm>
                      <a:prstGeom prst="rect">
                        <a:avLst/>
                      </a:prstGeom>
                    </pic:spPr>
                  </pic:pic>
                </a:graphicData>
              </a:graphic>
            </wp:inline>
          </w:drawing>
        </w:r>
      </w:ins>
    </w:p>
    <w:p w14:paraId="0AF775F8" w14:textId="32CDB89E" w:rsidR="004B2DC5" w:rsidRDefault="004B2DC5" w:rsidP="004B2DC5">
      <w:pPr>
        <w:pStyle w:val="Caption"/>
        <w:jc w:val="center"/>
        <w:rPr>
          <w:ins w:id="4137" w:author="Luis Gerardo Gonzalez Morales" w:date="2019-02-17T11:28:00Z"/>
        </w:rPr>
        <w:pPrChange w:id="4138" w:author="Luis Gerardo Gonzalez Morales" w:date="2019-02-17T11:28:00Z">
          <w:pPr>
            <w:pStyle w:val="Caption"/>
          </w:pPr>
        </w:pPrChange>
      </w:pPr>
      <w:ins w:id="4139" w:author="Luis Gerardo Gonzalez Morales" w:date="2019-02-17T11:28:00Z">
        <w:r>
          <w:t xml:space="preserve">Figure </w:t>
        </w:r>
        <w:r>
          <w:fldChar w:fldCharType="begin"/>
        </w:r>
        <w:r>
          <w:instrText xml:space="preserve"> SEQ Figure \* ARABIC </w:instrText>
        </w:r>
      </w:ins>
      <w:r>
        <w:fldChar w:fldCharType="separate"/>
      </w:r>
      <w:ins w:id="4140" w:author="Luis Gerardo Gonzalez Morales" w:date="2019-02-17T11:55:00Z">
        <w:r w:rsidR="009241EC">
          <w:rPr>
            <w:noProof/>
          </w:rPr>
          <w:t>51</w:t>
        </w:r>
      </w:ins>
      <w:ins w:id="4141" w:author="Luis Gerardo Gonzalez Morales" w:date="2019-02-17T11:28:00Z">
        <w:r>
          <w:fldChar w:fldCharType="end"/>
        </w:r>
        <w:r>
          <w:rPr>
            <w:lang w:val="en-US"/>
          </w:rPr>
          <w:t xml:space="preserve">. SDMX </w:t>
        </w:r>
      </w:ins>
      <w:ins w:id="4142" w:author="Luis Gerardo Gonzalez Morales" w:date="2019-02-17T11:29:00Z">
        <w:r>
          <w:rPr>
            <w:lang w:val="en-US"/>
          </w:rPr>
          <w:t xml:space="preserve">currently </w:t>
        </w:r>
      </w:ins>
      <w:ins w:id="4143" w:author="Luis Gerardo Gonzalez Morales" w:date="2019-02-17T11:28:00Z">
        <w:r>
          <w:rPr>
            <w:lang w:val="en-US"/>
          </w:rPr>
          <w:t>being used</w:t>
        </w:r>
      </w:ins>
    </w:p>
    <w:p w14:paraId="3FED4244" w14:textId="3227FCEC" w:rsidR="008B3ADA" w:rsidRDefault="00AA12D8" w:rsidP="00AA12D8">
      <w:pPr>
        <w:spacing w:after="0" w:line="240" w:lineRule="auto"/>
        <w:rPr>
          <w:rFonts w:asciiTheme="majorBidi" w:hAnsiTheme="majorBidi" w:cstheme="majorBidi"/>
          <w:lang w:val="en-US"/>
        </w:rPr>
      </w:pPr>
      <w:del w:id="4144" w:author="Luis Gerardo Gonzalez Morales" w:date="2019-02-17T11:24:00Z">
        <w:r w:rsidDel="00102482">
          <w:rPr>
            <w:noProof/>
          </w:rPr>
          <w:drawing>
            <wp:inline distT="0" distB="0" distL="0" distR="0" wp14:anchorId="7FFE1501" wp14:editId="4D142B85">
              <wp:extent cx="5029200" cy="4035585"/>
              <wp:effectExtent l="0" t="0" r="0" b="3175"/>
              <wp:docPr id="17" name="Chart 17">
                <a:extLst xmlns:a="http://schemas.openxmlformats.org/drawingml/2006/main">
                  <a:ext uri="{FF2B5EF4-FFF2-40B4-BE49-F238E27FC236}">
                    <a16:creationId xmlns:a16="http://schemas.microsoft.com/office/drawing/2014/main" id="{5B870824-7AA2-41A4-8127-BFDD776445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del>
    </w:p>
    <w:p w14:paraId="1DFDF23B" w14:textId="77777777" w:rsidR="00AA12D8" w:rsidRPr="00DE5F62" w:rsidDel="00DE5F62" w:rsidRDefault="00AA12D8" w:rsidP="005E1AA2">
      <w:pPr>
        <w:rPr>
          <w:del w:id="4145" w:author="Luis Gerardo Gonzalez Morales" w:date="2019-02-17T11:40:00Z"/>
          <w:rFonts w:asciiTheme="majorBidi" w:hAnsiTheme="majorBidi" w:cstheme="majorBidi"/>
          <w:iCs/>
          <w:highlight w:val="yellow"/>
          <w:lang w:val="en-US"/>
          <w:rPrChange w:id="4146" w:author="Luis Gerardo Gonzalez Morales" w:date="2019-02-17T11:40:00Z">
            <w:rPr>
              <w:del w:id="4147" w:author="Luis Gerardo Gonzalez Morales" w:date="2019-02-17T11:40:00Z"/>
              <w:rFonts w:asciiTheme="majorBidi" w:hAnsiTheme="majorBidi" w:cstheme="majorBidi"/>
              <w:i/>
              <w:highlight w:val="yellow"/>
              <w:lang w:val="en-US"/>
            </w:rPr>
          </w:rPrChange>
        </w:rPr>
      </w:pPr>
    </w:p>
    <w:p w14:paraId="1D7E50E5" w14:textId="481663C2"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9</w:t>
      </w:r>
    </w:p>
    <w:p w14:paraId="54B0CB91" w14:textId="49BE9C18" w:rsidR="005E1AA2" w:rsidRPr="00D175ED" w:rsidRDefault="005E1AA2" w:rsidP="005E1AA2">
      <w:pPr>
        <w:rPr>
          <w:rFonts w:asciiTheme="majorBidi" w:hAnsiTheme="majorBidi" w:cstheme="majorBidi"/>
          <w:i/>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9</w:t>
      </w:r>
      <w:r w:rsidRPr="005E1AA2">
        <w:rPr>
          <w:rFonts w:asciiTheme="majorBidi" w:hAnsiTheme="majorBidi" w:cstheme="majorBidi"/>
          <w:highlight w:val="yellow"/>
          <w:lang w:val="en-US"/>
        </w:rPr>
        <w:t>, main challenges identified by respondents (question 9.6) included:</w:t>
      </w:r>
    </w:p>
    <w:p w14:paraId="119425FB" w14:textId="77777777" w:rsidR="00752181" w:rsidRDefault="00752181">
      <w:pPr>
        <w:rPr>
          <w:ins w:id="4148" w:author="Luis Gerardo Gonzalez Morales" w:date="2019-02-17T11:50:00Z"/>
          <w:rFonts w:asciiTheme="majorBidi" w:hAnsiTheme="majorBidi" w:cstheme="majorBidi"/>
          <w:b/>
          <w:lang w:val="en-US"/>
        </w:rPr>
      </w:pPr>
      <w:ins w:id="4149" w:author="Luis Gerardo Gonzalez Morales" w:date="2019-02-17T11:50:00Z">
        <w:r>
          <w:rPr>
            <w:rFonts w:asciiTheme="majorBidi" w:hAnsiTheme="majorBidi" w:cstheme="majorBidi"/>
            <w:b/>
            <w:lang w:val="en-US"/>
          </w:rPr>
          <w:br w:type="page"/>
        </w:r>
      </w:ins>
    </w:p>
    <w:p w14:paraId="2BEAF238" w14:textId="17D8B779" w:rsidR="00752181" w:rsidRPr="000A1104" w:rsidRDefault="00752181" w:rsidP="00752181">
      <w:pPr>
        <w:keepNext/>
        <w:keepLines/>
        <w:rPr>
          <w:ins w:id="4150" w:author="Luis Gerardo Gonzalez Morales" w:date="2019-02-17T11:50:00Z"/>
          <w:rFonts w:asciiTheme="majorBidi" w:hAnsiTheme="majorBidi" w:cstheme="majorBidi"/>
          <w:b/>
          <w:sz w:val="20"/>
          <w:szCs w:val="20"/>
          <w:lang w:val="en-US"/>
        </w:rPr>
      </w:pPr>
      <w:ins w:id="4151" w:author="Luis Gerardo Gonzalez Morales" w:date="2019-02-17T11:50: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10</w:t>
        </w:r>
        <w:r w:rsidRPr="000A1104">
          <w:rPr>
            <w:rFonts w:asciiTheme="majorBidi" w:hAnsiTheme="majorBidi" w:cstheme="majorBidi"/>
            <w:b/>
            <w:sz w:val="20"/>
            <w:szCs w:val="20"/>
            <w:lang w:val="en-US"/>
          </w:rPr>
          <w:t xml:space="preserve">: </w:t>
        </w:r>
        <w:r w:rsidRPr="00752181">
          <w:rPr>
            <w:rFonts w:asciiTheme="majorBidi" w:hAnsiTheme="majorBidi" w:cstheme="majorBidi"/>
            <w:b/>
            <w:sz w:val="20"/>
            <w:szCs w:val="20"/>
            <w:lang w:val="en-US"/>
          </w:rPr>
          <w:t>International Cooperation</w:t>
        </w:r>
      </w:ins>
    </w:p>
    <w:p w14:paraId="6F5B10BA" w14:textId="27D72AA2" w:rsidR="00752181" w:rsidRPr="00615759" w:rsidRDefault="00752181" w:rsidP="00752181">
      <w:pPr>
        <w:keepNext/>
        <w:keepLines/>
        <w:ind w:left="720" w:right="1106"/>
        <w:rPr>
          <w:ins w:id="4152" w:author="Luis Gerardo Gonzalez Morales" w:date="2019-02-17T11:50:00Z"/>
          <w:rFonts w:asciiTheme="majorBidi" w:hAnsiTheme="majorBidi" w:cstheme="majorBidi"/>
          <w:sz w:val="16"/>
          <w:szCs w:val="16"/>
          <w:lang w:val="en-US"/>
        </w:rPr>
      </w:pPr>
      <w:ins w:id="4153" w:author="Luis Gerardo Gonzalez Morales" w:date="2019-02-17T11:50: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r w:rsidRPr="00D175ED">
          <w:rPr>
            <w:rFonts w:asciiTheme="majorBidi" w:hAnsiTheme="majorBidi" w:cstheme="majorBidi"/>
            <w:sz w:val="16"/>
            <w:szCs w:val="16"/>
            <w:lang w:val="en-US"/>
          </w:rPr>
          <w:t>Bilateral and multilateral cooperation in statistics contributes to the improvement of systems of offici</w:t>
        </w:r>
        <w:r>
          <w:rPr>
            <w:rFonts w:asciiTheme="majorBidi" w:hAnsiTheme="majorBidi" w:cstheme="majorBidi"/>
            <w:sz w:val="16"/>
            <w:szCs w:val="16"/>
            <w:lang w:val="en-US"/>
          </w:rPr>
          <w:t>al statistics in all countries</w:t>
        </w:r>
        <w:r>
          <w:rPr>
            <w:rFonts w:asciiTheme="majorBidi" w:hAnsiTheme="majorBidi" w:cstheme="majorBidi"/>
            <w:sz w:val="16"/>
            <w:szCs w:val="16"/>
            <w:lang w:val="en-US"/>
          </w:rPr>
          <w:t>.</w:t>
        </w:r>
        <w:r w:rsidRPr="00884D21">
          <w:rPr>
            <w:rFonts w:asciiTheme="majorBidi" w:hAnsiTheme="majorBidi" w:cstheme="majorBidi"/>
            <w:sz w:val="16"/>
            <w:szCs w:val="16"/>
            <w:lang w:val="en-US"/>
          </w:rPr>
          <w:t>”</w:t>
        </w:r>
        <w:r w:rsidRPr="00615759" w:rsidDel="00D13511">
          <w:rPr>
            <w:rFonts w:asciiTheme="majorBidi" w:hAnsiTheme="majorBidi" w:cstheme="majorBidi"/>
            <w:sz w:val="16"/>
            <w:szCs w:val="16"/>
            <w:lang w:val="en-US"/>
          </w:rPr>
          <w:t xml:space="preserve"> </w:t>
        </w:r>
      </w:ins>
    </w:p>
    <w:p w14:paraId="0B09E45B" w14:textId="09AD525A" w:rsidR="00A6264B" w:rsidRPr="00D175ED" w:rsidDel="00752181" w:rsidRDefault="00A6264B" w:rsidP="0007304A">
      <w:pPr>
        <w:rPr>
          <w:del w:id="4154" w:author="Luis Gerardo Gonzalez Morales" w:date="2019-02-17T11:51:00Z"/>
          <w:rFonts w:asciiTheme="majorBidi" w:hAnsiTheme="majorBidi" w:cstheme="majorBidi"/>
          <w:b/>
          <w:lang w:val="en-US"/>
        </w:rPr>
      </w:pPr>
      <w:del w:id="4155" w:author="Luis Gerardo Gonzalez Morales" w:date="2019-02-17T11:51:00Z">
        <w:r w:rsidRPr="00D175ED" w:rsidDel="00752181">
          <w:rPr>
            <w:rFonts w:asciiTheme="majorBidi" w:hAnsiTheme="majorBidi" w:cstheme="majorBidi"/>
            <w:b/>
            <w:lang w:val="en-US"/>
          </w:rPr>
          <w:delText>Principle 10</w:delText>
        </w:r>
        <w:r w:rsidR="00D175ED" w:rsidRPr="00D175ED" w:rsidDel="00752181">
          <w:rPr>
            <w:rFonts w:asciiTheme="majorBidi" w:hAnsiTheme="majorBidi" w:cstheme="majorBidi"/>
            <w:b/>
            <w:lang w:val="en-US"/>
          </w:rPr>
          <w:delText>: International Cooperation</w:delText>
        </w:r>
        <w:r w:rsidR="00D175ED" w:rsidDel="00752181">
          <w:rPr>
            <w:rStyle w:val="FootnoteReference"/>
            <w:rFonts w:asciiTheme="majorBidi" w:hAnsiTheme="majorBidi" w:cstheme="majorBidi"/>
            <w:b/>
            <w:lang w:val="en-US"/>
          </w:rPr>
          <w:footnoteReference w:id="19"/>
        </w:r>
      </w:del>
    </w:p>
    <w:p w14:paraId="16C2DA27" w14:textId="03A3B68E" w:rsidR="00A6264B" w:rsidDel="00752181" w:rsidRDefault="00A6264B" w:rsidP="0007304A">
      <w:pPr>
        <w:rPr>
          <w:del w:id="4158" w:author="Luis Gerardo Gonzalez Morales" w:date="2019-02-17T11:51:00Z"/>
          <w:rFonts w:asciiTheme="majorBidi" w:hAnsiTheme="majorBidi" w:cstheme="majorBidi"/>
          <w:i/>
          <w:lang w:val="en-US"/>
        </w:rPr>
      </w:pPr>
      <w:del w:id="4159" w:author="Luis Gerardo Gonzalez Morales" w:date="2019-02-17T11:51:00Z">
        <w:r w:rsidRPr="00D175ED" w:rsidDel="00752181">
          <w:rPr>
            <w:rFonts w:asciiTheme="majorBidi" w:hAnsiTheme="majorBidi" w:cstheme="majorBidi"/>
            <w:i/>
            <w:lang w:val="en-US"/>
          </w:rPr>
          <w:delText>Question 10.1</w:delText>
        </w:r>
      </w:del>
    </w:p>
    <w:p w14:paraId="6A542A66" w14:textId="6DA940D7" w:rsidR="00042C5C" w:rsidRPr="00042C5C" w:rsidRDefault="0004121F" w:rsidP="0007304A">
      <w:pPr>
        <w:rPr>
          <w:rFonts w:asciiTheme="majorBidi" w:hAnsiTheme="majorBidi" w:cstheme="majorBidi"/>
          <w:iCs/>
          <w:lang w:val="en-US"/>
        </w:rPr>
      </w:pPr>
      <w:commentRangeStart w:id="4160"/>
      <w:r>
        <w:rPr>
          <w:rFonts w:asciiTheme="majorBidi" w:hAnsiTheme="majorBidi" w:cstheme="majorBidi"/>
          <w:iCs/>
          <w:lang w:val="en-US"/>
        </w:rPr>
        <w:t>All respondents reported being engaged in international cooperation activities.</w:t>
      </w:r>
      <w:commentRangeEnd w:id="4160"/>
      <w:r w:rsidR="001A3AAA">
        <w:rPr>
          <w:rStyle w:val="CommentReference"/>
        </w:rPr>
        <w:commentReference w:id="4160"/>
      </w:r>
      <w:r>
        <w:rPr>
          <w:rFonts w:asciiTheme="majorBidi" w:hAnsiTheme="majorBidi" w:cstheme="majorBidi"/>
          <w:iCs/>
          <w:lang w:val="en-US"/>
        </w:rPr>
        <w:t xml:space="preserve"> </w:t>
      </w:r>
      <w:del w:id="4161" w:author="Luis Gerardo Gonzalez Morales" w:date="2019-02-17T11:52:00Z">
        <w:r w:rsidDel="00752181">
          <w:rPr>
            <w:rFonts w:asciiTheme="majorBidi" w:hAnsiTheme="majorBidi" w:cstheme="majorBidi"/>
            <w:iCs/>
            <w:lang w:val="en-US"/>
          </w:rPr>
          <w:delText>Close to</w:delText>
        </w:r>
      </w:del>
      <w:ins w:id="4162" w:author="Luis Gerardo Gonzalez Morales" w:date="2019-02-17T11:52:00Z">
        <w:r w:rsidR="00752181">
          <w:rPr>
            <w:rFonts w:asciiTheme="majorBidi" w:hAnsiTheme="majorBidi" w:cstheme="majorBidi"/>
            <w:iCs/>
            <w:lang w:val="en-US"/>
          </w:rPr>
          <w:t>Approximately</w:t>
        </w:r>
      </w:ins>
      <w:r>
        <w:rPr>
          <w:rFonts w:asciiTheme="majorBidi" w:hAnsiTheme="majorBidi" w:cstheme="majorBidi"/>
          <w:iCs/>
          <w:lang w:val="en-US"/>
        </w:rPr>
        <w:t xml:space="preserve"> 96 </w:t>
      </w:r>
      <w:del w:id="4163" w:author="Luis Gerardo Gonzalez Morales" w:date="2019-02-13T20:59:00Z">
        <w:r w:rsidDel="00D83CAF">
          <w:rPr>
            <w:rFonts w:asciiTheme="majorBidi" w:hAnsiTheme="majorBidi" w:cstheme="majorBidi"/>
            <w:iCs/>
            <w:lang w:val="en-US"/>
          </w:rPr>
          <w:delText>per cent</w:delText>
        </w:r>
      </w:del>
      <w:ins w:id="4164"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participate in international working groups</w:t>
      </w:r>
      <w:ins w:id="4165" w:author="Luis Gerardo Gonzalez Morales" w:date="2019-02-17T11:52:00Z">
        <w:r w:rsidR="00752181">
          <w:rPr>
            <w:rFonts w:asciiTheme="majorBidi" w:hAnsiTheme="majorBidi" w:cstheme="majorBidi"/>
            <w:iCs/>
            <w:lang w:val="en-US"/>
          </w:rPr>
          <w:t>,</w:t>
        </w:r>
      </w:ins>
      <w:r>
        <w:rPr>
          <w:rFonts w:asciiTheme="majorBidi" w:hAnsiTheme="majorBidi" w:cstheme="majorBidi"/>
          <w:iCs/>
          <w:lang w:val="en-US"/>
        </w:rPr>
        <w:t xml:space="preserve"> and </w:t>
      </w:r>
      <w:del w:id="4166" w:author="Luis Gerardo Gonzalez Morales" w:date="2019-02-17T11:52:00Z">
        <w:r w:rsidDel="00752181">
          <w:rPr>
            <w:rFonts w:asciiTheme="majorBidi" w:hAnsiTheme="majorBidi" w:cstheme="majorBidi"/>
            <w:iCs/>
            <w:lang w:val="en-US"/>
          </w:rPr>
          <w:delText xml:space="preserve">approximately </w:delText>
        </w:r>
      </w:del>
      <w:r>
        <w:rPr>
          <w:rFonts w:asciiTheme="majorBidi" w:hAnsiTheme="majorBidi" w:cstheme="majorBidi"/>
          <w:iCs/>
          <w:lang w:val="en-US"/>
        </w:rPr>
        <w:t>9</w:t>
      </w:r>
      <w:del w:id="4167" w:author="Luis Gerardo Gonzalez Morales" w:date="2019-02-17T11:52:00Z">
        <w:r w:rsidDel="00752181">
          <w:rPr>
            <w:rFonts w:asciiTheme="majorBidi" w:hAnsiTheme="majorBidi" w:cstheme="majorBidi"/>
            <w:iCs/>
            <w:lang w:val="en-US"/>
          </w:rPr>
          <w:delText>3</w:delText>
        </w:r>
      </w:del>
      <w:ins w:id="4168" w:author="Luis Gerardo Gonzalez Morales" w:date="2019-02-17T11:52:00Z">
        <w:r w:rsidR="00752181">
          <w:rPr>
            <w:rFonts w:asciiTheme="majorBidi" w:hAnsiTheme="majorBidi" w:cstheme="majorBidi"/>
            <w:iCs/>
            <w:lang w:val="en-US"/>
          </w:rPr>
          <w:t>2</w:t>
        </w:r>
      </w:ins>
      <w:r>
        <w:rPr>
          <w:rFonts w:asciiTheme="majorBidi" w:hAnsiTheme="majorBidi" w:cstheme="majorBidi"/>
          <w:iCs/>
          <w:lang w:val="en-US"/>
        </w:rPr>
        <w:t xml:space="preserve"> </w:t>
      </w:r>
      <w:del w:id="4169" w:author="Luis Gerardo Gonzalez Morales" w:date="2019-02-13T20:59:00Z">
        <w:r w:rsidDel="00D83CAF">
          <w:rPr>
            <w:rFonts w:asciiTheme="majorBidi" w:hAnsiTheme="majorBidi" w:cstheme="majorBidi"/>
            <w:iCs/>
            <w:lang w:val="en-US"/>
          </w:rPr>
          <w:delText>per cent</w:delText>
        </w:r>
      </w:del>
      <w:ins w:id="4170"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are in working groups at the regional level. Most national statistical offices also engage in technical cooperation activities (89 </w:t>
      </w:r>
      <w:del w:id="4171" w:author="Luis Gerardo Gonzalez Morales" w:date="2019-02-13T20:59:00Z">
        <w:r w:rsidDel="00D83CAF">
          <w:rPr>
            <w:rFonts w:asciiTheme="majorBidi" w:hAnsiTheme="majorBidi" w:cstheme="majorBidi"/>
            <w:iCs/>
            <w:lang w:val="en-US"/>
          </w:rPr>
          <w:delText>per cent</w:delText>
        </w:r>
      </w:del>
      <w:ins w:id="4172"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and</w:t>
      </w:r>
      <w:ins w:id="4173" w:author="Luis Gerardo Gonzalez Morales" w:date="2019-02-17T11:53:00Z">
        <w:r w:rsidR="00752181">
          <w:rPr>
            <w:rFonts w:asciiTheme="majorBidi" w:hAnsiTheme="majorBidi" w:cstheme="majorBidi"/>
            <w:iCs/>
            <w:lang w:val="en-US"/>
          </w:rPr>
          <w:t xml:space="preserve"> in</w:t>
        </w:r>
      </w:ins>
      <w:r>
        <w:rPr>
          <w:rFonts w:asciiTheme="majorBidi" w:hAnsiTheme="majorBidi" w:cstheme="majorBidi"/>
          <w:iCs/>
          <w:lang w:val="en-US"/>
        </w:rPr>
        <w:t xml:space="preserve"> training of statistical personnel</w:t>
      </w:r>
      <w:ins w:id="4174" w:author="Luis Gerardo Gonzalez Morales" w:date="2019-02-17T11:53:00Z">
        <w:r w:rsidR="00752181">
          <w:rPr>
            <w:rFonts w:asciiTheme="majorBidi" w:hAnsiTheme="majorBidi" w:cstheme="majorBidi"/>
            <w:iCs/>
            <w:lang w:val="en-US"/>
          </w:rPr>
          <w:t xml:space="preserve"> through international cooperation</w:t>
        </w:r>
      </w:ins>
      <w:r>
        <w:rPr>
          <w:rFonts w:asciiTheme="majorBidi" w:hAnsiTheme="majorBidi" w:cstheme="majorBidi"/>
          <w:iCs/>
          <w:lang w:val="en-US"/>
        </w:rPr>
        <w:t xml:space="preserve"> (</w:t>
      </w:r>
      <w:ins w:id="4175" w:author="Luis Gerardo Gonzalez Morales" w:date="2019-02-17T11:52:00Z">
        <w:r w:rsidR="00752181">
          <w:rPr>
            <w:rFonts w:asciiTheme="majorBidi" w:hAnsiTheme="majorBidi" w:cstheme="majorBidi"/>
            <w:iCs/>
            <w:lang w:val="en-US"/>
          </w:rPr>
          <w:t xml:space="preserve">also </w:t>
        </w:r>
      </w:ins>
      <w:r>
        <w:rPr>
          <w:rFonts w:asciiTheme="majorBidi" w:hAnsiTheme="majorBidi" w:cstheme="majorBidi"/>
          <w:iCs/>
          <w:lang w:val="en-US"/>
        </w:rPr>
        <w:t xml:space="preserve">89 </w:t>
      </w:r>
      <w:del w:id="4176" w:author="Luis Gerardo Gonzalez Morales" w:date="2019-02-13T20:59:00Z">
        <w:r w:rsidDel="00D83CAF">
          <w:rPr>
            <w:rFonts w:asciiTheme="majorBidi" w:hAnsiTheme="majorBidi" w:cstheme="majorBidi"/>
            <w:iCs/>
            <w:lang w:val="en-US"/>
          </w:rPr>
          <w:delText>per cent</w:delText>
        </w:r>
      </w:del>
      <w:ins w:id="4177"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Seventy-three </w:t>
      </w:r>
      <w:del w:id="4178" w:author="Luis Gerardo Gonzalez Morales" w:date="2019-02-13T20:59:00Z">
        <w:r w:rsidDel="00D83CAF">
          <w:rPr>
            <w:rFonts w:asciiTheme="majorBidi" w:hAnsiTheme="majorBidi" w:cstheme="majorBidi"/>
            <w:iCs/>
            <w:lang w:val="en-US"/>
          </w:rPr>
          <w:delText>per cent</w:delText>
        </w:r>
      </w:del>
      <w:ins w:id="4179"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w:t>
      </w:r>
      <w:del w:id="4180" w:author="Luis Gerardo Gonzalez Morales" w:date="2019-02-17T11:53:00Z">
        <w:r w:rsidDel="00752181">
          <w:rPr>
            <w:rFonts w:asciiTheme="majorBidi" w:hAnsiTheme="majorBidi" w:cstheme="majorBidi"/>
            <w:iCs/>
            <w:lang w:val="en-US"/>
          </w:rPr>
          <w:delText xml:space="preserve">also </w:delText>
        </w:r>
      </w:del>
      <w:ins w:id="4181" w:author="Luis Gerardo Gonzalez Morales" w:date="2019-02-17T11:53:00Z">
        <w:r w:rsidR="00752181">
          <w:rPr>
            <w:rFonts w:asciiTheme="majorBidi" w:hAnsiTheme="majorBidi" w:cstheme="majorBidi"/>
            <w:iCs/>
            <w:lang w:val="en-US"/>
          </w:rPr>
          <w:t>participate</w:t>
        </w:r>
        <w:r w:rsidR="00752181">
          <w:rPr>
            <w:rFonts w:asciiTheme="majorBidi" w:hAnsiTheme="majorBidi" w:cstheme="majorBidi"/>
            <w:iCs/>
            <w:lang w:val="en-US"/>
          </w:rPr>
          <w:t xml:space="preserve"> </w:t>
        </w:r>
      </w:ins>
      <w:r>
        <w:rPr>
          <w:rFonts w:asciiTheme="majorBidi" w:hAnsiTheme="majorBidi" w:cstheme="majorBidi"/>
          <w:iCs/>
          <w:lang w:val="en-US"/>
        </w:rPr>
        <w:t>in peer reviews and/or external evaluations</w:t>
      </w:r>
      <w:ins w:id="4182" w:author="Luis Gerardo Gonzalez Morales" w:date="2019-02-17T11:53:00Z">
        <w:r w:rsidR="00752181">
          <w:rPr>
            <w:rFonts w:asciiTheme="majorBidi" w:hAnsiTheme="majorBidi" w:cstheme="majorBidi"/>
            <w:iCs/>
            <w:lang w:val="en-US"/>
          </w:rPr>
          <w:t>,</w:t>
        </w:r>
      </w:ins>
      <w:r>
        <w:rPr>
          <w:rFonts w:asciiTheme="majorBidi" w:hAnsiTheme="majorBidi" w:cstheme="majorBidi"/>
          <w:iCs/>
          <w:lang w:val="en-US"/>
        </w:rPr>
        <w:t xml:space="preserve"> and 47 </w:t>
      </w:r>
      <w:del w:id="4183" w:author="Luis Gerardo Gonzalez Morales" w:date="2019-02-13T20:59:00Z">
        <w:r w:rsidDel="00D83CAF">
          <w:rPr>
            <w:rFonts w:asciiTheme="majorBidi" w:hAnsiTheme="majorBidi" w:cstheme="majorBidi"/>
            <w:iCs/>
            <w:lang w:val="en-US"/>
          </w:rPr>
          <w:delText>per cent</w:delText>
        </w:r>
      </w:del>
      <w:ins w:id="4184" w:author="Luis Gerardo Gonzalez Morales" w:date="2019-02-13T20:59:00Z">
        <w:r w:rsidR="00D83CAF">
          <w:rPr>
            <w:rFonts w:asciiTheme="majorBidi" w:hAnsiTheme="majorBidi" w:cstheme="majorBidi"/>
            <w:iCs/>
            <w:lang w:val="en-US"/>
          </w:rPr>
          <w:t>percent</w:t>
        </w:r>
      </w:ins>
      <w:r w:rsidR="00E45295">
        <w:rPr>
          <w:rFonts w:asciiTheme="majorBidi" w:hAnsiTheme="majorBidi" w:cstheme="majorBidi"/>
          <w:iCs/>
          <w:lang w:val="en-US"/>
        </w:rPr>
        <w:t xml:space="preserve"> </w:t>
      </w:r>
      <w:ins w:id="4185" w:author="Luis Gerardo Gonzalez Morales" w:date="2019-02-17T11:53:00Z">
        <w:r w:rsidR="00752181">
          <w:rPr>
            <w:rFonts w:asciiTheme="majorBidi" w:hAnsiTheme="majorBidi" w:cstheme="majorBidi"/>
            <w:iCs/>
            <w:lang w:val="en-US"/>
          </w:rPr>
          <w:t xml:space="preserve">report the use of </w:t>
        </w:r>
      </w:ins>
      <w:del w:id="4186" w:author="Luis Gerardo Gonzalez Morales" w:date="2019-02-17T11:53:00Z">
        <w:r w:rsidR="00E45295" w:rsidDel="00752181">
          <w:rPr>
            <w:rFonts w:asciiTheme="majorBidi" w:hAnsiTheme="majorBidi" w:cstheme="majorBidi"/>
            <w:iCs/>
            <w:lang w:val="en-US"/>
          </w:rPr>
          <w:delText xml:space="preserve">are </w:delText>
        </w:r>
      </w:del>
      <w:r w:rsidR="00E45295">
        <w:rPr>
          <w:rFonts w:asciiTheme="majorBidi" w:hAnsiTheme="majorBidi" w:cstheme="majorBidi"/>
          <w:iCs/>
          <w:lang w:val="en-US"/>
        </w:rPr>
        <w:t>twinning (peer to peer collaboration)</w:t>
      </w:r>
      <w:ins w:id="4187" w:author="Luis Gerardo Gonzalez Morales" w:date="2019-02-17T11:53:00Z">
        <w:r w:rsidR="00752181">
          <w:rPr>
            <w:rFonts w:asciiTheme="majorBidi" w:hAnsiTheme="majorBidi" w:cstheme="majorBidi"/>
            <w:iCs/>
            <w:lang w:val="en-US"/>
          </w:rPr>
          <w:t xml:space="preserve"> arrangeme</w:t>
        </w:r>
      </w:ins>
      <w:ins w:id="4188" w:author="Luis Gerardo Gonzalez Morales" w:date="2019-02-17T11:54:00Z">
        <w:r w:rsidR="00752181">
          <w:rPr>
            <w:rFonts w:asciiTheme="majorBidi" w:hAnsiTheme="majorBidi" w:cstheme="majorBidi"/>
            <w:iCs/>
            <w:lang w:val="en-US"/>
          </w:rPr>
          <w:t>nts with international partners</w:t>
        </w:r>
      </w:ins>
      <w:r w:rsidR="00E45295">
        <w:rPr>
          <w:rFonts w:asciiTheme="majorBidi" w:hAnsiTheme="majorBidi" w:cstheme="majorBidi"/>
          <w:iCs/>
          <w:lang w:val="en-US"/>
        </w:rPr>
        <w:t>.</w:t>
      </w:r>
    </w:p>
    <w:tbl>
      <w:tblPr>
        <w:tblW w:w="8640" w:type="dxa"/>
        <w:tblInd w:w="93" w:type="dxa"/>
        <w:tblLook w:val="04A0" w:firstRow="1" w:lastRow="0" w:firstColumn="1" w:lastColumn="0" w:noHBand="0" w:noVBand="1"/>
      </w:tblPr>
      <w:tblGrid>
        <w:gridCol w:w="800"/>
        <w:gridCol w:w="5622"/>
        <w:gridCol w:w="703"/>
        <w:gridCol w:w="1515"/>
      </w:tblGrid>
      <w:tr w:rsidR="00A6264B" w:rsidRPr="00A6264B" w:rsidDel="00752181" w14:paraId="17838F63" w14:textId="7F7824A1" w:rsidTr="00B17A3D">
        <w:trPr>
          <w:trHeight w:val="560"/>
          <w:del w:id="4189" w:author="Luis Gerardo Gonzalez Morales" w:date="2019-02-17T11:51:00Z"/>
        </w:trPr>
        <w:tc>
          <w:tcPr>
            <w:tcW w:w="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134C1B" w14:textId="3A9F1A09" w:rsidR="00A6264B" w:rsidRPr="00A6264B" w:rsidDel="00752181" w:rsidRDefault="00A6264B" w:rsidP="00A6264B">
            <w:pPr>
              <w:spacing w:after="0" w:line="240" w:lineRule="auto"/>
              <w:jc w:val="right"/>
              <w:rPr>
                <w:del w:id="4190" w:author="Luis Gerardo Gonzalez Morales" w:date="2019-02-17T11:51:00Z"/>
                <w:rFonts w:ascii="Calibri" w:eastAsia="Times New Roman" w:hAnsi="Calibri" w:cs="Times New Roman"/>
                <w:color w:val="000000"/>
                <w:sz w:val="20"/>
                <w:szCs w:val="20"/>
                <w:lang w:val="en-US" w:eastAsia="en-US"/>
              </w:rPr>
            </w:pPr>
            <w:del w:id="4191" w:author="Luis Gerardo Gonzalez Morales" w:date="2019-02-17T11:51:00Z">
              <w:r w:rsidRPr="00A6264B" w:rsidDel="00752181">
                <w:rPr>
                  <w:rFonts w:ascii="Calibri" w:eastAsia="Times New Roman" w:hAnsi="Calibri" w:cs="Times New Roman"/>
                  <w:color w:val="000000"/>
                  <w:sz w:val="20"/>
                  <w:szCs w:val="20"/>
                  <w:lang w:val="en-US" w:eastAsia="en-US"/>
                </w:rPr>
                <w:delText>10.1</w:delText>
              </w:r>
            </w:del>
          </w:p>
        </w:tc>
        <w:tc>
          <w:tcPr>
            <w:tcW w:w="5622" w:type="dxa"/>
            <w:tcBorders>
              <w:top w:val="single" w:sz="4" w:space="0" w:color="auto"/>
              <w:left w:val="nil"/>
              <w:bottom w:val="single" w:sz="4" w:space="0" w:color="auto"/>
              <w:right w:val="single" w:sz="4" w:space="0" w:color="auto"/>
            </w:tcBorders>
            <w:shd w:val="clear" w:color="auto" w:fill="auto"/>
            <w:vAlign w:val="bottom"/>
            <w:hideMark/>
          </w:tcPr>
          <w:p w14:paraId="7B5B7FFF" w14:textId="04B6AACF" w:rsidR="00A6264B" w:rsidRPr="00A6264B" w:rsidDel="00752181" w:rsidRDefault="00A6264B" w:rsidP="00A6264B">
            <w:pPr>
              <w:spacing w:after="0" w:line="240" w:lineRule="auto"/>
              <w:rPr>
                <w:del w:id="4192" w:author="Luis Gerardo Gonzalez Morales" w:date="2019-02-17T11:51:00Z"/>
                <w:rFonts w:ascii="Calibri" w:eastAsia="Times New Roman" w:hAnsi="Calibri" w:cs="Times New Roman"/>
                <w:color w:val="000000"/>
                <w:sz w:val="20"/>
                <w:szCs w:val="20"/>
                <w:lang w:val="en-US" w:eastAsia="en-US"/>
              </w:rPr>
            </w:pPr>
            <w:del w:id="4193" w:author="Luis Gerardo Gonzalez Morales" w:date="2019-02-17T11:51:00Z">
              <w:r w:rsidRPr="00A6264B" w:rsidDel="00752181">
                <w:rPr>
                  <w:rFonts w:ascii="Calibri" w:eastAsia="Times New Roman" w:hAnsi="Calibri" w:cs="Times New Roman"/>
                  <w:color w:val="000000"/>
                  <w:sz w:val="20"/>
                  <w:szCs w:val="20"/>
                  <w:lang w:val="en-US" w:eastAsia="en-US"/>
                </w:rPr>
                <w:delText>What types of international cooperation activities does the NSS engage in?  (multiple)</w:delText>
              </w:r>
            </w:del>
          </w:p>
        </w:tc>
        <w:tc>
          <w:tcPr>
            <w:tcW w:w="703" w:type="dxa"/>
            <w:tcBorders>
              <w:top w:val="single" w:sz="4" w:space="0" w:color="auto"/>
              <w:left w:val="nil"/>
              <w:bottom w:val="single" w:sz="4" w:space="0" w:color="auto"/>
              <w:right w:val="single" w:sz="4" w:space="0" w:color="auto"/>
            </w:tcBorders>
            <w:shd w:val="clear" w:color="auto" w:fill="auto"/>
            <w:vAlign w:val="bottom"/>
            <w:hideMark/>
          </w:tcPr>
          <w:p w14:paraId="004A51D3" w14:textId="6EC36B03" w:rsidR="00A6264B" w:rsidRPr="00A6264B" w:rsidDel="00752181" w:rsidRDefault="00A6264B" w:rsidP="00A6264B">
            <w:pPr>
              <w:spacing w:after="0" w:line="240" w:lineRule="auto"/>
              <w:rPr>
                <w:del w:id="4194" w:author="Luis Gerardo Gonzalez Morales" w:date="2019-02-17T11:51:00Z"/>
                <w:rFonts w:ascii="Calibri" w:eastAsia="Times New Roman" w:hAnsi="Calibri" w:cs="Times New Roman"/>
                <w:color w:val="000000"/>
                <w:sz w:val="20"/>
                <w:szCs w:val="20"/>
                <w:lang w:val="en-US" w:eastAsia="en-US"/>
              </w:rPr>
            </w:pPr>
            <w:del w:id="4195" w:author="Luis Gerardo Gonzalez Morales" w:date="2019-02-17T11:51:00Z">
              <w:r w:rsidRPr="00A6264B" w:rsidDel="00752181">
                <w:rPr>
                  <w:rFonts w:ascii="Calibri" w:eastAsia="Times New Roman" w:hAnsi="Calibri" w:cs="Times New Roman"/>
                  <w:color w:val="000000"/>
                  <w:sz w:val="20"/>
                  <w:szCs w:val="20"/>
                  <w:lang w:val="en-US" w:eastAsia="en-US"/>
                </w:rPr>
                <w:delText>No.</w:delText>
              </w:r>
            </w:del>
          </w:p>
        </w:tc>
        <w:tc>
          <w:tcPr>
            <w:tcW w:w="1515" w:type="dxa"/>
            <w:tcBorders>
              <w:top w:val="single" w:sz="4" w:space="0" w:color="auto"/>
              <w:left w:val="nil"/>
              <w:bottom w:val="single" w:sz="4" w:space="0" w:color="auto"/>
              <w:right w:val="single" w:sz="4" w:space="0" w:color="auto"/>
            </w:tcBorders>
            <w:shd w:val="clear" w:color="auto" w:fill="auto"/>
            <w:vAlign w:val="bottom"/>
            <w:hideMark/>
          </w:tcPr>
          <w:p w14:paraId="3E31CC9E" w14:textId="59ED4B8C" w:rsidR="00A6264B" w:rsidRPr="00A6264B" w:rsidDel="00752181" w:rsidRDefault="00A6264B" w:rsidP="00A6264B">
            <w:pPr>
              <w:spacing w:after="0" w:line="240" w:lineRule="auto"/>
              <w:rPr>
                <w:del w:id="4196" w:author="Luis Gerardo Gonzalez Morales" w:date="2019-02-17T11:51:00Z"/>
                <w:rFonts w:ascii="Calibri" w:eastAsia="Times New Roman" w:hAnsi="Calibri" w:cs="Times New Roman"/>
                <w:color w:val="000000"/>
                <w:sz w:val="20"/>
                <w:szCs w:val="20"/>
                <w:lang w:val="en-US" w:eastAsia="en-US"/>
              </w:rPr>
            </w:pPr>
            <w:del w:id="4197" w:author="Luis Gerardo Gonzalez Morales" w:date="2019-02-17T11:51:00Z">
              <w:r w:rsidRPr="00A6264B" w:rsidDel="00752181">
                <w:rPr>
                  <w:rFonts w:ascii="Calibri" w:eastAsia="Times New Roman" w:hAnsi="Calibri" w:cs="Times New Roman"/>
                  <w:color w:val="000000"/>
                  <w:sz w:val="20"/>
                  <w:szCs w:val="20"/>
                  <w:lang w:val="en-US" w:eastAsia="en-US"/>
                </w:rPr>
                <w:delText>% (93 respondents)</w:delText>
              </w:r>
            </w:del>
          </w:p>
        </w:tc>
      </w:tr>
      <w:tr w:rsidR="00A6264B" w:rsidRPr="00A6264B" w:rsidDel="00752181" w14:paraId="4557251E" w14:textId="4EEEB693" w:rsidTr="00B17A3D">
        <w:trPr>
          <w:trHeight w:val="280"/>
          <w:del w:id="4198"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D207D7E" w14:textId="3F222E79" w:rsidR="00A6264B" w:rsidRPr="00A6264B" w:rsidDel="00752181" w:rsidRDefault="00A6264B" w:rsidP="00A6264B">
            <w:pPr>
              <w:spacing w:after="0" w:line="240" w:lineRule="auto"/>
              <w:rPr>
                <w:del w:id="4199" w:author="Luis Gerardo Gonzalez Morales" w:date="2019-02-17T11:51:00Z"/>
                <w:rFonts w:ascii="Calibri" w:eastAsia="Times New Roman" w:hAnsi="Calibri" w:cs="Times New Roman"/>
                <w:color w:val="000000"/>
                <w:sz w:val="20"/>
                <w:szCs w:val="20"/>
                <w:lang w:val="en-US" w:eastAsia="en-US"/>
              </w:rPr>
            </w:pPr>
            <w:del w:id="4200"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527B0AE9" w14:textId="1D5DA6B6" w:rsidR="00A6264B" w:rsidRPr="00A6264B" w:rsidDel="00752181" w:rsidRDefault="00A6264B" w:rsidP="00A6264B">
            <w:pPr>
              <w:spacing w:after="0" w:line="240" w:lineRule="auto"/>
              <w:rPr>
                <w:del w:id="4201" w:author="Luis Gerardo Gonzalez Morales" w:date="2019-02-17T11:51:00Z"/>
                <w:rFonts w:ascii="Calibri" w:eastAsia="Times New Roman" w:hAnsi="Calibri" w:cs="Times New Roman"/>
                <w:color w:val="000000"/>
                <w:sz w:val="20"/>
                <w:szCs w:val="20"/>
                <w:lang w:val="en-US" w:eastAsia="en-US"/>
              </w:rPr>
            </w:pPr>
            <w:del w:id="4202" w:author="Luis Gerardo Gonzalez Morales" w:date="2019-02-17T11:51:00Z">
              <w:r w:rsidRPr="00A6264B" w:rsidDel="00752181">
                <w:rPr>
                  <w:rFonts w:ascii="Calibri" w:eastAsia="Times New Roman" w:hAnsi="Calibri" w:cs="Times New Roman"/>
                  <w:color w:val="000000"/>
                  <w:sz w:val="20"/>
                  <w:szCs w:val="20"/>
                  <w:lang w:val="en-US" w:eastAsia="en-US"/>
                </w:rPr>
                <w:delText>Participation in international working groups</w:delText>
              </w:r>
            </w:del>
          </w:p>
        </w:tc>
        <w:tc>
          <w:tcPr>
            <w:tcW w:w="703" w:type="dxa"/>
            <w:tcBorders>
              <w:top w:val="nil"/>
              <w:left w:val="nil"/>
              <w:bottom w:val="single" w:sz="4" w:space="0" w:color="auto"/>
              <w:right w:val="single" w:sz="4" w:space="0" w:color="auto"/>
            </w:tcBorders>
            <w:shd w:val="clear" w:color="auto" w:fill="auto"/>
            <w:vAlign w:val="bottom"/>
            <w:hideMark/>
          </w:tcPr>
          <w:p w14:paraId="555E7911" w14:textId="2CD143EC" w:rsidR="00A6264B" w:rsidRPr="00A6264B" w:rsidDel="00752181" w:rsidRDefault="00A6264B" w:rsidP="00A6264B">
            <w:pPr>
              <w:spacing w:after="0" w:line="240" w:lineRule="auto"/>
              <w:jc w:val="right"/>
              <w:rPr>
                <w:del w:id="4203" w:author="Luis Gerardo Gonzalez Morales" w:date="2019-02-17T11:51:00Z"/>
                <w:rFonts w:ascii="Calibri" w:eastAsia="Times New Roman" w:hAnsi="Calibri" w:cs="Times New Roman"/>
                <w:color w:val="000000"/>
                <w:sz w:val="20"/>
                <w:szCs w:val="20"/>
                <w:lang w:val="en-US" w:eastAsia="en-US"/>
              </w:rPr>
            </w:pPr>
            <w:del w:id="4204" w:author="Luis Gerardo Gonzalez Morales" w:date="2019-02-17T11:51:00Z">
              <w:r w:rsidRPr="00A6264B" w:rsidDel="00752181">
                <w:rPr>
                  <w:rFonts w:ascii="Calibri" w:eastAsia="Times New Roman" w:hAnsi="Calibri" w:cs="Times New Roman"/>
                  <w:color w:val="000000"/>
                  <w:sz w:val="20"/>
                  <w:szCs w:val="20"/>
                  <w:lang w:val="en-US" w:eastAsia="en-US"/>
                </w:rPr>
                <w:delText>89</w:delText>
              </w:r>
            </w:del>
          </w:p>
        </w:tc>
        <w:tc>
          <w:tcPr>
            <w:tcW w:w="1515" w:type="dxa"/>
            <w:tcBorders>
              <w:top w:val="nil"/>
              <w:left w:val="nil"/>
              <w:bottom w:val="single" w:sz="4" w:space="0" w:color="auto"/>
              <w:right w:val="single" w:sz="4" w:space="0" w:color="auto"/>
            </w:tcBorders>
            <w:shd w:val="clear" w:color="auto" w:fill="auto"/>
            <w:vAlign w:val="bottom"/>
            <w:hideMark/>
          </w:tcPr>
          <w:p w14:paraId="245754A6" w14:textId="73278A3A" w:rsidR="00A6264B" w:rsidRPr="00A6264B" w:rsidDel="00752181" w:rsidRDefault="00A6264B" w:rsidP="00A6264B">
            <w:pPr>
              <w:spacing w:after="0" w:line="240" w:lineRule="auto"/>
              <w:jc w:val="right"/>
              <w:rPr>
                <w:del w:id="4205" w:author="Luis Gerardo Gonzalez Morales" w:date="2019-02-17T11:51:00Z"/>
                <w:rFonts w:ascii="Calibri" w:eastAsia="Times New Roman" w:hAnsi="Calibri" w:cs="Times New Roman"/>
                <w:color w:val="000000"/>
                <w:sz w:val="20"/>
                <w:szCs w:val="20"/>
                <w:lang w:val="en-US" w:eastAsia="en-US"/>
              </w:rPr>
            </w:pPr>
            <w:del w:id="4206" w:author="Luis Gerardo Gonzalez Morales" w:date="2019-02-17T11:51:00Z">
              <w:r w:rsidRPr="00A6264B" w:rsidDel="00752181">
                <w:rPr>
                  <w:rFonts w:ascii="Calibri" w:eastAsia="Times New Roman" w:hAnsi="Calibri" w:cs="Times New Roman"/>
                  <w:color w:val="000000"/>
                  <w:sz w:val="20"/>
                  <w:szCs w:val="20"/>
                  <w:lang w:val="en-US" w:eastAsia="en-US"/>
                </w:rPr>
                <w:delText>95.7</w:delText>
              </w:r>
            </w:del>
          </w:p>
        </w:tc>
      </w:tr>
      <w:tr w:rsidR="00A6264B" w:rsidRPr="00A6264B" w:rsidDel="00752181" w14:paraId="4D7E5E82" w14:textId="54210EEC" w:rsidTr="00B17A3D">
        <w:trPr>
          <w:trHeight w:val="280"/>
          <w:del w:id="4207"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B37CE4F" w14:textId="36DF07A2" w:rsidR="00A6264B" w:rsidRPr="00A6264B" w:rsidDel="00752181" w:rsidRDefault="00A6264B" w:rsidP="00A6264B">
            <w:pPr>
              <w:spacing w:after="0" w:line="240" w:lineRule="auto"/>
              <w:rPr>
                <w:del w:id="4208" w:author="Luis Gerardo Gonzalez Morales" w:date="2019-02-17T11:51:00Z"/>
                <w:rFonts w:ascii="Calibri" w:eastAsia="Times New Roman" w:hAnsi="Calibri" w:cs="Times New Roman"/>
                <w:color w:val="000000"/>
                <w:sz w:val="20"/>
                <w:szCs w:val="20"/>
                <w:lang w:val="en-US" w:eastAsia="en-US"/>
              </w:rPr>
            </w:pPr>
            <w:del w:id="4209"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66F28171" w14:textId="716C0E4E" w:rsidR="00A6264B" w:rsidRPr="00A6264B" w:rsidDel="00752181" w:rsidRDefault="00A6264B" w:rsidP="00A6264B">
            <w:pPr>
              <w:spacing w:after="0" w:line="240" w:lineRule="auto"/>
              <w:rPr>
                <w:del w:id="4210" w:author="Luis Gerardo Gonzalez Morales" w:date="2019-02-17T11:51:00Z"/>
                <w:rFonts w:ascii="Calibri" w:eastAsia="Times New Roman" w:hAnsi="Calibri" w:cs="Times New Roman"/>
                <w:color w:val="000000"/>
                <w:sz w:val="20"/>
                <w:szCs w:val="20"/>
                <w:lang w:val="en-US" w:eastAsia="en-US"/>
              </w:rPr>
            </w:pPr>
            <w:del w:id="4211" w:author="Luis Gerardo Gonzalez Morales" w:date="2019-02-17T11:51:00Z">
              <w:r w:rsidRPr="00A6264B" w:rsidDel="00752181">
                <w:rPr>
                  <w:rFonts w:ascii="Calibri" w:eastAsia="Times New Roman" w:hAnsi="Calibri" w:cs="Times New Roman"/>
                  <w:color w:val="000000"/>
                  <w:sz w:val="20"/>
                  <w:szCs w:val="20"/>
                  <w:lang w:val="en-US" w:eastAsia="en-US"/>
                </w:rPr>
                <w:delText>Participation in regional working groups</w:delText>
              </w:r>
            </w:del>
          </w:p>
        </w:tc>
        <w:tc>
          <w:tcPr>
            <w:tcW w:w="703" w:type="dxa"/>
            <w:tcBorders>
              <w:top w:val="nil"/>
              <w:left w:val="nil"/>
              <w:bottom w:val="single" w:sz="4" w:space="0" w:color="auto"/>
              <w:right w:val="single" w:sz="4" w:space="0" w:color="auto"/>
            </w:tcBorders>
            <w:shd w:val="clear" w:color="auto" w:fill="auto"/>
            <w:vAlign w:val="bottom"/>
            <w:hideMark/>
          </w:tcPr>
          <w:p w14:paraId="005CB69A" w14:textId="596DBE85" w:rsidR="00A6264B" w:rsidRPr="00A6264B" w:rsidDel="00752181" w:rsidRDefault="00A6264B" w:rsidP="00A6264B">
            <w:pPr>
              <w:spacing w:after="0" w:line="240" w:lineRule="auto"/>
              <w:jc w:val="right"/>
              <w:rPr>
                <w:del w:id="4212" w:author="Luis Gerardo Gonzalez Morales" w:date="2019-02-17T11:51:00Z"/>
                <w:rFonts w:ascii="Calibri" w:eastAsia="Times New Roman" w:hAnsi="Calibri" w:cs="Times New Roman"/>
                <w:color w:val="000000"/>
                <w:sz w:val="20"/>
                <w:szCs w:val="20"/>
                <w:lang w:val="en-US" w:eastAsia="en-US"/>
              </w:rPr>
            </w:pPr>
            <w:del w:id="4213" w:author="Luis Gerardo Gonzalez Morales" w:date="2019-02-17T11:51:00Z">
              <w:r w:rsidRPr="00A6264B" w:rsidDel="00752181">
                <w:rPr>
                  <w:rFonts w:ascii="Calibri" w:eastAsia="Times New Roman" w:hAnsi="Calibri" w:cs="Times New Roman"/>
                  <w:color w:val="000000"/>
                  <w:sz w:val="20"/>
                  <w:szCs w:val="20"/>
                  <w:lang w:val="en-US" w:eastAsia="en-US"/>
                </w:rPr>
                <w:delText>86</w:delText>
              </w:r>
            </w:del>
          </w:p>
        </w:tc>
        <w:tc>
          <w:tcPr>
            <w:tcW w:w="1515" w:type="dxa"/>
            <w:tcBorders>
              <w:top w:val="nil"/>
              <w:left w:val="nil"/>
              <w:bottom w:val="single" w:sz="4" w:space="0" w:color="auto"/>
              <w:right w:val="single" w:sz="4" w:space="0" w:color="auto"/>
            </w:tcBorders>
            <w:shd w:val="clear" w:color="auto" w:fill="auto"/>
            <w:vAlign w:val="bottom"/>
            <w:hideMark/>
          </w:tcPr>
          <w:p w14:paraId="7FD5F0A8" w14:textId="6232DBA4" w:rsidR="00A6264B" w:rsidRPr="00A6264B" w:rsidDel="00752181" w:rsidRDefault="00A6264B" w:rsidP="00A6264B">
            <w:pPr>
              <w:spacing w:after="0" w:line="240" w:lineRule="auto"/>
              <w:jc w:val="right"/>
              <w:rPr>
                <w:del w:id="4214" w:author="Luis Gerardo Gonzalez Morales" w:date="2019-02-17T11:51:00Z"/>
                <w:rFonts w:ascii="Calibri" w:eastAsia="Times New Roman" w:hAnsi="Calibri" w:cs="Times New Roman"/>
                <w:color w:val="000000"/>
                <w:sz w:val="20"/>
                <w:szCs w:val="20"/>
                <w:lang w:val="en-US" w:eastAsia="en-US"/>
              </w:rPr>
            </w:pPr>
            <w:del w:id="4215" w:author="Luis Gerardo Gonzalez Morales" w:date="2019-02-17T11:51:00Z">
              <w:r w:rsidRPr="00A6264B" w:rsidDel="00752181">
                <w:rPr>
                  <w:rFonts w:ascii="Calibri" w:eastAsia="Times New Roman" w:hAnsi="Calibri" w:cs="Times New Roman"/>
                  <w:color w:val="000000"/>
                  <w:sz w:val="20"/>
                  <w:szCs w:val="20"/>
                  <w:lang w:val="en-US" w:eastAsia="en-US"/>
                </w:rPr>
                <w:delText>92.5</w:delText>
              </w:r>
            </w:del>
          </w:p>
        </w:tc>
      </w:tr>
      <w:tr w:rsidR="00A6264B" w:rsidRPr="00A6264B" w:rsidDel="00752181" w14:paraId="4A044DCF" w14:textId="0FA8C61B" w:rsidTr="00B17A3D">
        <w:trPr>
          <w:trHeight w:val="280"/>
          <w:del w:id="4216"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3FC84A9" w14:textId="1346669A" w:rsidR="00A6264B" w:rsidRPr="00A6264B" w:rsidDel="00752181" w:rsidRDefault="00A6264B" w:rsidP="00A6264B">
            <w:pPr>
              <w:spacing w:after="0" w:line="240" w:lineRule="auto"/>
              <w:rPr>
                <w:del w:id="4217" w:author="Luis Gerardo Gonzalez Morales" w:date="2019-02-17T11:51:00Z"/>
                <w:rFonts w:ascii="Calibri" w:eastAsia="Times New Roman" w:hAnsi="Calibri" w:cs="Times New Roman"/>
                <w:color w:val="000000"/>
                <w:sz w:val="20"/>
                <w:szCs w:val="20"/>
                <w:lang w:val="en-US" w:eastAsia="en-US"/>
              </w:rPr>
            </w:pPr>
            <w:del w:id="4218"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0979FC4C" w14:textId="0EDAE6E2" w:rsidR="00A6264B" w:rsidRPr="00A6264B" w:rsidDel="00752181" w:rsidRDefault="00A6264B" w:rsidP="00A6264B">
            <w:pPr>
              <w:spacing w:after="0" w:line="240" w:lineRule="auto"/>
              <w:rPr>
                <w:del w:id="4219" w:author="Luis Gerardo Gonzalez Morales" w:date="2019-02-17T11:51:00Z"/>
                <w:rFonts w:ascii="Calibri" w:eastAsia="Times New Roman" w:hAnsi="Calibri" w:cs="Times New Roman"/>
                <w:color w:val="000000"/>
                <w:sz w:val="20"/>
                <w:szCs w:val="20"/>
                <w:lang w:val="en-US" w:eastAsia="en-US"/>
              </w:rPr>
            </w:pPr>
            <w:del w:id="4220" w:author="Luis Gerardo Gonzalez Morales" w:date="2019-02-17T11:51:00Z">
              <w:r w:rsidRPr="00A6264B" w:rsidDel="00752181">
                <w:rPr>
                  <w:rFonts w:ascii="Calibri" w:eastAsia="Times New Roman" w:hAnsi="Calibri" w:cs="Times New Roman"/>
                  <w:color w:val="000000"/>
                  <w:sz w:val="20"/>
                  <w:szCs w:val="20"/>
                  <w:lang w:val="en-US" w:eastAsia="en-US"/>
                </w:rPr>
                <w:delText>Technical cooperation</w:delText>
              </w:r>
            </w:del>
          </w:p>
        </w:tc>
        <w:tc>
          <w:tcPr>
            <w:tcW w:w="703" w:type="dxa"/>
            <w:tcBorders>
              <w:top w:val="nil"/>
              <w:left w:val="nil"/>
              <w:bottom w:val="single" w:sz="4" w:space="0" w:color="auto"/>
              <w:right w:val="single" w:sz="4" w:space="0" w:color="auto"/>
            </w:tcBorders>
            <w:shd w:val="clear" w:color="auto" w:fill="auto"/>
            <w:vAlign w:val="bottom"/>
            <w:hideMark/>
          </w:tcPr>
          <w:p w14:paraId="27D0AC3A" w14:textId="7ED823C5" w:rsidR="00A6264B" w:rsidRPr="00A6264B" w:rsidDel="00752181" w:rsidRDefault="00A6264B" w:rsidP="00A6264B">
            <w:pPr>
              <w:spacing w:after="0" w:line="240" w:lineRule="auto"/>
              <w:jc w:val="right"/>
              <w:rPr>
                <w:del w:id="4221" w:author="Luis Gerardo Gonzalez Morales" w:date="2019-02-17T11:51:00Z"/>
                <w:rFonts w:ascii="Calibri" w:eastAsia="Times New Roman" w:hAnsi="Calibri" w:cs="Times New Roman"/>
                <w:color w:val="000000"/>
                <w:sz w:val="20"/>
                <w:szCs w:val="20"/>
                <w:lang w:val="en-US" w:eastAsia="en-US"/>
              </w:rPr>
            </w:pPr>
            <w:del w:id="4222" w:author="Luis Gerardo Gonzalez Morales" w:date="2019-02-17T11:51:00Z">
              <w:r w:rsidRPr="00A6264B" w:rsidDel="00752181">
                <w:rPr>
                  <w:rFonts w:ascii="Calibri" w:eastAsia="Times New Roman" w:hAnsi="Calibri" w:cs="Times New Roman"/>
                  <w:color w:val="000000"/>
                  <w:sz w:val="20"/>
                  <w:szCs w:val="20"/>
                  <w:lang w:val="en-US" w:eastAsia="en-US"/>
                </w:rPr>
                <w:delText>83</w:delText>
              </w:r>
            </w:del>
          </w:p>
        </w:tc>
        <w:tc>
          <w:tcPr>
            <w:tcW w:w="1515" w:type="dxa"/>
            <w:tcBorders>
              <w:top w:val="nil"/>
              <w:left w:val="nil"/>
              <w:bottom w:val="single" w:sz="4" w:space="0" w:color="auto"/>
              <w:right w:val="single" w:sz="4" w:space="0" w:color="auto"/>
            </w:tcBorders>
            <w:shd w:val="clear" w:color="auto" w:fill="auto"/>
            <w:vAlign w:val="bottom"/>
            <w:hideMark/>
          </w:tcPr>
          <w:p w14:paraId="0B6C04E4" w14:textId="44E13B32" w:rsidR="00A6264B" w:rsidRPr="00A6264B" w:rsidDel="00752181" w:rsidRDefault="00A6264B" w:rsidP="00A6264B">
            <w:pPr>
              <w:spacing w:after="0" w:line="240" w:lineRule="auto"/>
              <w:jc w:val="right"/>
              <w:rPr>
                <w:del w:id="4223" w:author="Luis Gerardo Gonzalez Morales" w:date="2019-02-17T11:51:00Z"/>
                <w:rFonts w:ascii="Calibri" w:eastAsia="Times New Roman" w:hAnsi="Calibri" w:cs="Times New Roman"/>
                <w:color w:val="000000"/>
                <w:sz w:val="20"/>
                <w:szCs w:val="20"/>
                <w:lang w:val="en-US" w:eastAsia="en-US"/>
              </w:rPr>
            </w:pPr>
            <w:del w:id="4224" w:author="Luis Gerardo Gonzalez Morales" w:date="2019-02-17T11:51:00Z">
              <w:r w:rsidRPr="00A6264B" w:rsidDel="00752181">
                <w:rPr>
                  <w:rFonts w:ascii="Calibri" w:eastAsia="Times New Roman" w:hAnsi="Calibri" w:cs="Times New Roman"/>
                  <w:color w:val="000000"/>
                  <w:sz w:val="20"/>
                  <w:szCs w:val="20"/>
                  <w:lang w:val="en-US" w:eastAsia="en-US"/>
                </w:rPr>
                <w:delText>89.2</w:delText>
              </w:r>
            </w:del>
          </w:p>
        </w:tc>
      </w:tr>
      <w:tr w:rsidR="00A6264B" w:rsidRPr="00A6264B" w:rsidDel="00752181" w14:paraId="56D9C0D4" w14:textId="6DA3CA0D" w:rsidTr="00B17A3D">
        <w:trPr>
          <w:trHeight w:val="280"/>
          <w:del w:id="4225"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229D3C5" w14:textId="58C4C496" w:rsidR="00A6264B" w:rsidRPr="00A6264B" w:rsidDel="00752181" w:rsidRDefault="00A6264B" w:rsidP="00A6264B">
            <w:pPr>
              <w:spacing w:after="0" w:line="240" w:lineRule="auto"/>
              <w:rPr>
                <w:del w:id="4226" w:author="Luis Gerardo Gonzalez Morales" w:date="2019-02-17T11:51:00Z"/>
                <w:rFonts w:ascii="Calibri" w:eastAsia="Times New Roman" w:hAnsi="Calibri" w:cs="Times New Roman"/>
                <w:color w:val="000000"/>
                <w:sz w:val="20"/>
                <w:szCs w:val="20"/>
                <w:lang w:val="en-US" w:eastAsia="en-US"/>
              </w:rPr>
            </w:pPr>
            <w:del w:id="4227"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39ADF0AD" w14:textId="0FB692F9" w:rsidR="00A6264B" w:rsidRPr="00A6264B" w:rsidDel="00752181" w:rsidRDefault="00A6264B" w:rsidP="00A6264B">
            <w:pPr>
              <w:spacing w:after="0" w:line="240" w:lineRule="auto"/>
              <w:rPr>
                <w:del w:id="4228" w:author="Luis Gerardo Gonzalez Morales" w:date="2019-02-17T11:51:00Z"/>
                <w:rFonts w:ascii="Calibri" w:eastAsia="Times New Roman" w:hAnsi="Calibri" w:cs="Times New Roman"/>
                <w:color w:val="000000"/>
                <w:sz w:val="20"/>
                <w:szCs w:val="20"/>
                <w:lang w:val="en-US" w:eastAsia="en-US"/>
              </w:rPr>
            </w:pPr>
            <w:del w:id="4229" w:author="Luis Gerardo Gonzalez Morales" w:date="2019-02-17T11:51:00Z">
              <w:r w:rsidRPr="00A6264B" w:rsidDel="00752181">
                <w:rPr>
                  <w:rFonts w:ascii="Calibri" w:eastAsia="Times New Roman" w:hAnsi="Calibri" w:cs="Times New Roman"/>
                  <w:color w:val="000000"/>
                  <w:sz w:val="20"/>
                  <w:szCs w:val="20"/>
                  <w:lang w:val="en-US" w:eastAsia="en-US"/>
                </w:rPr>
                <w:delText>Training of statistical personnel</w:delText>
              </w:r>
            </w:del>
          </w:p>
        </w:tc>
        <w:tc>
          <w:tcPr>
            <w:tcW w:w="703" w:type="dxa"/>
            <w:tcBorders>
              <w:top w:val="nil"/>
              <w:left w:val="nil"/>
              <w:bottom w:val="single" w:sz="4" w:space="0" w:color="auto"/>
              <w:right w:val="single" w:sz="4" w:space="0" w:color="auto"/>
            </w:tcBorders>
            <w:shd w:val="clear" w:color="auto" w:fill="auto"/>
            <w:vAlign w:val="bottom"/>
            <w:hideMark/>
          </w:tcPr>
          <w:p w14:paraId="60F6FAF5" w14:textId="6A31242F" w:rsidR="00A6264B" w:rsidRPr="00A6264B" w:rsidDel="00752181" w:rsidRDefault="00A6264B" w:rsidP="00A6264B">
            <w:pPr>
              <w:spacing w:after="0" w:line="240" w:lineRule="auto"/>
              <w:jc w:val="right"/>
              <w:rPr>
                <w:del w:id="4230" w:author="Luis Gerardo Gonzalez Morales" w:date="2019-02-17T11:51:00Z"/>
                <w:rFonts w:ascii="Calibri" w:eastAsia="Times New Roman" w:hAnsi="Calibri" w:cs="Times New Roman"/>
                <w:color w:val="000000"/>
                <w:sz w:val="20"/>
                <w:szCs w:val="20"/>
                <w:lang w:val="en-US" w:eastAsia="en-US"/>
              </w:rPr>
            </w:pPr>
            <w:del w:id="4231" w:author="Luis Gerardo Gonzalez Morales" w:date="2019-02-17T11:51:00Z">
              <w:r w:rsidRPr="00A6264B" w:rsidDel="00752181">
                <w:rPr>
                  <w:rFonts w:ascii="Calibri" w:eastAsia="Times New Roman" w:hAnsi="Calibri" w:cs="Times New Roman"/>
                  <w:color w:val="000000"/>
                  <w:sz w:val="20"/>
                  <w:szCs w:val="20"/>
                  <w:lang w:val="en-US" w:eastAsia="en-US"/>
                </w:rPr>
                <w:delText>83</w:delText>
              </w:r>
            </w:del>
          </w:p>
        </w:tc>
        <w:tc>
          <w:tcPr>
            <w:tcW w:w="1515" w:type="dxa"/>
            <w:tcBorders>
              <w:top w:val="nil"/>
              <w:left w:val="nil"/>
              <w:bottom w:val="single" w:sz="4" w:space="0" w:color="auto"/>
              <w:right w:val="single" w:sz="4" w:space="0" w:color="auto"/>
            </w:tcBorders>
            <w:shd w:val="clear" w:color="auto" w:fill="auto"/>
            <w:vAlign w:val="bottom"/>
            <w:hideMark/>
          </w:tcPr>
          <w:p w14:paraId="7E06683C" w14:textId="7A461515" w:rsidR="00A6264B" w:rsidRPr="00A6264B" w:rsidDel="00752181" w:rsidRDefault="00A6264B" w:rsidP="00A6264B">
            <w:pPr>
              <w:spacing w:after="0" w:line="240" w:lineRule="auto"/>
              <w:jc w:val="right"/>
              <w:rPr>
                <w:del w:id="4232" w:author="Luis Gerardo Gonzalez Morales" w:date="2019-02-17T11:51:00Z"/>
                <w:rFonts w:ascii="Calibri" w:eastAsia="Times New Roman" w:hAnsi="Calibri" w:cs="Times New Roman"/>
                <w:color w:val="000000"/>
                <w:sz w:val="20"/>
                <w:szCs w:val="20"/>
                <w:lang w:val="en-US" w:eastAsia="en-US"/>
              </w:rPr>
            </w:pPr>
            <w:del w:id="4233" w:author="Luis Gerardo Gonzalez Morales" w:date="2019-02-17T11:51:00Z">
              <w:r w:rsidRPr="00A6264B" w:rsidDel="00752181">
                <w:rPr>
                  <w:rFonts w:ascii="Calibri" w:eastAsia="Times New Roman" w:hAnsi="Calibri" w:cs="Times New Roman"/>
                  <w:color w:val="000000"/>
                  <w:sz w:val="20"/>
                  <w:szCs w:val="20"/>
                  <w:lang w:val="en-US" w:eastAsia="en-US"/>
                </w:rPr>
                <w:delText>89.2</w:delText>
              </w:r>
            </w:del>
          </w:p>
        </w:tc>
      </w:tr>
      <w:tr w:rsidR="00A6264B" w:rsidRPr="00A6264B" w:rsidDel="00752181" w14:paraId="2C9EBCFB" w14:textId="1780B01E" w:rsidTr="00B17A3D">
        <w:trPr>
          <w:trHeight w:val="280"/>
          <w:del w:id="4234"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AC768BE" w14:textId="3F8B45A4" w:rsidR="00A6264B" w:rsidRPr="00A6264B" w:rsidDel="00752181" w:rsidRDefault="00A6264B" w:rsidP="00A6264B">
            <w:pPr>
              <w:spacing w:after="0" w:line="240" w:lineRule="auto"/>
              <w:rPr>
                <w:del w:id="4235" w:author="Luis Gerardo Gonzalez Morales" w:date="2019-02-17T11:51:00Z"/>
                <w:rFonts w:ascii="Calibri" w:eastAsia="Times New Roman" w:hAnsi="Calibri" w:cs="Times New Roman"/>
                <w:color w:val="000000"/>
                <w:sz w:val="20"/>
                <w:szCs w:val="20"/>
                <w:lang w:val="en-US" w:eastAsia="en-US"/>
              </w:rPr>
            </w:pPr>
            <w:del w:id="4236"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4F0A3829" w14:textId="5CFB743A" w:rsidR="00A6264B" w:rsidRPr="00A6264B" w:rsidDel="00752181" w:rsidRDefault="00A6264B" w:rsidP="00A6264B">
            <w:pPr>
              <w:spacing w:after="0" w:line="240" w:lineRule="auto"/>
              <w:rPr>
                <w:del w:id="4237" w:author="Luis Gerardo Gonzalez Morales" w:date="2019-02-17T11:51:00Z"/>
                <w:rFonts w:ascii="Calibri" w:eastAsia="Times New Roman" w:hAnsi="Calibri" w:cs="Times New Roman"/>
                <w:color w:val="000000"/>
                <w:sz w:val="20"/>
                <w:szCs w:val="20"/>
                <w:lang w:val="en-US" w:eastAsia="en-US"/>
              </w:rPr>
            </w:pPr>
            <w:del w:id="4238" w:author="Luis Gerardo Gonzalez Morales" w:date="2019-02-17T11:51:00Z">
              <w:r w:rsidRPr="00A6264B" w:rsidDel="00752181">
                <w:rPr>
                  <w:rFonts w:ascii="Calibri" w:eastAsia="Times New Roman" w:hAnsi="Calibri" w:cs="Times New Roman"/>
                  <w:color w:val="000000"/>
                  <w:sz w:val="20"/>
                  <w:szCs w:val="20"/>
                  <w:lang w:val="en-US" w:eastAsia="en-US"/>
                </w:rPr>
                <w:delText>Peer reviews and/or external evaluations</w:delText>
              </w:r>
            </w:del>
          </w:p>
        </w:tc>
        <w:tc>
          <w:tcPr>
            <w:tcW w:w="703" w:type="dxa"/>
            <w:tcBorders>
              <w:top w:val="nil"/>
              <w:left w:val="nil"/>
              <w:bottom w:val="single" w:sz="4" w:space="0" w:color="auto"/>
              <w:right w:val="single" w:sz="4" w:space="0" w:color="auto"/>
            </w:tcBorders>
            <w:shd w:val="clear" w:color="auto" w:fill="auto"/>
            <w:vAlign w:val="bottom"/>
            <w:hideMark/>
          </w:tcPr>
          <w:p w14:paraId="56194F8A" w14:textId="35A6B222" w:rsidR="00A6264B" w:rsidRPr="00A6264B" w:rsidDel="00752181" w:rsidRDefault="00A6264B" w:rsidP="00A6264B">
            <w:pPr>
              <w:spacing w:after="0" w:line="240" w:lineRule="auto"/>
              <w:jc w:val="right"/>
              <w:rPr>
                <w:del w:id="4239" w:author="Luis Gerardo Gonzalez Morales" w:date="2019-02-17T11:51:00Z"/>
                <w:rFonts w:ascii="Calibri" w:eastAsia="Times New Roman" w:hAnsi="Calibri" w:cs="Times New Roman"/>
                <w:color w:val="000000"/>
                <w:sz w:val="20"/>
                <w:szCs w:val="20"/>
                <w:lang w:val="en-US" w:eastAsia="en-US"/>
              </w:rPr>
            </w:pPr>
            <w:del w:id="4240" w:author="Luis Gerardo Gonzalez Morales" w:date="2019-02-17T11:51:00Z">
              <w:r w:rsidRPr="00A6264B" w:rsidDel="00752181">
                <w:rPr>
                  <w:rFonts w:ascii="Calibri" w:eastAsia="Times New Roman" w:hAnsi="Calibri" w:cs="Times New Roman"/>
                  <w:color w:val="000000"/>
                  <w:sz w:val="20"/>
                  <w:szCs w:val="20"/>
                  <w:lang w:val="en-US" w:eastAsia="en-US"/>
                </w:rPr>
                <w:delText>68</w:delText>
              </w:r>
            </w:del>
          </w:p>
        </w:tc>
        <w:tc>
          <w:tcPr>
            <w:tcW w:w="1515" w:type="dxa"/>
            <w:tcBorders>
              <w:top w:val="nil"/>
              <w:left w:val="nil"/>
              <w:bottom w:val="single" w:sz="4" w:space="0" w:color="auto"/>
              <w:right w:val="single" w:sz="4" w:space="0" w:color="auto"/>
            </w:tcBorders>
            <w:shd w:val="clear" w:color="auto" w:fill="auto"/>
            <w:vAlign w:val="bottom"/>
            <w:hideMark/>
          </w:tcPr>
          <w:p w14:paraId="240D4863" w14:textId="570C8CC1" w:rsidR="00A6264B" w:rsidRPr="00A6264B" w:rsidDel="00752181" w:rsidRDefault="00A6264B" w:rsidP="00A6264B">
            <w:pPr>
              <w:spacing w:after="0" w:line="240" w:lineRule="auto"/>
              <w:jc w:val="right"/>
              <w:rPr>
                <w:del w:id="4241" w:author="Luis Gerardo Gonzalez Morales" w:date="2019-02-17T11:51:00Z"/>
                <w:rFonts w:ascii="Calibri" w:eastAsia="Times New Roman" w:hAnsi="Calibri" w:cs="Times New Roman"/>
                <w:color w:val="000000"/>
                <w:sz w:val="20"/>
                <w:szCs w:val="20"/>
                <w:lang w:val="en-US" w:eastAsia="en-US"/>
              </w:rPr>
            </w:pPr>
            <w:del w:id="4242" w:author="Luis Gerardo Gonzalez Morales" w:date="2019-02-17T11:51:00Z">
              <w:r w:rsidRPr="00A6264B" w:rsidDel="00752181">
                <w:rPr>
                  <w:rFonts w:ascii="Calibri" w:eastAsia="Times New Roman" w:hAnsi="Calibri" w:cs="Times New Roman"/>
                  <w:color w:val="000000"/>
                  <w:sz w:val="20"/>
                  <w:szCs w:val="20"/>
                  <w:lang w:val="en-US" w:eastAsia="en-US"/>
                </w:rPr>
                <w:delText>73.1</w:delText>
              </w:r>
            </w:del>
          </w:p>
        </w:tc>
      </w:tr>
      <w:tr w:rsidR="00A6264B" w:rsidRPr="00A6264B" w:rsidDel="00752181" w14:paraId="0FED35F4" w14:textId="11B87937" w:rsidTr="00B17A3D">
        <w:trPr>
          <w:trHeight w:val="280"/>
          <w:del w:id="4243"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0C4B9CE" w14:textId="3EF126DF" w:rsidR="00A6264B" w:rsidRPr="00A6264B" w:rsidDel="00752181" w:rsidRDefault="00A6264B" w:rsidP="00A6264B">
            <w:pPr>
              <w:spacing w:after="0" w:line="240" w:lineRule="auto"/>
              <w:rPr>
                <w:del w:id="4244" w:author="Luis Gerardo Gonzalez Morales" w:date="2019-02-17T11:51:00Z"/>
                <w:rFonts w:ascii="Calibri" w:eastAsia="Times New Roman" w:hAnsi="Calibri" w:cs="Times New Roman"/>
                <w:color w:val="000000"/>
                <w:sz w:val="20"/>
                <w:szCs w:val="20"/>
                <w:lang w:val="en-US" w:eastAsia="en-US"/>
              </w:rPr>
            </w:pPr>
            <w:del w:id="4245"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7618FEC1" w14:textId="446D06CA" w:rsidR="00A6264B" w:rsidRPr="00A6264B" w:rsidDel="00752181" w:rsidRDefault="00A6264B" w:rsidP="00A6264B">
            <w:pPr>
              <w:spacing w:after="0" w:line="240" w:lineRule="auto"/>
              <w:rPr>
                <w:del w:id="4246" w:author="Luis Gerardo Gonzalez Morales" w:date="2019-02-17T11:51:00Z"/>
                <w:rFonts w:ascii="Calibri" w:eastAsia="Times New Roman" w:hAnsi="Calibri" w:cs="Times New Roman"/>
                <w:color w:val="000000"/>
                <w:sz w:val="20"/>
                <w:szCs w:val="20"/>
                <w:lang w:val="en-US" w:eastAsia="en-US"/>
              </w:rPr>
            </w:pPr>
            <w:del w:id="4247" w:author="Luis Gerardo Gonzalez Morales" w:date="2019-02-17T11:51:00Z">
              <w:r w:rsidRPr="00A6264B" w:rsidDel="00752181">
                <w:rPr>
                  <w:rFonts w:ascii="Calibri" w:eastAsia="Times New Roman" w:hAnsi="Calibri" w:cs="Times New Roman"/>
                  <w:color w:val="000000"/>
                  <w:sz w:val="20"/>
                  <w:szCs w:val="20"/>
                  <w:lang w:val="en-US" w:eastAsia="en-US"/>
                </w:rPr>
                <w:delText>Twinning (peer to peer collaboration)</w:delText>
              </w:r>
            </w:del>
          </w:p>
        </w:tc>
        <w:tc>
          <w:tcPr>
            <w:tcW w:w="703" w:type="dxa"/>
            <w:tcBorders>
              <w:top w:val="nil"/>
              <w:left w:val="nil"/>
              <w:bottom w:val="single" w:sz="4" w:space="0" w:color="auto"/>
              <w:right w:val="single" w:sz="4" w:space="0" w:color="auto"/>
            </w:tcBorders>
            <w:shd w:val="clear" w:color="auto" w:fill="auto"/>
            <w:vAlign w:val="bottom"/>
            <w:hideMark/>
          </w:tcPr>
          <w:p w14:paraId="37F23A09" w14:textId="25AA3BB1" w:rsidR="00A6264B" w:rsidRPr="00A6264B" w:rsidDel="00752181" w:rsidRDefault="00A6264B" w:rsidP="00A6264B">
            <w:pPr>
              <w:spacing w:after="0" w:line="240" w:lineRule="auto"/>
              <w:jc w:val="right"/>
              <w:rPr>
                <w:del w:id="4248" w:author="Luis Gerardo Gonzalez Morales" w:date="2019-02-17T11:51:00Z"/>
                <w:rFonts w:ascii="Calibri" w:eastAsia="Times New Roman" w:hAnsi="Calibri" w:cs="Times New Roman"/>
                <w:color w:val="000000"/>
                <w:sz w:val="20"/>
                <w:szCs w:val="20"/>
                <w:lang w:val="en-US" w:eastAsia="en-US"/>
              </w:rPr>
            </w:pPr>
            <w:del w:id="4249" w:author="Luis Gerardo Gonzalez Morales" w:date="2019-02-17T11:51:00Z">
              <w:r w:rsidRPr="00A6264B" w:rsidDel="00752181">
                <w:rPr>
                  <w:rFonts w:ascii="Calibri" w:eastAsia="Times New Roman" w:hAnsi="Calibri" w:cs="Times New Roman"/>
                  <w:color w:val="000000"/>
                  <w:sz w:val="20"/>
                  <w:szCs w:val="20"/>
                  <w:lang w:val="en-US" w:eastAsia="en-US"/>
                </w:rPr>
                <w:delText>44</w:delText>
              </w:r>
            </w:del>
          </w:p>
        </w:tc>
        <w:tc>
          <w:tcPr>
            <w:tcW w:w="1515" w:type="dxa"/>
            <w:tcBorders>
              <w:top w:val="nil"/>
              <w:left w:val="nil"/>
              <w:bottom w:val="single" w:sz="4" w:space="0" w:color="auto"/>
              <w:right w:val="single" w:sz="4" w:space="0" w:color="auto"/>
            </w:tcBorders>
            <w:shd w:val="clear" w:color="auto" w:fill="auto"/>
            <w:vAlign w:val="bottom"/>
            <w:hideMark/>
          </w:tcPr>
          <w:p w14:paraId="62A931ED" w14:textId="0EC0B3A5" w:rsidR="00A6264B" w:rsidRPr="00A6264B" w:rsidDel="00752181" w:rsidRDefault="00A6264B" w:rsidP="00A6264B">
            <w:pPr>
              <w:spacing w:after="0" w:line="240" w:lineRule="auto"/>
              <w:jc w:val="right"/>
              <w:rPr>
                <w:del w:id="4250" w:author="Luis Gerardo Gonzalez Morales" w:date="2019-02-17T11:51:00Z"/>
                <w:rFonts w:ascii="Calibri" w:eastAsia="Times New Roman" w:hAnsi="Calibri" w:cs="Times New Roman"/>
                <w:color w:val="000000"/>
                <w:sz w:val="20"/>
                <w:szCs w:val="20"/>
                <w:lang w:val="en-US" w:eastAsia="en-US"/>
              </w:rPr>
            </w:pPr>
            <w:del w:id="4251" w:author="Luis Gerardo Gonzalez Morales" w:date="2019-02-17T11:51:00Z">
              <w:r w:rsidRPr="00A6264B" w:rsidDel="00752181">
                <w:rPr>
                  <w:rFonts w:ascii="Calibri" w:eastAsia="Times New Roman" w:hAnsi="Calibri" w:cs="Times New Roman"/>
                  <w:color w:val="000000"/>
                  <w:sz w:val="20"/>
                  <w:szCs w:val="20"/>
                  <w:lang w:val="en-US" w:eastAsia="en-US"/>
                </w:rPr>
                <w:delText>47.3</w:delText>
              </w:r>
            </w:del>
          </w:p>
        </w:tc>
      </w:tr>
      <w:tr w:rsidR="00A6264B" w:rsidRPr="00A6264B" w:rsidDel="00752181" w14:paraId="79504062" w14:textId="0E3253D7" w:rsidTr="00B17A3D">
        <w:trPr>
          <w:trHeight w:val="280"/>
          <w:del w:id="4252"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A3B97DA" w14:textId="6D0EF643" w:rsidR="00A6264B" w:rsidRPr="00A6264B" w:rsidDel="00752181" w:rsidRDefault="00A6264B" w:rsidP="00A6264B">
            <w:pPr>
              <w:spacing w:after="0" w:line="240" w:lineRule="auto"/>
              <w:rPr>
                <w:del w:id="4253" w:author="Luis Gerardo Gonzalez Morales" w:date="2019-02-17T11:51:00Z"/>
                <w:rFonts w:ascii="Calibri" w:eastAsia="Times New Roman" w:hAnsi="Calibri" w:cs="Times New Roman"/>
                <w:color w:val="000000"/>
                <w:sz w:val="20"/>
                <w:szCs w:val="20"/>
                <w:lang w:val="en-US" w:eastAsia="en-US"/>
              </w:rPr>
            </w:pPr>
            <w:del w:id="4254"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7B3D413C" w14:textId="720A6CE3" w:rsidR="00A6264B" w:rsidRPr="00A6264B" w:rsidDel="00752181" w:rsidRDefault="00A6264B" w:rsidP="00A6264B">
            <w:pPr>
              <w:spacing w:after="0" w:line="240" w:lineRule="auto"/>
              <w:rPr>
                <w:del w:id="4255" w:author="Luis Gerardo Gonzalez Morales" w:date="2019-02-17T11:51:00Z"/>
                <w:rFonts w:ascii="Calibri" w:eastAsia="Times New Roman" w:hAnsi="Calibri" w:cs="Times New Roman"/>
                <w:color w:val="000000"/>
                <w:sz w:val="20"/>
                <w:szCs w:val="20"/>
                <w:lang w:val="en-US" w:eastAsia="en-US"/>
              </w:rPr>
            </w:pPr>
            <w:del w:id="4256" w:author="Luis Gerardo Gonzalez Morales" w:date="2019-02-17T11:51:00Z">
              <w:r w:rsidRPr="00A6264B" w:rsidDel="00752181">
                <w:rPr>
                  <w:rFonts w:ascii="Calibri" w:eastAsia="Times New Roman" w:hAnsi="Calibri" w:cs="Times New Roman"/>
                  <w:color w:val="000000"/>
                  <w:sz w:val="20"/>
                  <w:szCs w:val="20"/>
                  <w:lang w:val="en-US" w:eastAsia="en-US"/>
                </w:rPr>
                <w:delText>Other</w:delText>
              </w:r>
            </w:del>
          </w:p>
        </w:tc>
        <w:tc>
          <w:tcPr>
            <w:tcW w:w="703" w:type="dxa"/>
            <w:tcBorders>
              <w:top w:val="nil"/>
              <w:left w:val="nil"/>
              <w:bottom w:val="single" w:sz="4" w:space="0" w:color="auto"/>
              <w:right w:val="single" w:sz="4" w:space="0" w:color="auto"/>
            </w:tcBorders>
            <w:shd w:val="clear" w:color="auto" w:fill="auto"/>
            <w:vAlign w:val="bottom"/>
            <w:hideMark/>
          </w:tcPr>
          <w:p w14:paraId="77FCA017" w14:textId="150026BF" w:rsidR="00A6264B" w:rsidRPr="00A6264B" w:rsidDel="00752181" w:rsidRDefault="00A6264B" w:rsidP="00A6264B">
            <w:pPr>
              <w:spacing w:after="0" w:line="240" w:lineRule="auto"/>
              <w:jc w:val="right"/>
              <w:rPr>
                <w:del w:id="4257" w:author="Luis Gerardo Gonzalez Morales" w:date="2019-02-17T11:51:00Z"/>
                <w:rFonts w:ascii="Calibri" w:eastAsia="Times New Roman" w:hAnsi="Calibri" w:cs="Times New Roman"/>
                <w:color w:val="000000"/>
                <w:sz w:val="20"/>
                <w:szCs w:val="20"/>
                <w:lang w:val="en-US" w:eastAsia="en-US"/>
              </w:rPr>
            </w:pPr>
            <w:del w:id="4258" w:author="Luis Gerardo Gonzalez Morales" w:date="2019-02-17T11:51:00Z">
              <w:r w:rsidRPr="00A6264B" w:rsidDel="00752181">
                <w:rPr>
                  <w:rFonts w:ascii="Calibri" w:eastAsia="Times New Roman" w:hAnsi="Calibri" w:cs="Times New Roman"/>
                  <w:color w:val="000000"/>
                  <w:sz w:val="20"/>
                  <w:szCs w:val="20"/>
                  <w:lang w:val="en-US" w:eastAsia="en-US"/>
                </w:rPr>
                <w:delText>6</w:delText>
              </w:r>
            </w:del>
          </w:p>
        </w:tc>
        <w:tc>
          <w:tcPr>
            <w:tcW w:w="1515" w:type="dxa"/>
            <w:tcBorders>
              <w:top w:val="nil"/>
              <w:left w:val="nil"/>
              <w:bottom w:val="single" w:sz="4" w:space="0" w:color="auto"/>
              <w:right w:val="single" w:sz="4" w:space="0" w:color="auto"/>
            </w:tcBorders>
            <w:shd w:val="clear" w:color="auto" w:fill="auto"/>
            <w:vAlign w:val="bottom"/>
            <w:hideMark/>
          </w:tcPr>
          <w:p w14:paraId="319697F4" w14:textId="41DB1E9D" w:rsidR="00A6264B" w:rsidRPr="00A6264B" w:rsidDel="00752181" w:rsidRDefault="00A6264B" w:rsidP="00A6264B">
            <w:pPr>
              <w:spacing w:after="0" w:line="240" w:lineRule="auto"/>
              <w:jc w:val="right"/>
              <w:rPr>
                <w:del w:id="4259" w:author="Luis Gerardo Gonzalez Morales" w:date="2019-02-17T11:51:00Z"/>
                <w:rFonts w:ascii="Calibri" w:eastAsia="Times New Roman" w:hAnsi="Calibri" w:cs="Times New Roman"/>
                <w:color w:val="000000"/>
                <w:sz w:val="20"/>
                <w:szCs w:val="20"/>
                <w:lang w:val="en-US" w:eastAsia="en-US"/>
              </w:rPr>
            </w:pPr>
            <w:del w:id="4260" w:author="Luis Gerardo Gonzalez Morales" w:date="2019-02-17T11:51:00Z">
              <w:r w:rsidRPr="00A6264B" w:rsidDel="00752181">
                <w:rPr>
                  <w:rFonts w:ascii="Calibri" w:eastAsia="Times New Roman" w:hAnsi="Calibri" w:cs="Times New Roman"/>
                  <w:color w:val="000000"/>
                  <w:sz w:val="20"/>
                  <w:szCs w:val="20"/>
                  <w:lang w:val="en-US" w:eastAsia="en-US"/>
                </w:rPr>
                <w:delText>6.5</w:delText>
              </w:r>
            </w:del>
          </w:p>
        </w:tc>
      </w:tr>
    </w:tbl>
    <w:p w14:paraId="6D0EFC9D" w14:textId="77777777" w:rsidR="00752181" w:rsidRDefault="00752181" w:rsidP="00752181">
      <w:pPr>
        <w:keepNext/>
        <w:jc w:val="center"/>
        <w:rPr>
          <w:ins w:id="4261" w:author="Luis Gerardo Gonzalez Morales" w:date="2019-02-17T11:51:00Z"/>
        </w:rPr>
        <w:pPrChange w:id="4262" w:author="Luis Gerardo Gonzalez Morales" w:date="2019-02-17T11:51:00Z">
          <w:pPr/>
        </w:pPrChange>
      </w:pPr>
      <w:ins w:id="4263" w:author="Luis Gerardo Gonzalez Morales" w:date="2019-02-17T11:51:00Z">
        <w:r>
          <w:rPr>
            <w:b/>
            <w:bCs/>
            <w:noProof/>
          </w:rPr>
          <w:drawing>
            <wp:inline distT="0" distB="0" distL="0" distR="0" wp14:anchorId="67B7CED7" wp14:editId="0C9E2339">
              <wp:extent cx="3657600" cy="3776472"/>
              <wp:effectExtent l="0" t="0" r="0" b="0"/>
              <wp:docPr id="568" name="Graph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lot_66_Q10.1.svg"/>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3657600" cy="3776472"/>
                      </a:xfrm>
                      <a:prstGeom prst="rect">
                        <a:avLst/>
                      </a:prstGeom>
                    </pic:spPr>
                  </pic:pic>
                </a:graphicData>
              </a:graphic>
            </wp:inline>
          </w:drawing>
        </w:r>
      </w:ins>
    </w:p>
    <w:p w14:paraId="158A382D" w14:textId="01A6D018" w:rsidR="00A6264B" w:rsidRDefault="00752181" w:rsidP="00752181">
      <w:pPr>
        <w:pStyle w:val="Caption"/>
        <w:jc w:val="center"/>
        <w:rPr>
          <w:rFonts w:asciiTheme="majorBidi" w:hAnsiTheme="majorBidi" w:cstheme="majorBidi"/>
          <w:lang w:val="en-US"/>
        </w:rPr>
        <w:pPrChange w:id="4264" w:author="Luis Gerardo Gonzalez Morales" w:date="2019-02-17T11:51:00Z">
          <w:pPr/>
        </w:pPrChange>
      </w:pPr>
      <w:ins w:id="4265" w:author="Luis Gerardo Gonzalez Morales" w:date="2019-02-17T11:51:00Z">
        <w:r>
          <w:t xml:space="preserve">Figure </w:t>
        </w:r>
        <w:r>
          <w:fldChar w:fldCharType="begin"/>
        </w:r>
        <w:r>
          <w:instrText xml:space="preserve"> SEQ Figure \* ARABIC </w:instrText>
        </w:r>
      </w:ins>
      <w:r>
        <w:fldChar w:fldCharType="separate"/>
      </w:r>
      <w:ins w:id="4266" w:author="Luis Gerardo Gonzalez Morales" w:date="2019-02-17T11:55:00Z">
        <w:r w:rsidR="009241EC">
          <w:rPr>
            <w:noProof/>
          </w:rPr>
          <w:t>52</w:t>
        </w:r>
      </w:ins>
      <w:ins w:id="4267" w:author="Luis Gerardo Gonzalez Morales" w:date="2019-02-17T11:51:00Z">
        <w:r>
          <w:fldChar w:fldCharType="end"/>
        </w:r>
        <w:r>
          <w:rPr>
            <w:lang w:val="en-US"/>
          </w:rPr>
          <w:t xml:space="preserve">. </w:t>
        </w:r>
      </w:ins>
      <w:ins w:id="4268" w:author="Luis Gerardo Gonzalez Morales" w:date="2019-02-17T11:52:00Z">
        <w:r>
          <w:rPr>
            <w:lang w:val="en-US"/>
          </w:rPr>
          <w:t>T</w:t>
        </w:r>
      </w:ins>
      <w:ins w:id="4269" w:author="Luis Gerardo Gonzalez Morales" w:date="2019-02-17T11:51:00Z">
        <w:r>
          <w:rPr>
            <w:lang w:val="en-US"/>
          </w:rPr>
          <w:t>ypes of international cooperation activities the NSS engages in</w:t>
        </w:r>
      </w:ins>
    </w:p>
    <w:p w14:paraId="0FFD5F8B" w14:textId="4329DF8F" w:rsidR="00A6264B" w:rsidDel="009241EC" w:rsidRDefault="00A6264B" w:rsidP="0007304A">
      <w:pPr>
        <w:rPr>
          <w:del w:id="4270" w:author="Luis Gerardo Gonzalez Morales" w:date="2019-02-17T11:54:00Z"/>
          <w:rFonts w:asciiTheme="majorBidi" w:hAnsiTheme="majorBidi" w:cstheme="majorBidi"/>
          <w:i/>
          <w:lang w:val="en-US"/>
        </w:rPr>
      </w:pPr>
      <w:del w:id="4271" w:author="Luis Gerardo Gonzalez Morales" w:date="2019-02-17T11:54:00Z">
        <w:r w:rsidRPr="00D175ED" w:rsidDel="00752181">
          <w:rPr>
            <w:rFonts w:asciiTheme="majorBidi" w:hAnsiTheme="majorBidi" w:cstheme="majorBidi"/>
            <w:i/>
            <w:lang w:val="en-US"/>
          </w:rPr>
          <w:delText>Question 10.3</w:delText>
        </w:r>
      </w:del>
    </w:p>
    <w:p w14:paraId="3872477E" w14:textId="77777777" w:rsidR="009241EC" w:rsidRDefault="009241EC" w:rsidP="0007304A">
      <w:pPr>
        <w:rPr>
          <w:ins w:id="4272" w:author="Luis Gerardo Gonzalez Morales" w:date="2019-02-17T11:55:00Z"/>
          <w:rFonts w:asciiTheme="majorBidi" w:hAnsiTheme="majorBidi" w:cstheme="majorBidi"/>
          <w:i/>
          <w:lang w:val="en-US"/>
        </w:rPr>
      </w:pPr>
    </w:p>
    <w:p w14:paraId="4715DB7E" w14:textId="3404B6EB" w:rsidR="00B5318D" w:rsidRDefault="00B5318D" w:rsidP="0007304A">
      <w:pPr>
        <w:rPr>
          <w:ins w:id="4273" w:author="Luis Gerardo Gonzalez Morales" w:date="2019-02-17T11:54:00Z"/>
          <w:rFonts w:asciiTheme="majorBidi" w:hAnsiTheme="majorBidi" w:cstheme="majorBidi"/>
          <w:iCs/>
          <w:lang w:val="en-US"/>
        </w:rPr>
      </w:pPr>
      <w:del w:id="4274" w:author="Luis Gerardo Gonzalez Morales" w:date="2019-02-17T11:55:00Z">
        <w:r w:rsidDel="009241EC">
          <w:rPr>
            <w:rFonts w:asciiTheme="majorBidi" w:hAnsiTheme="majorBidi" w:cstheme="majorBidi"/>
            <w:iCs/>
            <w:lang w:val="en-US"/>
          </w:rPr>
          <w:delText xml:space="preserve">Most </w:delText>
        </w:r>
      </w:del>
      <w:ins w:id="4275" w:author="Luis Gerardo Gonzalez Morales" w:date="2019-02-17T11:55:00Z">
        <w:r w:rsidR="009241EC">
          <w:rPr>
            <w:rFonts w:asciiTheme="majorBidi" w:hAnsiTheme="majorBidi" w:cstheme="majorBidi"/>
            <w:iCs/>
            <w:lang w:val="en-US"/>
          </w:rPr>
          <w:t>Moreover, m</w:t>
        </w:r>
        <w:r w:rsidR="009241EC">
          <w:rPr>
            <w:rFonts w:asciiTheme="majorBidi" w:hAnsiTheme="majorBidi" w:cstheme="majorBidi"/>
            <w:iCs/>
            <w:lang w:val="en-US"/>
          </w:rPr>
          <w:t xml:space="preserve">ost </w:t>
        </w:r>
      </w:ins>
      <w:r>
        <w:rPr>
          <w:rFonts w:asciiTheme="majorBidi" w:hAnsiTheme="majorBidi" w:cstheme="majorBidi"/>
          <w:iCs/>
          <w:lang w:val="en-US"/>
        </w:rPr>
        <w:t xml:space="preserve">of the respondents (65 </w:t>
      </w:r>
      <w:del w:id="4276" w:author="Luis Gerardo Gonzalez Morales" w:date="2019-02-13T20:59:00Z">
        <w:r w:rsidDel="00D83CAF">
          <w:rPr>
            <w:rFonts w:asciiTheme="majorBidi" w:hAnsiTheme="majorBidi" w:cstheme="majorBidi"/>
            <w:iCs/>
            <w:lang w:val="en-US"/>
          </w:rPr>
          <w:delText>per cent</w:delText>
        </w:r>
      </w:del>
      <w:ins w:id="4277"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receive support from donors and just a little over half of them (53 </w:t>
      </w:r>
      <w:del w:id="4278" w:author="Luis Gerardo Gonzalez Morales" w:date="2019-02-13T20:59:00Z">
        <w:r w:rsidDel="00D83CAF">
          <w:rPr>
            <w:rFonts w:asciiTheme="majorBidi" w:hAnsiTheme="majorBidi" w:cstheme="majorBidi"/>
            <w:iCs/>
            <w:lang w:val="en-US"/>
          </w:rPr>
          <w:delText>per cent</w:delText>
        </w:r>
      </w:del>
      <w:ins w:id="4279"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stated that there is a </w:t>
      </w:r>
      <w:r w:rsidRPr="00B5318D">
        <w:rPr>
          <w:rFonts w:asciiTheme="majorBidi" w:hAnsiTheme="majorBidi" w:cstheme="majorBidi"/>
          <w:iCs/>
          <w:lang w:val="en-US"/>
        </w:rPr>
        <w:t>donor coordination mechanism in place or a basket fund for statistics</w:t>
      </w:r>
      <w:r>
        <w:rPr>
          <w:rFonts w:asciiTheme="majorBidi" w:hAnsiTheme="majorBidi" w:cstheme="majorBidi"/>
          <w:iCs/>
          <w:lang w:val="en-US"/>
        </w:rPr>
        <w:t xml:space="preserve">. </w:t>
      </w:r>
    </w:p>
    <w:p w14:paraId="12A36EA3" w14:textId="15F704A8" w:rsidR="009241EC" w:rsidRDefault="009241EC" w:rsidP="009241EC">
      <w:pPr>
        <w:keepNext/>
        <w:jc w:val="center"/>
        <w:rPr>
          <w:ins w:id="4280" w:author="Luis Gerardo Gonzalez Morales" w:date="2019-02-17T11:55:00Z"/>
        </w:rPr>
        <w:pPrChange w:id="4281" w:author="Luis Gerardo Gonzalez Morales" w:date="2019-02-17T11:55:00Z">
          <w:pPr/>
        </w:pPrChange>
      </w:pPr>
      <w:bookmarkStart w:id="4282" w:name="_GoBack"/>
      <w:bookmarkEnd w:id="4282"/>
    </w:p>
    <w:p w14:paraId="4D422DB4" w14:textId="077B0838" w:rsidR="009241EC" w:rsidRDefault="009241EC" w:rsidP="009241EC">
      <w:pPr>
        <w:pStyle w:val="Caption"/>
        <w:jc w:val="center"/>
        <w:rPr>
          <w:rFonts w:asciiTheme="majorBidi" w:hAnsiTheme="majorBidi" w:cstheme="majorBidi"/>
          <w:iCs/>
          <w:lang w:val="en-US"/>
        </w:rPr>
        <w:pPrChange w:id="4283" w:author="Luis Gerardo Gonzalez Morales" w:date="2019-02-17T11:55:00Z">
          <w:pPr/>
        </w:pPrChange>
      </w:pPr>
      <w:ins w:id="4284" w:author="Luis Gerardo Gonzalez Morales" w:date="2019-02-17T11:55:00Z">
        <w:r>
          <w:t xml:space="preserve">Figure </w:t>
        </w:r>
        <w:r>
          <w:fldChar w:fldCharType="begin"/>
        </w:r>
        <w:r>
          <w:instrText xml:space="preserve"> SEQ Figure \* ARABIC </w:instrText>
        </w:r>
      </w:ins>
      <w:r>
        <w:fldChar w:fldCharType="separate"/>
      </w:r>
      <w:ins w:id="4285" w:author="Luis Gerardo Gonzalez Morales" w:date="2019-02-17T11:55:00Z">
        <w:r>
          <w:rPr>
            <w:noProof/>
          </w:rPr>
          <w:t>53</w:t>
        </w:r>
        <w:r>
          <w:fldChar w:fldCharType="end"/>
        </w:r>
        <w:r>
          <w:rPr>
            <w:lang w:val="en-US"/>
          </w:rPr>
          <w:t xml:space="preserve">. Existence of donor coordination mechanisms or basket funds </w:t>
        </w:r>
        <w:r>
          <w:rPr>
            <w:lang w:val="en-US"/>
          </w:rPr>
          <w:br/>
        </w:r>
        <w:r>
          <w:rPr>
            <w:lang w:val="en-US"/>
          </w:rPr>
          <w:t xml:space="preserve">for </w:t>
        </w:r>
      </w:ins>
      <w:ins w:id="4286" w:author="Luis Gerardo Gonzalez Morales" w:date="2019-02-17T11:57:00Z">
        <w:r w:rsidR="00A63CBE">
          <w:rPr>
            <w:lang w:val="en-US"/>
          </w:rPr>
          <w:t>statistics</w:t>
        </w:r>
      </w:ins>
      <w:ins w:id="4287" w:author="Luis Gerardo Gonzalez Morales" w:date="2019-02-17T11:55:00Z">
        <w:r>
          <w:rPr>
            <w:lang w:val="en-US"/>
          </w:rPr>
          <w:t xml:space="preserve"> </w:t>
        </w:r>
      </w:ins>
      <w:ins w:id="4288" w:author="Luis Gerardo Gonzalez Morales" w:date="2019-02-17T11:57:00Z">
        <w:r w:rsidR="00802CEF">
          <w:rPr>
            <w:lang w:val="en-US"/>
          </w:rPr>
          <w:t>(</w:t>
        </w:r>
      </w:ins>
      <w:ins w:id="4289" w:author="Luis Gerardo Gonzalez Morales" w:date="2019-02-17T11:55:00Z">
        <w:r>
          <w:rPr>
            <w:lang w:val="en-US"/>
          </w:rPr>
          <w:t>among countries receiving support from don</w:t>
        </w:r>
      </w:ins>
      <w:ins w:id="4290" w:author="Luis Gerardo Gonzalez Morales" w:date="2019-02-17T11:57:00Z">
        <w:r w:rsidR="00A63CBE">
          <w:rPr>
            <w:lang w:val="en-US"/>
          </w:rPr>
          <w:t>or</w:t>
        </w:r>
      </w:ins>
      <w:ins w:id="4291" w:author="Luis Gerardo Gonzalez Morales" w:date="2019-02-17T11:55:00Z">
        <w:r>
          <w:rPr>
            <w:lang w:val="en-US"/>
          </w:rPr>
          <w:t>s</w:t>
        </w:r>
      </w:ins>
      <w:ins w:id="4292" w:author="Luis Gerardo Gonzalez Morales" w:date="2019-02-17T11:57:00Z">
        <w:r w:rsidR="00802CEF">
          <w:rPr>
            <w:lang w:val="en-US"/>
          </w:rPr>
          <w:t>)</w:t>
        </w:r>
      </w:ins>
    </w:p>
    <w:p w14:paraId="0B0C7E6F" w14:textId="2F7F4A57" w:rsidR="00AA12D8" w:rsidRPr="00AA12D8" w:rsidDel="00A63CBE" w:rsidRDefault="00AA12D8" w:rsidP="00AA12D8">
      <w:pPr>
        <w:spacing w:after="0" w:line="240" w:lineRule="auto"/>
        <w:contextualSpacing/>
        <w:rPr>
          <w:del w:id="4293" w:author="Luis Gerardo Gonzalez Morales" w:date="2019-02-17T11:57:00Z"/>
          <w:rFonts w:asciiTheme="majorBidi" w:hAnsiTheme="majorBidi" w:cstheme="majorBidi"/>
          <w:i/>
          <w:lang w:val="en-US"/>
        </w:rPr>
      </w:pPr>
      <w:del w:id="4294" w:author="Luis Gerardo Gonzalez Morales" w:date="2019-02-17T11:57:00Z">
        <w:r w:rsidRPr="00AA12D8" w:rsidDel="00A63CBE">
          <w:rPr>
            <w:rFonts w:asciiTheme="majorBidi" w:hAnsiTheme="majorBidi" w:cstheme="majorBidi"/>
            <w:i/>
            <w:lang w:val="en-US"/>
          </w:rPr>
          <w:delText>If your country receives support from donors, is there a donor coordination mechanism in place or a basket fund for statistics?</w:delText>
        </w:r>
      </w:del>
    </w:p>
    <w:p w14:paraId="132820F5" w14:textId="0AF2D923" w:rsidR="00A6264B" w:rsidRDefault="00AA12D8" w:rsidP="00AA12D8">
      <w:pPr>
        <w:spacing w:after="0" w:line="240" w:lineRule="auto"/>
        <w:contextualSpacing/>
        <w:rPr>
          <w:rFonts w:asciiTheme="majorBidi" w:hAnsiTheme="majorBidi" w:cstheme="majorBidi"/>
          <w:lang w:val="en-US"/>
        </w:rPr>
      </w:pPr>
      <w:del w:id="4295" w:author="Luis Gerardo Gonzalez Morales" w:date="2019-02-17T11:57:00Z">
        <w:r w:rsidDel="00A63CBE">
          <w:rPr>
            <w:noProof/>
          </w:rPr>
          <w:drawing>
            <wp:inline distT="0" distB="0" distL="0" distR="0" wp14:anchorId="17F2CEE4" wp14:editId="2180D9B3">
              <wp:extent cx="4233863" cy="2962275"/>
              <wp:effectExtent l="0" t="0" r="14605" b="9525"/>
              <wp:docPr id="18" name="Chart 18">
                <a:extLst xmlns:a="http://schemas.openxmlformats.org/drawingml/2006/main">
                  <a:ext uri="{FF2B5EF4-FFF2-40B4-BE49-F238E27FC236}">
                    <a16:creationId xmlns:a16="http://schemas.microsoft.com/office/drawing/2014/main" id="{051DDFAC-1B52-4DCE-8319-DC28363674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del>
    </w:p>
    <w:p w14:paraId="29F2350C" w14:textId="77777777" w:rsidR="00AA12D8" w:rsidRDefault="00AA12D8" w:rsidP="0007304A">
      <w:pPr>
        <w:rPr>
          <w:rFonts w:asciiTheme="majorBidi" w:hAnsiTheme="majorBidi" w:cstheme="majorBidi"/>
          <w:i/>
          <w:lang w:val="en-US"/>
        </w:rPr>
      </w:pPr>
    </w:p>
    <w:p w14:paraId="163EEF6A" w14:textId="5A8B380D" w:rsidR="00A6264B" w:rsidRDefault="00A6264B" w:rsidP="0007304A">
      <w:pPr>
        <w:rPr>
          <w:rFonts w:asciiTheme="majorBidi" w:hAnsiTheme="majorBidi" w:cstheme="majorBidi"/>
          <w:i/>
          <w:lang w:val="en-US"/>
        </w:rPr>
      </w:pPr>
      <w:r w:rsidRPr="00D175ED">
        <w:rPr>
          <w:rFonts w:asciiTheme="majorBidi" w:hAnsiTheme="majorBidi" w:cstheme="majorBidi"/>
          <w:i/>
          <w:lang w:val="en-US"/>
        </w:rPr>
        <w:t>Question 10.4</w:t>
      </w:r>
    </w:p>
    <w:p w14:paraId="78CFA351" w14:textId="4F9B4E7C" w:rsidR="00014C86" w:rsidRPr="00B06750" w:rsidRDefault="00B06750" w:rsidP="0007304A">
      <w:pPr>
        <w:rPr>
          <w:rFonts w:asciiTheme="majorBidi" w:hAnsiTheme="majorBidi" w:cstheme="majorBidi"/>
          <w:iCs/>
          <w:lang w:val="en-US"/>
        </w:rPr>
      </w:pPr>
      <w:r>
        <w:rPr>
          <w:rFonts w:asciiTheme="majorBidi" w:hAnsiTheme="majorBidi" w:cstheme="majorBidi"/>
          <w:iCs/>
          <w:lang w:val="en-US"/>
        </w:rPr>
        <w:lastRenderedPageBreak/>
        <w:t xml:space="preserve">Sixty </w:t>
      </w:r>
      <w:del w:id="4296" w:author="Luis Gerardo Gonzalez Morales" w:date="2019-02-13T20:59:00Z">
        <w:r w:rsidDel="00D83CAF">
          <w:rPr>
            <w:rFonts w:asciiTheme="majorBidi" w:hAnsiTheme="majorBidi" w:cstheme="majorBidi"/>
            <w:iCs/>
            <w:lang w:val="en-US"/>
          </w:rPr>
          <w:delText>per cent</w:delText>
        </w:r>
      </w:del>
      <w:ins w:id="4297"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of the national statistical offices participate in or contribute to entities or partnerships whose purpose is to promote open data.</w:t>
      </w:r>
    </w:p>
    <w:tbl>
      <w:tblPr>
        <w:tblW w:w="8640" w:type="dxa"/>
        <w:tblInd w:w="93" w:type="dxa"/>
        <w:tblLayout w:type="fixed"/>
        <w:tblLook w:val="04A0" w:firstRow="1" w:lastRow="0" w:firstColumn="1" w:lastColumn="0" w:noHBand="0" w:noVBand="1"/>
      </w:tblPr>
      <w:tblGrid>
        <w:gridCol w:w="547"/>
        <w:gridCol w:w="6165"/>
        <w:gridCol w:w="773"/>
        <w:gridCol w:w="1155"/>
      </w:tblGrid>
      <w:tr w:rsidR="00A6264B" w:rsidRPr="00A6264B" w14:paraId="16FC2953" w14:textId="77777777" w:rsidTr="00B17A3D">
        <w:trPr>
          <w:trHeight w:val="560"/>
        </w:trPr>
        <w:tc>
          <w:tcPr>
            <w:tcW w:w="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96364" w14:textId="77777777" w:rsidR="00A6264B" w:rsidRPr="00A6264B" w:rsidRDefault="00A6264B" w:rsidP="00A6264B">
            <w:pPr>
              <w:spacing w:after="0" w:line="240" w:lineRule="auto"/>
              <w:jc w:val="right"/>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10.4</w:t>
            </w:r>
          </w:p>
        </w:tc>
        <w:tc>
          <w:tcPr>
            <w:tcW w:w="6165" w:type="dxa"/>
            <w:tcBorders>
              <w:top w:val="single" w:sz="4" w:space="0" w:color="auto"/>
              <w:left w:val="nil"/>
              <w:bottom w:val="single" w:sz="4" w:space="0" w:color="auto"/>
              <w:right w:val="single" w:sz="4" w:space="0" w:color="auto"/>
            </w:tcBorders>
            <w:shd w:val="clear" w:color="auto" w:fill="auto"/>
            <w:vAlign w:val="bottom"/>
            <w:hideMark/>
          </w:tcPr>
          <w:p w14:paraId="54A6BE2F"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Does the NSO participate in or contribute to any organization or partnership whose purpose is to promote open data?  (single)</w:t>
            </w:r>
          </w:p>
        </w:tc>
        <w:tc>
          <w:tcPr>
            <w:tcW w:w="773" w:type="dxa"/>
            <w:tcBorders>
              <w:top w:val="single" w:sz="4" w:space="0" w:color="auto"/>
              <w:left w:val="nil"/>
              <w:bottom w:val="single" w:sz="4" w:space="0" w:color="auto"/>
              <w:right w:val="single" w:sz="4" w:space="0" w:color="auto"/>
            </w:tcBorders>
            <w:shd w:val="clear" w:color="auto" w:fill="auto"/>
            <w:noWrap/>
            <w:vAlign w:val="bottom"/>
            <w:hideMark/>
          </w:tcPr>
          <w:p w14:paraId="1BDAED2A"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No.</w:t>
            </w:r>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38C920CD"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w:t>
            </w:r>
          </w:p>
        </w:tc>
      </w:tr>
      <w:tr w:rsidR="00A6264B" w:rsidRPr="00A6264B" w14:paraId="6C39EC5E" w14:textId="77777777" w:rsidTr="00B17A3D">
        <w:trPr>
          <w:trHeight w:val="280"/>
        </w:trPr>
        <w:tc>
          <w:tcPr>
            <w:tcW w:w="547" w:type="dxa"/>
            <w:tcBorders>
              <w:top w:val="nil"/>
              <w:left w:val="single" w:sz="4" w:space="0" w:color="auto"/>
              <w:bottom w:val="single" w:sz="4" w:space="0" w:color="auto"/>
              <w:right w:val="single" w:sz="4" w:space="0" w:color="auto"/>
            </w:tcBorders>
            <w:shd w:val="clear" w:color="auto" w:fill="auto"/>
            <w:noWrap/>
            <w:vAlign w:val="bottom"/>
            <w:hideMark/>
          </w:tcPr>
          <w:p w14:paraId="62CA0840"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 </w:t>
            </w:r>
          </w:p>
        </w:tc>
        <w:tc>
          <w:tcPr>
            <w:tcW w:w="6165" w:type="dxa"/>
            <w:tcBorders>
              <w:top w:val="nil"/>
              <w:left w:val="nil"/>
              <w:bottom w:val="single" w:sz="4" w:space="0" w:color="auto"/>
              <w:right w:val="single" w:sz="4" w:space="0" w:color="auto"/>
            </w:tcBorders>
            <w:shd w:val="clear" w:color="auto" w:fill="auto"/>
            <w:noWrap/>
            <w:vAlign w:val="bottom"/>
            <w:hideMark/>
          </w:tcPr>
          <w:p w14:paraId="7BAB7ACE"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Yes</w:t>
            </w:r>
          </w:p>
        </w:tc>
        <w:tc>
          <w:tcPr>
            <w:tcW w:w="773" w:type="dxa"/>
            <w:tcBorders>
              <w:top w:val="nil"/>
              <w:left w:val="nil"/>
              <w:bottom w:val="single" w:sz="4" w:space="0" w:color="auto"/>
              <w:right w:val="single" w:sz="4" w:space="0" w:color="auto"/>
            </w:tcBorders>
            <w:shd w:val="clear" w:color="auto" w:fill="auto"/>
            <w:noWrap/>
            <w:vAlign w:val="bottom"/>
            <w:hideMark/>
          </w:tcPr>
          <w:p w14:paraId="7C931ED4" w14:textId="77777777" w:rsidR="00A6264B" w:rsidRPr="00A6264B" w:rsidRDefault="00A6264B" w:rsidP="00A6264B">
            <w:pPr>
              <w:spacing w:after="0" w:line="240" w:lineRule="auto"/>
              <w:jc w:val="right"/>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56</w:t>
            </w:r>
          </w:p>
        </w:tc>
        <w:tc>
          <w:tcPr>
            <w:tcW w:w="1155" w:type="dxa"/>
            <w:tcBorders>
              <w:top w:val="nil"/>
              <w:left w:val="nil"/>
              <w:bottom w:val="single" w:sz="4" w:space="0" w:color="auto"/>
              <w:right w:val="single" w:sz="4" w:space="0" w:color="auto"/>
            </w:tcBorders>
            <w:shd w:val="clear" w:color="auto" w:fill="auto"/>
            <w:noWrap/>
            <w:vAlign w:val="bottom"/>
            <w:hideMark/>
          </w:tcPr>
          <w:p w14:paraId="33129DBB" w14:textId="77777777" w:rsidR="00A6264B" w:rsidRPr="00A6264B" w:rsidRDefault="00A6264B" w:rsidP="00A6264B">
            <w:pPr>
              <w:spacing w:after="0" w:line="240" w:lineRule="auto"/>
              <w:jc w:val="right"/>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60.2</w:t>
            </w:r>
          </w:p>
        </w:tc>
      </w:tr>
      <w:tr w:rsidR="00A6264B" w:rsidRPr="00A6264B" w14:paraId="2C43084D" w14:textId="77777777" w:rsidTr="00B17A3D">
        <w:trPr>
          <w:trHeight w:val="280"/>
        </w:trPr>
        <w:tc>
          <w:tcPr>
            <w:tcW w:w="547" w:type="dxa"/>
            <w:tcBorders>
              <w:top w:val="nil"/>
              <w:left w:val="single" w:sz="4" w:space="0" w:color="auto"/>
              <w:bottom w:val="single" w:sz="4" w:space="0" w:color="auto"/>
              <w:right w:val="single" w:sz="4" w:space="0" w:color="auto"/>
            </w:tcBorders>
            <w:shd w:val="clear" w:color="auto" w:fill="auto"/>
            <w:noWrap/>
            <w:vAlign w:val="bottom"/>
            <w:hideMark/>
          </w:tcPr>
          <w:p w14:paraId="052DBF66"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 </w:t>
            </w:r>
          </w:p>
        </w:tc>
        <w:tc>
          <w:tcPr>
            <w:tcW w:w="6165" w:type="dxa"/>
            <w:tcBorders>
              <w:top w:val="nil"/>
              <w:left w:val="nil"/>
              <w:bottom w:val="single" w:sz="4" w:space="0" w:color="auto"/>
              <w:right w:val="single" w:sz="4" w:space="0" w:color="auto"/>
            </w:tcBorders>
            <w:shd w:val="clear" w:color="auto" w:fill="auto"/>
            <w:noWrap/>
            <w:vAlign w:val="bottom"/>
            <w:hideMark/>
          </w:tcPr>
          <w:p w14:paraId="4714593D" w14:textId="77777777" w:rsidR="00A6264B" w:rsidRPr="00A6264B" w:rsidRDefault="00A6264B" w:rsidP="00A6264B">
            <w:pPr>
              <w:spacing w:after="0" w:line="240" w:lineRule="auto"/>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No</w:t>
            </w:r>
          </w:p>
        </w:tc>
        <w:tc>
          <w:tcPr>
            <w:tcW w:w="773" w:type="dxa"/>
            <w:tcBorders>
              <w:top w:val="nil"/>
              <w:left w:val="nil"/>
              <w:bottom w:val="single" w:sz="4" w:space="0" w:color="auto"/>
              <w:right w:val="single" w:sz="4" w:space="0" w:color="auto"/>
            </w:tcBorders>
            <w:shd w:val="clear" w:color="auto" w:fill="auto"/>
            <w:noWrap/>
            <w:vAlign w:val="bottom"/>
            <w:hideMark/>
          </w:tcPr>
          <w:p w14:paraId="72B040F0" w14:textId="77777777" w:rsidR="00A6264B" w:rsidRPr="00A6264B" w:rsidRDefault="00A6264B" w:rsidP="00A6264B">
            <w:pPr>
              <w:spacing w:after="0" w:line="240" w:lineRule="auto"/>
              <w:jc w:val="right"/>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37</w:t>
            </w:r>
          </w:p>
        </w:tc>
        <w:tc>
          <w:tcPr>
            <w:tcW w:w="1155" w:type="dxa"/>
            <w:tcBorders>
              <w:top w:val="nil"/>
              <w:left w:val="nil"/>
              <w:bottom w:val="single" w:sz="4" w:space="0" w:color="auto"/>
              <w:right w:val="single" w:sz="4" w:space="0" w:color="auto"/>
            </w:tcBorders>
            <w:shd w:val="clear" w:color="auto" w:fill="auto"/>
            <w:noWrap/>
            <w:vAlign w:val="bottom"/>
            <w:hideMark/>
          </w:tcPr>
          <w:p w14:paraId="6EB837D6" w14:textId="77777777" w:rsidR="00A6264B" w:rsidRPr="00A6264B" w:rsidRDefault="00A6264B" w:rsidP="00A6264B">
            <w:pPr>
              <w:spacing w:after="0" w:line="240" w:lineRule="auto"/>
              <w:jc w:val="right"/>
              <w:rPr>
                <w:rFonts w:ascii="Calibri" w:eastAsia="Times New Roman" w:hAnsi="Calibri" w:cs="Times New Roman"/>
                <w:color w:val="000000"/>
                <w:sz w:val="20"/>
                <w:szCs w:val="20"/>
                <w:lang w:val="en-US" w:eastAsia="en-US"/>
              </w:rPr>
            </w:pPr>
            <w:r w:rsidRPr="00A6264B">
              <w:rPr>
                <w:rFonts w:ascii="Calibri" w:eastAsia="Times New Roman" w:hAnsi="Calibri" w:cs="Times New Roman"/>
                <w:color w:val="000000"/>
                <w:sz w:val="20"/>
                <w:szCs w:val="20"/>
                <w:lang w:val="en-US" w:eastAsia="en-US"/>
              </w:rPr>
              <w:t>39.8</w:t>
            </w:r>
          </w:p>
        </w:tc>
      </w:tr>
    </w:tbl>
    <w:p w14:paraId="707A9C68" w14:textId="77777777" w:rsidR="009A6B04" w:rsidRDefault="009A6B04" w:rsidP="005E1AA2">
      <w:pPr>
        <w:rPr>
          <w:rFonts w:asciiTheme="majorBidi" w:hAnsiTheme="majorBidi" w:cstheme="majorBidi"/>
          <w:i/>
          <w:highlight w:val="yellow"/>
          <w:lang w:val="en-US"/>
        </w:rPr>
      </w:pPr>
    </w:p>
    <w:p w14:paraId="41253F97" w14:textId="7BB1D663"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10</w:t>
      </w:r>
    </w:p>
    <w:p w14:paraId="54F2E677" w14:textId="48D87881" w:rsidR="00D175ED" w:rsidRDefault="005E1AA2" w:rsidP="005E1AA2">
      <w:pPr>
        <w:rPr>
          <w:rFonts w:asciiTheme="majorBidi" w:hAnsiTheme="majorBidi" w:cstheme="majorBidi"/>
          <w:i/>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10</w:t>
      </w:r>
      <w:r w:rsidRPr="005E1AA2">
        <w:rPr>
          <w:rFonts w:asciiTheme="majorBidi" w:hAnsiTheme="majorBidi" w:cstheme="majorBidi"/>
          <w:highlight w:val="yellow"/>
          <w:lang w:val="en-US"/>
        </w:rPr>
        <w:t>, main challenges identified by respondents (question 10.5) included:</w:t>
      </w:r>
      <w:r w:rsidRPr="005E1AA2">
        <w:rPr>
          <w:rFonts w:asciiTheme="majorBidi" w:hAnsiTheme="majorBidi" w:cstheme="majorBidi"/>
          <w:lang w:val="en-US"/>
        </w:rPr>
        <w:t xml:space="preserve"> </w:t>
      </w:r>
    </w:p>
    <w:p w14:paraId="758E6560" w14:textId="72D3F940" w:rsidR="005A3DB3" w:rsidRDefault="005A3DB3" w:rsidP="0007304A">
      <w:pPr>
        <w:rPr>
          <w:rFonts w:asciiTheme="majorBidi" w:hAnsiTheme="majorBidi" w:cstheme="majorBidi"/>
          <w:i/>
          <w:lang w:val="en-US"/>
        </w:rPr>
      </w:pPr>
    </w:p>
    <w:p w14:paraId="490E0350" w14:textId="39A1DFAA" w:rsidR="005A3DB3" w:rsidRDefault="005A3DB3" w:rsidP="0007304A">
      <w:pPr>
        <w:rPr>
          <w:rFonts w:asciiTheme="majorBidi" w:hAnsiTheme="majorBidi" w:cstheme="majorBidi"/>
          <w:i/>
          <w:lang w:val="en-US"/>
        </w:rPr>
      </w:pPr>
    </w:p>
    <w:p w14:paraId="120E612A" w14:textId="7FEF74B8" w:rsidR="005A3DB3" w:rsidRDefault="005A3DB3" w:rsidP="005A3DB3">
      <w:pPr>
        <w:pStyle w:val="ListParagraph"/>
        <w:numPr>
          <w:ilvl w:val="0"/>
          <w:numId w:val="4"/>
        </w:numPr>
        <w:rPr>
          <w:rFonts w:asciiTheme="majorBidi" w:hAnsiTheme="majorBidi" w:cstheme="majorBidi"/>
          <w:b/>
          <w:bCs/>
          <w:iCs/>
          <w:highlight w:val="yellow"/>
          <w:lang w:val="en-US"/>
        </w:rPr>
      </w:pPr>
      <w:r w:rsidRPr="005A3DB3">
        <w:rPr>
          <w:rFonts w:asciiTheme="majorBidi" w:hAnsiTheme="majorBidi" w:cstheme="majorBidi"/>
          <w:b/>
          <w:bCs/>
          <w:iCs/>
          <w:highlight w:val="yellow"/>
          <w:lang w:val="en-US"/>
        </w:rPr>
        <w:t>Open Data</w:t>
      </w:r>
    </w:p>
    <w:p w14:paraId="205DAD28" w14:textId="77777777" w:rsidR="005A3DB3" w:rsidRPr="005A3DB3" w:rsidRDefault="005A3DB3" w:rsidP="005A3DB3">
      <w:pPr>
        <w:pStyle w:val="ListParagraph"/>
        <w:rPr>
          <w:rFonts w:asciiTheme="majorBidi" w:hAnsiTheme="majorBidi" w:cstheme="majorBidi"/>
          <w:b/>
          <w:bCs/>
          <w:iCs/>
          <w:highlight w:val="yellow"/>
          <w:lang w:val="en-US"/>
        </w:rPr>
      </w:pPr>
    </w:p>
    <w:p w14:paraId="61356799" w14:textId="22AD5C48" w:rsidR="005A3DB3" w:rsidRPr="0076527E" w:rsidRDefault="005A3DB3" w:rsidP="0076527E">
      <w:pPr>
        <w:pStyle w:val="ListParagraph"/>
        <w:numPr>
          <w:ilvl w:val="0"/>
          <w:numId w:val="4"/>
        </w:numPr>
        <w:rPr>
          <w:rFonts w:asciiTheme="majorBidi" w:hAnsiTheme="majorBidi" w:cstheme="majorBidi"/>
          <w:b/>
          <w:bCs/>
          <w:highlight w:val="yellow"/>
          <w:lang w:val="en-US"/>
        </w:rPr>
      </w:pPr>
      <w:r w:rsidRPr="0076527E">
        <w:rPr>
          <w:rFonts w:asciiTheme="majorBidi" w:hAnsiTheme="majorBidi" w:cstheme="majorBidi"/>
          <w:b/>
          <w:bCs/>
          <w:highlight w:val="yellow"/>
          <w:lang w:val="en-US"/>
        </w:rPr>
        <w:t>Implementation of the Fundamental Principles: challenges and opportunities (Part 11 questions/answers)</w:t>
      </w:r>
    </w:p>
    <w:p w14:paraId="5AF0CF12" w14:textId="77777777" w:rsidR="005A3DB3" w:rsidRPr="0076527E" w:rsidRDefault="005A3DB3" w:rsidP="005A3DB3">
      <w:pPr>
        <w:pStyle w:val="ListParagraph"/>
        <w:numPr>
          <w:ilvl w:val="0"/>
          <w:numId w:val="4"/>
        </w:numPr>
        <w:rPr>
          <w:rFonts w:asciiTheme="majorBidi" w:hAnsiTheme="majorBidi" w:cstheme="majorBidi"/>
          <w:b/>
          <w:bCs/>
          <w:highlight w:val="yellow"/>
          <w:lang w:val="en-US"/>
        </w:rPr>
      </w:pPr>
      <w:r w:rsidRPr="0076527E">
        <w:rPr>
          <w:rFonts w:asciiTheme="majorBidi" w:hAnsiTheme="majorBidi" w:cstheme="majorBidi"/>
          <w:b/>
          <w:bCs/>
          <w:highlight w:val="yellow"/>
          <w:lang w:val="en-US"/>
        </w:rPr>
        <w:t>Concluding remarks</w:t>
      </w:r>
    </w:p>
    <w:p w14:paraId="1ED0950F" w14:textId="402EC765" w:rsidR="005A3DB3" w:rsidRPr="005A3DB3" w:rsidRDefault="005A3DB3" w:rsidP="005A3DB3">
      <w:pPr>
        <w:pStyle w:val="ListParagraph"/>
        <w:numPr>
          <w:ilvl w:val="0"/>
          <w:numId w:val="4"/>
        </w:numPr>
        <w:rPr>
          <w:rFonts w:asciiTheme="majorBidi" w:hAnsiTheme="majorBidi" w:cstheme="majorBidi"/>
          <w:b/>
          <w:bCs/>
          <w:lang w:val="en-US"/>
        </w:rPr>
      </w:pPr>
      <w:r>
        <w:rPr>
          <w:rFonts w:asciiTheme="majorBidi" w:hAnsiTheme="majorBidi" w:cstheme="majorBidi"/>
          <w:b/>
          <w:bCs/>
          <w:lang w:val="en-US"/>
        </w:rPr>
        <w:t xml:space="preserve">Annex with </w:t>
      </w:r>
      <w:r w:rsidR="00356BDC">
        <w:rPr>
          <w:rFonts w:asciiTheme="majorBidi" w:hAnsiTheme="majorBidi" w:cstheme="majorBidi"/>
          <w:b/>
          <w:bCs/>
          <w:lang w:val="en-US"/>
        </w:rPr>
        <w:t>questionnaire</w:t>
      </w:r>
      <w:r>
        <w:rPr>
          <w:rFonts w:asciiTheme="majorBidi" w:hAnsiTheme="majorBidi" w:cstheme="majorBidi"/>
          <w:b/>
          <w:bCs/>
          <w:lang w:val="en-US"/>
        </w:rPr>
        <w:t xml:space="preserve"> results (table format)</w:t>
      </w:r>
      <w:r w:rsidR="00356BDC">
        <w:rPr>
          <w:rFonts w:asciiTheme="majorBidi" w:hAnsiTheme="majorBidi" w:cstheme="majorBidi"/>
          <w:b/>
          <w:bCs/>
          <w:lang w:val="en-US"/>
        </w:rPr>
        <w:t xml:space="preserve">- </w:t>
      </w:r>
      <w:r w:rsidR="00356BDC" w:rsidRPr="00356BDC">
        <w:rPr>
          <w:rFonts w:asciiTheme="majorBidi" w:hAnsiTheme="majorBidi" w:cstheme="majorBidi"/>
          <w:b/>
          <w:bCs/>
          <w:i/>
          <w:iCs/>
          <w:lang w:val="en-US"/>
        </w:rPr>
        <w:t>only the mandatory and additional questions included in the report</w:t>
      </w:r>
    </w:p>
    <w:sectPr w:rsidR="005A3DB3" w:rsidRPr="005A3DB3" w:rsidSect="004B792D">
      <w:footerReference w:type="default" r:id="rId128"/>
      <w:pgSz w:w="11906" w:h="16838"/>
      <w:pgMar w:top="1440" w:right="1440" w:bottom="1350" w:left="1440" w:header="720" w:footer="720" w:gutter="0"/>
      <w:cols w:space="720"/>
      <w:docGrid w:linePitch="360"/>
      <w:sectPrChange w:id="4302" w:author="Luis Gerardo Gonzalez Morales" w:date="2019-02-14T16:08:00Z">
        <w:sectPr w:rsidR="005A3DB3" w:rsidRPr="005A3DB3" w:rsidSect="004B792D">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Heather Page" w:date="2019-01-31T17:04:00Z" w:initials="HP">
    <w:p w14:paraId="76F2C25D" w14:textId="143DF5A5" w:rsidR="004B2DC5" w:rsidRPr="00DD5F53" w:rsidRDefault="004B2DC5" w:rsidP="00DD5F53">
      <w:pPr>
        <w:pStyle w:val="NormalWeb"/>
        <w:rPr>
          <w:sz w:val="18"/>
          <w:szCs w:val="18"/>
        </w:rPr>
      </w:pPr>
      <w:r>
        <w:rPr>
          <w:rStyle w:val="CommentReference"/>
        </w:rPr>
        <w:annotationRef/>
      </w:r>
      <w:r w:rsidRPr="00DD5F53">
        <w:rPr>
          <w:rFonts w:ascii="Times New Roman" w:hAnsi="Times New Roman"/>
          <w:sz w:val="18"/>
          <w:szCs w:val="18"/>
        </w:rPr>
        <w:t xml:space="preserve"> </w:t>
      </w:r>
    </w:p>
  </w:comment>
  <w:comment w:id="2676" w:author="Heather Page" w:date="2019-02-01T12:40:00Z" w:initials="HP">
    <w:p w14:paraId="49D6863C" w14:textId="68D52A6E" w:rsidR="004B2DC5" w:rsidRDefault="004B2DC5">
      <w:pPr>
        <w:pStyle w:val="CommentText"/>
      </w:pPr>
      <w:r>
        <w:rPr>
          <w:rStyle w:val="CommentReference"/>
        </w:rPr>
        <w:annotationRef/>
      </w:r>
      <w:r>
        <w:t>Needs to be just one decimal</w:t>
      </w:r>
    </w:p>
  </w:comment>
  <w:comment w:id="3153" w:author="Paul Pacheco" w:date="2019-02-01T09:55:00Z" w:initials="PP">
    <w:p w14:paraId="23AAE36F" w14:textId="340BCDCE" w:rsidR="004B2DC5" w:rsidRDefault="004B2DC5">
      <w:pPr>
        <w:pStyle w:val="CommentText"/>
      </w:pPr>
      <w:r>
        <w:rPr>
          <w:rStyle w:val="CommentReference"/>
        </w:rPr>
        <w:annotationRef/>
      </w:r>
      <w:r>
        <w:t>Looked at the raw data answers for 8.1</w:t>
      </w:r>
    </w:p>
  </w:comment>
  <w:comment w:id="3206" w:author="Paul Pacheco" w:date="2019-02-01T09:54:00Z" w:initials="PP">
    <w:p w14:paraId="395A1828" w14:textId="5E84B1EE" w:rsidR="004B2DC5" w:rsidRDefault="004B2DC5">
      <w:pPr>
        <w:pStyle w:val="CommentText"/>
      </w:pPr>
      <w:r>
        <w:rPr>
          <w:rStyle w:val="CommentReference"/>
        </w:rPr>
        <w:annotationRef/>
      </w:r>
      <w:r>
        <w:t>This would be Denmark</w:t>
      </w:r>
    </w:p>
  </w:comment>
  <w:comment w:id="4160" w:author="Paul Pacheco" w:date="2019-02-01T11:55:00Z" w:initials="PP">
    <w:p w14:paraId="49839E31" w14:textId="4BAB293E" w:rsidR="004B2DC5" w:rsidRDefault="004B2DC5">
      <w:pPr>
        <w:pStyle w:val="CommentText"/>
      </w:pPr>
      <w:r>
        <w:rPr>
          <w:rStyle w:val="CommentReference"/>
        </w:rPr>
        <w:annotationRef/>
      </w:r>
      <w:r>
        <w:t>Looked at the raw data and all selected at least one of the activities.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F2C25D" w15:done="0"/>
  <w15:commentEx w15:paraId="49D6863C" w15:done="0"/>
  <w15:commentEx w15:paraId="23AAE36F" w15:done="0"/>
  <w15:commentEx w15:paraId="395A1828" w15:done="0"/>
  <w15:commentEx w15:paraId="49839E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2C25D" w16cid:durableId="1FFE7B35"/>
  <w16cid:commentId w16cid:paraId="49D6863C" w16cid:durableId="1FFEBCC9"/>
  <w16cid:commentId w16cid:paraId="23AAE36F" w16cid:durableId="1FFE9605"/>
  <w16cid:commentId w16cid:paraId="395A1828" w16cid:durableId="1FFE95F2"/>
  <w16cid:commentId w16cid:paraId="49839E31" w16cid:durableId="1FFEB2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41669" w14:textId="77777777" w:rsidR="001947C5" w:rsidRDefault="001947C5" w:rsidP="00884D21">
      <w:pPr>
        <w:spacing w:after="0" w:line="240" w:lineRule="auto"/>
      </w:pPr>
      <w:r>
        <w:separator/>
      </w:r>
    </w:p>
  </w:endnote>
  <w:endnote w:type="continuationSeparator" w:id="0">
    <w:p w14:paraId="081A3C6D" w14:textId="77777777" w:rsidR="001947C5" w:rsidRDefault="001947C5" w:rsidP="00884D21">
      <w:pPr>
        <w:spacing w:after="0" w:line="240" w:lineRule="auto"/>
      </w:pPr>
      <w:r>
        <w:continuationSeparator/>
      </w:r>
    </w:p>
  </w:endnote>
  <w:endnote w:type="continuationNotice" w:id="1">
    <w:p w14:paraId="4152FD09" w14:textId="77777777" w:rsidR="001947C5" w:rsidRDefault="001947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Songti SC Black">
    <w:altName w:val="Microsoft YaHei"/>
    <w:charset w:val="00"/>
    <w:family w:val="auto"/>
    <w:pitch w:val="variable"/>
    <w:sig w:usb0="00000003" w:usb1="080F0000" w:usb2="00000000"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298" w:author="Luis Gerardo Gonzalez Morales" w:date="2019-02-17T10:13:00Z"/>
  <w:sdt>
    <w:sdtPr>
      <w:id w:val="-1222668564"/>
      <w:docPartObj>
        <w:docPartGallery w:val="Page Numbers (Bottom of Page)"/>
        <w:docPartUnique/>
      </w:docPartObj>
    </w:sdtPr>
    <w:sdtEndPr>
      <w:rPr>
        <w:noProof/>
      </w:rPr>
    </w:sdtEndPr>
    <w:sdtContent>
      <w:customXmlInsRangeEnd w:id="4298"/>
      <w:p w14:paraId="0F44412A" w14:textId="22125013" w:rsidR="004B2DC5" w:rsidRDefault="004B2DC5">
        <w:pPr>
          <w:pStyle w:val="Footer"/>
          <w:jc w:val="center"/>
          <w:rPr>
            <w:ins w:id="4299" w:author="Luis Gerardo Gonzalez Morales" w:date="2019-02-17T10:13:00Z"/>
          </w:rPr>
        </w:pPr>
        <w:ins w:id="4300" w:author="Luis Gerardo Gonzalez Morales" w:date="2019-02-17T10:13:00Z">
          <w:r>
            <w:fldChar w:fldCharType="begin"/>
          </w:r>
          <w:r>
            <w:instrText xml:space="preserve"> PAGE   \* MERGEFORMAT </w:instrText>
          </w:r>
          <w:r>
            <w:fldChar w:fldCharType="separate"/>
          </w:r>
          <w:r>
            <w:rPr>
              <w:noProof/>
            </w:rPr>
            <w:t>2</w:t>
          </w:r>
          <w:r>
            <w:rPr>
              <w:noProof/>
            </w:rPr>
            <w:fldChar w:fldCharType="end"/>
          </w:r>
        </w:ins>
      </w:p>
      <w:customXmlInsRangeStart w:id="4301" w:author="Luis Gerardo Gonzalez Morales" w:date="2019-02-17T10:13:00Z"/>
    </w:sdtContent>
  </w:sdt>
  <w:customXmlInsRangeEnd w:id="4301"/>
  <w:p w14:paraId="5D27FCB0" w14:textId="77777777" w:rsidR="004B2DC5" w:rsidRDefault="004B2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84800" w14:textId="77777777" w:rsidR="001947C5" w:rsidRDefault="001947C5" w:rsidP="00884D21">
      <w:pPr>
        <w:spacing w:after="0" w:line="240" w:lineRule="auto"/>
      </w:pPr>
      <w:r>
        <w:separator/>
      </w:r>
    </w:p>
  </w:footnote>
  <w:footnote w:type="continuationSeparator" w:id="0">
    <w:p w14:paraId="509765AF" w14:textId="77777777" w:rsidR="001947C5" w:rsidRDefault="001947C5" w:rsidP="00884D21">
      <w:pPr>
        <w:spacing w:after="0" w:line="240" w:lineRule="auto"/>
      </w:pPr>
      <w:r>
        <w:continuationSeparator/>
      </w:r>
    </w:p>
  </w:footnote>
  <w:footnote w:type="continuationNotice" w:id="1">
    <w:p w14:paraId="305E5C57" w14:textId="77777777" w:rsidR="001947C5" w:rsidRDefault="001947C5">
      <w:pPr>
        <w:spacing w:after="0" w:line="240" w:lineRule="auto"/>
      </w:pPr>
    </w:p>
  </w:footnote>
  <w:footnote w:id="2">
    <w:p w14:paraId="5CE72FC4" w14:textId="4BE0B562" w:rsidR="004B2DC5" w:rsidRPr="0041474A" w:rsidRDefault="004B2DC5" w:rsidP="00FD40BC">
      <w:pPr>
        <w:pStyle w:val="FootnoteText"/>
      </w:pPr>
      <w:r w:rsidRPr="004956E9">
        <w:rPr>
          <w:rStyle w:val="FootnoteReference"/>
          <w:sz w:val="22"/>
          <w:szCs w:val="22"/>
        </w:rPr>
        <w:footnoteRef/>
      </w:r>
      <w:r>
        <w:t xml:space="preserve"> </w:t>
      </w:r>
      <w:r w:rsidRPr="00F079E1">
        <w:rPr>
          <w:lang w:val="en-US"/>
        </w:rPr>
        <w:t>This Friends of Chair Group was mandated by the Statistical Commission at its 48th session in March 2017 (Decision 48/107). The Friends of the Chair Group on the</w:t>
      </w:r>
      <w:r>
        <w:rPr>
          <w:lang w:val="en-US"/>
        </w:rPr>
        <w:t xml:space="preserve"> </w:t>
      </w:r>
      <w:r w:rsidRPr="00F079E1">
        <w:rPr>
          <w:lang w:val="en-US"/>
        </w:rPr>
        <w:t>Fundamental Principles of Official Statistics was constituted in February 2018, comprising senior</w:t>
      </w:r>
      <w:r>
        <w:rPr>
          <w:lang w:val="en-US"/>
        </w:rPr>
        <w:t xml:space="preserve"> </w:t>
      </w:r>
      <w:r w:rsidRPr="00F079E1">
        <w:rPr>
          <w:lang w:val="en-US"/>
        </w:rPr>
        <w:t>statisticians from 11 countries (Argentina, Australia, Egypt, Italy, Jordan,</w:t>
      </w:r>
      <w:r>
        <w:rPr>
          <w:lang w:val="en-US"/>
        </w:rPr>
        <w:t xml:space="preserve"> </w:t>
      </w:r>
      <w:r w:rsidRPr="00F079E1">
        <w:rPr>
          <w:lang w:val="en-US"/>
        </w:rPr>
        <w:t>Malaysia, Mauritius, New Zealand, Poland, Suriname, and the United Kingdom of Great Britain and Northern Ireland) and seven international agencies and organizations as</w:t>
      </w:r>
      <w:r>
        <w:rPr>
          <w:lang w:val="en-US"/>
        </w:rPr>
        <w:t xml:space="preserve"> </w:t>
      </w:r>
      <w:r w:rsidRPr="00F079E1">
        <w:rPr>
          <w:lang w:val="en-US"/>
        </w:rPr>
        <w:t>observers. New Zealand is Chair of the Group, with the Statistics Division acting as secretariat.</w:t>
      </w:r>
    </w:p>
  </w:footnote>
  <w:footnote w:id="3">
    <w:p w14:paraId="256D832C" w14:textId="0C1BB982" w:rsidR="004B2DC5" w:rsidRPr="00FD40BC" w:rsidRDefault="004B2DC5" w:rsidP="00FD40BC">
      <w:pPr>
        <w:pStyle w:val="FootnoteText"/>
      </w:pPr>
      <w:r w:rsidRPr="004956E9">
        <w:rPr>
          <w:rStyle w:val="FootnoteReference"/>
          <w:sz w:val="22"/>
          <w:szCs w:val="22"/>
        </w:rPr>
        <w:footnoteRef/>
      </w:r>
      <w:r w:rsidRPr="004956E9">
        <w:rPr>
          <w:rStyle w:val="FootnoteReference"/>
          <w:sz w:val="22"/>
          <w:szCs w:val="22"/>
        </w:rPr>
        <w:t xml:space="preserve"> </w:t>
      </w:r>
      <w:r w:rsidRPr="00FD40BC">
        <w:rPr>
          <w:rPrChange w:id="11" w:author="Luis Gerardo Gonzalez Morales" w:date="2019-02-13T14:29:00Z">
            <w:rPr>
              <w:lang w:val="en-US"/>
            </w:rPr>
          </w:rPrChange>
        </w:rPr>
        <w:t xml:space="preserve">See </w:t>
      </w:r>
      <w:r w:rsidRPr="00FD40BC">
        <w:rPr>
          <w:rPrChange w:id="12" w:author="Luis Gerardo Gonzalez Morales" w:date="2019-02-13T14:29:00Z">
            <w:rPr>
              <w:rStyle w:val="Hyperlink"/>
              <w:rFonts w:asciiTheme="majorBidi" w:hAnsiTheme="majorBidi" w:cstheme="majorBidi"/>
              <w:sz w:val="16"/>
              <w:szCs w:val="16"/>
              <w:lang w:val="en-US"/>
            </w:rPr>
          </w:rPrChange>
        </w:rPr>
        <w:fldChar w:fldCharType="begin"/>
      </w:r>
      <w:r w:rsidRPr="00FD40BC">
        <w:rPr>
          <w:rPrChange w:id="13" w:author="Luis Gerardo Gonzalez Morales" w:date="2019-02-13T14:29:00Z">
            <w:rPr>
              <w:rStyle w:val="Hyperlink"/>
              <w:rFonts w:asciiTheme="majorBidi" w:hAnsiTheme="majorBidi" w:cstheme="majorBidi"/>
              <w:sz w:val="16"/>
              <w:szCs w:val="16"/>
              <w:lang w:val="en-US"/>
            </w:rPr>
          </w:rPrChange>
        </w:rPr>
        <w:instrText xml:space="preserve"> HYPERLINK "https://unstats.un.org/unsd/dnss/gp/FP-New-E.pdf" </w:instrText>
      </w:r>
      <w:r w:rsidRPr="00FD40BC">
        <w:rPr>
          <w:rPrChange w:id="14" w:author="Luis Gerardo Gonzalez Morales" w:date="2019-02-13T14:29:00Z">
            <w:rPr>
              <w:rStyle w:val="Hyperlink"/>
              <w:rFonts w:asciiTheme="majorBidi" w:hAnsiTheme="majorBidi" w:cstheme="majorBidi"/>
              <w:sz w:val="16"/>
              <w:szCs w:val="16"/>
              <w:lang w:val="en-US"/>
            </w:rPr>
          </w:rPrChange>
        </w:rPr>
        <w:fldChar w:fldCharType="separate"/>
      </w:r>
      <w:r w:rsidRPr="00FD40BC">
        <w:rPr>
          <w:rPrChange w:id="15" w:author="Luis Gerardo Gonzalez Morales" w:date="2019-02-13T14:29:00Z">
            <w:rPr>
              <w:rStyle w:val="Hyperlink"/>
              <w:rFonts w:asciiTheme="majorBidi" w:hAnsiTheme="majorBidi" w:cstheme="majorBidi"/>
              <w:sz w:val="16"/>
              <w:szCs w:val="16"/>
              <w:lang w:val="en-US"/>
            </w:rPr>
          </w:rPrChange>
        </w:rPr>
        <w:t>https://unstats.un.org/unsd/dnss/gp/FP-New-E.pdf</w:t>
      </w:r>
      <w:r w:rsidRPr="00FD40BC">
        <w:rPr>
          <w:rPrChange w:id="16" w:author="Luis Gerardo Gonzalez Morales" w:date="2019-02-13T14:29:00Z">
            <w:rPr>
              <w:rStyle w:val="Hyperlink"/>
              <w:rFonts w:asciiTheme="majorBidi" w:hAnsiTheme="majorBidi" w:cstheme="majorBidi"/>
              <w:sz w:val="16"/>
              <w:szCs w:val="16"/>
              <w:lang w:val="en-US"/>
            </w:rPr>
          </w:rPrChange>
        </w:rPr>
        <w:fldChar w:fldCharType="end"/>
      </w:r>
    </w:p>
  </w:footnote>
  <w:footnote w:id="4">
    <w:p w14:paraId="5348EF4E" w14:textId="77777777" w:rsidR="004B2DC5" w:rsidRPr="004956E9" w:rsidRDefault="004B2DC5" w:rsidP="00FD40BC">
      <w:pPr>
        <w:pStyle w:val="FootnoteText"/>
      </w:pPr>
      <w:del w:id="22" w:author="Luis Gerardo Gonzalez Morales" w:date="2019-02-05T15:01:00Z">
        <w:r w:rsidRPr="004956E9">
          <w:rPr>
            <w:rStyle w:val="FootnoteReference"/>
            <w:sz w:val="22"/>
            <w:szCs w:val="22"/>
          </w:rPr>
          <w:footnoteRef/>
        </w:r>
        <w:r w:rsidRPr="004956E9">
          <w:rPr>
            <w:rStyle w:val="FootnoteReference"/>
            <w:sz w:val="22"/>
            <w:szCs w:val="22"/>
          </w:rPr>
          <w:delText xml:space="preserve"> </w:delText>
        </w:r>
        <w:r w:rsidRPr="00F079E1">
          <w:delText xml:space="preserve">See Report of the Secretary-General on Implementation of the Fundamental Principles of Official Statistics (E/CN.3/2004/21) and (E/CN.3/2013/3) available at </w:delText>
        </w:r>
        <w:r>
          <w:rPr>
            <w:rStyle w:val="Hyperlink"/>
            <w:rFonts w:asciiTheme="majorBidi" w:hAnsiTheme="majorBidi" w:cstheme="majorBidi"/>
            <w:sz w:val="16"/>
            <w:szCs w:val="16"/>
          </w:rPr>
          <w:fldChar w:fldCharType="begin"/>
        </w:r>
        <w:r>
          <w:rPr>
            <w:rStyle w:val="Hyperlink"/>
            <w:rFonts w:asciiTheme="majorBidi" w:hAnsiTheme="majorBidi" w:cstheme="majorBidi"/>
            <w:sz w:val="16"/>
            <w:szCs w:val="16"/>
          </w:rPr>
          <w:delInstrText xml:space="preserve"> HYPERLINK "http://unstats.un.org/unsd/dnss/gp/globreview.aspx" </w:delInstrText>
        </w:r>
        <w:r>
          <w:rPr>
            <w:rStyle w:val="Hyperlink"/>
            <w:rFonts w:asciiTheme="majorBidi" w:hAnsiTheme="majorBidi" w:cstheme="majorBidi"/>
            <w:sz w:val="16"/>
            <w:szCs w:val="16"/>
          </w:rPr>
          <w:fldChar w:fldCharType="separate"/>
        </w:r>
        <w:r w:rsidRPr="00F079E1">
          <w:rPr>
            <w:rStyle w:val="Hyperlink"/>
            <w:rFonts w:asciiTheme="majorBidi" w:hAnsiTheme="majorBidi" w:cstheme="majorBidi"/>
            <w:sz w:val="16"/>
            <w:szCs w:val="16"/>
          </w:rPr>
          <w:delText>http://unstats.un.org/unsd/dnss/gp/globreview.aspx</w:delText>
        </w:r>
        <w:r>
          <w:rPr>
            <w:rStyle w:val="Hyperlink"/>
            <w:rFonts w:asciiTheme="majorBidi" w:hAnsiTheme="majorBidi" w:cstheme="majorBidi"/>
            <w:sz w:val="16"/>
            <w:szCs w:val="16"/>
          </w:rPr>
          <w:fldChar w:fldCharType="end"/>
        </w:r>
        <w:r w:rsidRPr="00F079E1">
          <w:delText xml:space="preserve"> and </w:delText>
        </w:r>
        <w:r>
          <w:rPr>
            <w:rStyle w:val="Hyperlink"/>
            <w:rFonts w:asciiTheme="majorBidi" w:hAnsiTheme="majorBidi" w:cstheme="majorBidi"/>
            <w:sz w:val="16"/>
            <w:szCs w:val="16"/>
          </w:rPr>
          <w:fldChar w:fldCharType="begin"/>
        </w:r>
        <w:r>
          <w:rPr>
            <w:rStyle w:val="Hyperlink"/>
            <w:rFonts w:asciiTheme="majorBidi" w:hAnsiTheme="majorBidi" w:cstheme="majorBidi"/>
            <w:sz w:val="16"/>
            <w:szCs w:val="16"/>
          </w:rPr>
          <w:delInstrText xml:space="preserve"> HYPERLINK "https://unstats.un.org/unsd/statcom/44th-session/documents/doc13/2013-3-FundamentalPrinciples-E.pdf" </w:delInstrText>
        </w:r>
        <w:r>
          <w:rPr>
            <w:rStyle w:val="Hyperlink"/>
            <w:rFonts w:asciiTheme="majorBidi" w:hAnsiTheme="majorBidi" w:cstheme="majorBidi"/>
            <w:sz w:val="16"/>
            <w:szCs w:val="16"/>
          </w:rPr>
          <w:fldChar w:fldCharType="separate"/>
        </w:r>
        <w:r w:rsidRPr="00F079E1">
          <w:rPr>
            <w:rStyle w:val="Hyperlink"/>
            <w:rFonts w:asciiTheme="majorBidi" w:hAnsiTheme="majorBidi" w:cstheme="majorBidi"/>
            <w:sz w:val="16"/>
            <w:szCs w:val="16"/>
          </w:rPr>
          <w:delText>https://unstats.un.org/unsd/statcom/44th-session/documents/doc13/2013-3-FundamentalPrinciples-E.pdf</w:delText>
        </w:r>
        <w:r>
          <w:rPr>
            <w:rStyle w:val="Hyperlink"/>
            <w:rFonts w:asciiTheme="majorBidi" w:hAnsiTheme="majorBidi" w:cstheme="majorBidi"/>
            <w:sz w:val="16"/>
            <w:szCs w:val="16"/>
          </w:rPr>
          <w:fldChar w:fldCharType="end"/>
        </w:r>
        <w:r w:rsidRPr="00F079E1">
          <w:delText xml:space="preserve"> respectively. See also the background document with further information on the 2012 questionnaire results which accompanies E/CN.3/2013/3 available at: </w:delText>
        </w:r>
        <w:r>
          <w:rPr>
            <w:rStyle w:val="Hyperlink"/>
            <w:rFonts w:asciiTheme="majorBidi" w:hAnsiTheme="majorBidi" w:cstheme="majorBidi"/>
            <w:sz w:val="16"/>
            <w:szCs w:val="16"/>
          </w:rPr>
          <w:fldChar w:fldCharType="begin"/>
        </w:r>
        <w:r>
          <w:rPr>
            <w:rStyle w:val="Hyperlink"/>
            <w:rFonts w:asciiTheme="majorBidi" w:hAnsiTheme="majorBidi" w:cstheme="majorBidi"/>
            <w:sz w:val="16"/>
            <w:szCs w:val="16"/>
          </w:rPr>
          <w:delInstrText xml:space="preserve"> HYPERLINK "https://unstats.un.org/unsd/statcom/doc13/BG-FP.pdf" </w:delInstrText>
        </w:r>
        <w:r>
          <w:rPr>
            <w:rStyle w:val="Hyperlink"/>
            <w:rFonts w:asciiTheme="majorBidi" w:hAnsiTheme="majorBidi" w:cstheme="majorBidi"/>
            <w:sz w:val="16"/>
            <w:szCs w:val="16"/>
          </w:rPr>
          <w:fldChar w:fldCharType="separate"/>
        </w:r>
        <w:r w:rsidRPr="00F079E1">
          <w:rPr>
            <w:rStyle w:val="Hyperlink"/>
            <w:rFonts w:asciiTheme="majorBidi" w:hAnsiTheme="majorBidi" w:cstheme="majorBidi"/>
            <w:sz w:val="16"/>
            <w:szCs w:val="16"/>
          </w:rPr>
          <w:delText>https://unstats.un.org/unsd/statcom/doc13/BG-FP.pdf</w:delText>
        </w:r>
        <w:r>
          <w:rPr>
            <w:rStyle w:val="Hyperlink"/>
            <w:rFonts w:asciiTheme="majorBidi" w:hAnsiTheme="majorBidi" w:cstheme="majorBidi"/>
            <w:sz w:val="16"/>
            <w:szCs w:val="16"/>
          </w:rPr>
          <w:fldChar w:fldCharType="end"/>
        </w:r>
        <w:r w:rsidRPr="00F079E1">
          <w:delText>.</w:delText>
        </w:r>
      </w:del>
    </w:p>
  </w:footnote>
  <w:footnote w:id="5">
    <w:p w14:paraId="68C7804D" w14:textId="010162A2" w:rsidR="004B2DC5" w:rsidRPr="00FD40BC" w:rsidRDefault="004B2DC5">
      <w:pPr>
        <w:pStyle w:val="FootnoteText"/>
      </w:pPr>
      <w:ins w:id="35" w:author="Luis Gerardo Gonzalez Morales" w:date="2019-02-05T15:01:00Z">
        <w:r w:rsidRPr="004956E9">
          <w:rPr>
            <w:rStyle w:val="FootnoteReference"/>
            <w:sz w:val="22"/>
            <w:szCs w:val="22"/>
          </w:rPr>
          <w:footnoteRef/>
        </w:r>
        <w:r w:rsidRPr="004956E9">
          <w:rPr>
            <w:rStyle w:val="FootnoteReference"/>
            <w:sz w:val="22"/>
            <w:szCs w:val="22"/>
          </w:rPr>
          <w:t xml:space="preserve"> </w:t>
        </w:r>
        <w:r w:rsidRPr="00F079E1">
          <w:t>See Report of the Secretary-General on Implementation of the Fundamental Principles of Official Statistics (E/CN.3/2004/21) and (E</w:t>
        </w:r>
        <w:r w:rsidRPr="00FD40BC">
          <w:t xml:space="preserve">/CN.3/2013/3) available at </w:t>
        </w:r>
        <w:r w:rsidRPr="00FD40BC">
          <w:rPr>
            <w:rPrChange w:id="36" w:author="Luis Gerardo Gonzalez Morales" w:date="2019-02-13T14:30:00Z">
              <w:rPr>
                <w:rStyle w:val="Hyperlink"/>
                <w:rFonts w:asciiTheme="majorBidi" w:hAnsiTheme="majorBidi" w:cstheme="majorBidi"/>
                <w:sz w:val="16"/>
                <w:szCs w:val="16"/>
              </w:rPr>
            </w:rPrChange>
          </w:rPr>
          <w:fldChar w:fldCharType="begin"/>
        </w:r>
        <w:r w:rsidRPr="00FD40BC">
          <w:rPr>
            <w:rPrChange w:id="37" w:author="Luis Gerardo Gonzalez Morales" w:date="2019-02-13T14:30:00Z">
              <w:rPr>
                <w:rStyle w:val="Hyperlink"/>
                <w:rFonts w:asciiTheme="majorBidi" w:hAnsiTheme="majorBidi" w:cstheme="majorBidi"/>
                <w:sz w:val="16"/>
                <w:szCs w:val="16"/>
              </w:rPr>
            </w:rPrChange>
          </w:rPr>
          <w:instrText xml:space="preserve"> HYPERLINK "http://unstats.un.org/unsd/dnss/gp/globreview.aspx" </w:instrText>
        </w:r>
        <w:r w:rsidRPr="00FD40BC">
          <w:rPr>
            <w:rPrChange w:id="38" w:author="Luis Gerardo Gonzalez Morales" w:date="2019-02-13T14:30:00Z">
              <w:rPr>
                <w:rStyle w:val="Hyperlink"/>
                <w:rFonts w:asciiTheme="majorBidi" w:hAnsiTheme="majorBidi" w:cstheme="majorBidi"/>
                <w:sz w:val="16"/>
                <w:szCs w:val="16"/>
              </w:rPr>
            </w:rPrChange>
          </w:rPr>
          <w:fldChar w:fldCharType="separate"/>
        </w:r>
        <w:r w:rsidRPr="00FD40BC">
          <w:rPr>
            <w:rPrChange w:id="39" w:author="Luis Gerardo Gonzalez Morales" w:date="2019-02-13T14:30:00Z">
              <w:rPr>
                <w:rStyle w:val="Hyperlink"/>
                <w:rFonts w:asciiTheme="majorBidi" w:hAnsiTheme="majorBidi" w:cstheme="majorBidi"/>
                <w:sz w:val="16"/>
                <w:szCs w:val="16"/>
              </w:rPr>
            </w:rPrChange>
          </w:rPr>
          <w:t>http://unstats.un.org/unsd/dnss/gp/globreview.aspx</w:t>
        </w:r>
        <w:r w:rsidRPr="00FD40BC">
          <w:rPr>
            <w:rPrChange w:id="40" w:author="Luis Gerardo Gonzalez Morales" w:date="2019-02-13T14:30:00Z">
              <w:rPr>
                <w:rStyle w:val="Hyperlink"/>
                <w:rFonts w:asciiTheme="majorBidi" w:hAnsiTheme="majorBidi" w:cstheme="majorBidi"/>
                <w:sz w:val="16"/>
                <w:szCs w:val="16"/>
              </w:rPr>
            </w:rPrChange>
          </w:rPr>
          <w:fldChar w:fldCharType="end"/>
        </w:r>
        <w:r w:rsidRPr="00FD40BC">
          <w:t xml:space="preserve"> and</w:t>
        </w:r>
        <w:r w:rsidRPr="00F079E1">
          <w:t xml:space="preserve"> </w:t>
        </w:r>
        <w:r w:rsidRPr="00FD40BC">
          <w:rPr>
            <w:rPrChange w:id="41" w:author="Luis Gerardo Gonzalez Morales" w:date="2019-02-13T14:29:00Z">
              <w:rPr>
                <w:rStyle w:val="Hyperlink"/>
                <w:rFonts w:asciiTheme="majorBidi" w:hAnsiTheme="majorBidi" w:cstheme="majorBidi"/>
                <w:sz w:val="16"/>
                <w:szCs w:val="16"/>
              </w:rPr>
            </w:rPrChange>
          </w:rPr>
          <w:fldChar w:fldCharType="begin"/>
        </w:r>
        <w:r w:rsidRPr="00FD40BC">
          <w:rPr>
            <w:rPrChange w:id="42" w:author="Luis Gerardo Gonzalez Morales" w:date="2019-02-13T14:29:00Z">
              <w:rPr>
                <w:rStyle w:val="Hyperlink"/>
                <w:rFonts w:asciiTheme="majorBidi" w:hAnsiTheme="majorBidi" w:cstheme="majorBidi"/>
                <w:sz w:val="16"/>
                <w:szCs w:val="16"/>
              </w:rPr>
            </w:rPrChange>
          </w:rPr>
          <w:instrText xml:space="preserve"> HYPERLINK "https://unstats.un.org/unsd/statcom/44th-session/documents/doc13/2013-3-FundamentalPrinciples-E.pdf" </w:instrText>
        </w:r>
        <w:r w:rsidRPr="00FD40BC">
          <w:rPr>
            <w:rPrChange w:id="43" w:author="Luis Gerardo Gonzalez Morales" w:date="2019-02-13T14:29:00Z">
              <w:rPr>
                <w:rStyle w:val="Hyperlink"/>
                <w:rFonts w:asciiTheme="majorBidi" w:hAnsiTheme="majorBidi" w:cstheme="majorBidi"/>
                <w:sz w:val="16"/>
                <w:szCs w:val="16"/>
              </w:rPr>
            </w:rPrChange>
          </w:rPr>
          <w:fldChar w:fldCharType="separate"/>
        </w:r>
        <w:r w:rsidRPr="00FD40BC">
          <w:rPr>
            <w:rPrChange w:id="44" w:author="Luis Gerardo Gonzalez Morales" w:date="2019-02-13T14:29:00Z">
              <w:rPr>
                <w:rStyle w:val="Hyperlink"/>
                <w:rFonts w:asciiTheme="majorBidi" w:hAnsiTheme="majorBidi" w:cstheme="majorBidi"/>
                <w:sz w:val="16"/>
                <w:szCs w:val="16"/>
              </w:rPr>
            </w:rPrChange>
          </w:rPr>
          <w:t>https://unstats.un.org/unsd/statcom/44th-session/documents/doc13/2013-3-FundamentalPrinciples-E.pdf</w:t>
        </w:r>
        <w:r w:rsidRPr="00FD40BC">
          <w:rPr>
            <w:rPrChange w:id="45" w:author="Luis Gerardo Gonzalez Morales" w:date="2019-02-13T14:29:00Z">
              <w:rPr>
                <w:rStyle w:val="Hyperlink"/>
                <w:rFonts w:asciiTheme="majorBidi" w:hAnsiTheme="majorBidi" w:cstheme="majorBidi"/>
                <w:sz w:val="16"/>
                <w:szCs w:val="16"/>
              </w:rPr>
            </w:rPrChange>
          </w:rPr>
          <w:fldChar w:fldCharType="end"/>
        </w:r>
        <w:r w:rsidRPr="00FD40BC">
          <w:t xml:space="preserve"> respectively. See also the background document with further information on the 2012 questionnaire results which accompanies E/CN.3/2013/3 available at: </w:t>
        </w:r>
        <w:r w:rsidRPr="00FD40BC">
          <w:rPr>
            <w:rPrChange w:id="46" w:author="Luis Gerardo Gonzalez Morales" w:date="2019-02-13T14:29:00Z">
              <w:rPr>
                <w:rStyle w:val="Hyperlink"/>
                <w:rFonts w:asciiTheme="majorBidi" w:hAnsiTheme="majorBidi" w:cstheme="majorBidi"/>
                <w:sz w:val="16"/>
                <w:szCs w:val="16"/>
              </w:rPr>
            </w:rPrChange>
          </w:rPr>
          <w:fldChar w:fldCharType="begin"/>
        </w:r>
        <w:r w:rsidRPr="00FD40BC">
          <w:rPr>
            <w:rPrChange w:id="47" w:author="Luis Gerardo Gonzalez Morales" w:date="2019-02-13T14:29:00Z">
              <w:rPr>
                <w:rStyle w:val="Hyperlink"/>
                <w:rFonts w:asciiTheme="majorBidi" w:hAnsiTheme="majorBidi" w:cstheme="majorBidi"/>
                <w:sz w:val="16"/>
                <w:szCs w:val="16"/>
              </w:rPr>
            </w:rPrChange>
          </w:rPr>
          <w:instrText xml:space="preserve"> HYPERLINK "https://unstats.un.org/unsd/statcom/doc13/BG-FP.pdf" </w:instrText>
        </w:r>
        <w:r w:rsidRPr="00FD40BC">
          <w:rPr>
            <w:rPrChange w:id="48" w:author="Luis Gerardo Gonzalez Morales" w:date="2019-02-13T14:29:00Z">
              <w:rPr>
                <w:rStyle w:val="Hyperlink"/>
                <w:rFonts w:asciiTheme="majorBidi" w:hAnsiTheme="majorBidi" w:cstheme="majorBidi"/>
                <w:sz w:val="16"/>
                <w:szCs w:val="16"/>
              </w:rPr>
            </w:rPrChange>
          </w:rPr>
          <w:fldChar w:fldCharType="separate"/>
        </w:r>
        <w:r w:rsidRPr="00FD40BC">
          <w:rPr>
            <w:rPrChange w:id="49" w:author="Luis Gerardo Gonzalez Morales" w:date="2019-02-13T14:29:00Z">
              <w:rPr>
                <w:rStyle w:val="Hyperlink"/>
                <w:rFonts w:asciiTheme="majorBidi" w:hAnsiTheme="majorBidi" w:cstheme="majorBidi"/>
                <w:sz w:val="16"/>
                <w:szCs w:val="16"/>
              </w:rPr>
            </w:rPrChange>
          </w:rPr>
          <w:t>https://unstats.un.org/unsd/statcom/doc13/BG-FP.pdf</w:t>
        </w:r>
        <w:r w:rsidRPr="00FD40BC">
          <w:rPr>
            <w:rPrChange w:id="50" w:author="Luis Gerardo Gonzalez Morales" w:date="2019-02-13T14:29:00Z">
              <w:rPr>
                <w:rStyle w:val="Hyperlink"/>
                <w:rFonts w:asciiTheme="majorBidi" w:hAnsiTheme="majorBidi" w:cstheme="majorBidi"/>
                <w:sz w:val="16"/>
                <w:szCs w:val="16"/>
              </w:rPr>
            </w:rPrChange>
          </w:rPr>
          <w:fldChar w:fldCharType="end"/>
        </w:r>
        <w:r w:rsidRPr="00FD40BC">
          <w:t>.</w:t>
        </w:r>
      </w:ins>
    </w:p>
  </w:footnote>
  <w:footnote w:id="6">
    <w:p w14:paraId="5A457015" w14:textId="31182B17" w:rsidR="004B2DC5" w:rsidRPr="00FD40BC" w:rsidRDefault="004B2DC5">
      <w:pPr>
        <w:pStyle w:val="FootnoteText"/>
        <w:rPr>
          <w:lang w:val="en-US"/>
          <w:rPrChange w:id="214" w:author="Luis Gerardo Gonzalez Morales" w:date="2019-02-13T14:28:00Z">
            <w:rPr/>
          </w:rPrChange>
        </w:rPr>
      </w:pPr>
      <w:ins w:id="215" w:author="Luis Gerardo Gonzalez Morales" w:date="2019-02-13T13:57:00Z">
        <w:r w:rsidRPr="00FD40BC">
          <w:rPr>
            <w:rStyle w:val="FootnoteReference"/>
            <w:rFonts w:asciiTheme="majorBidi" w:hAnsiTheme="majorBidi" w:cstheme="majorBidi"/>
            <w:rPrChange w:id="216" w:author="Luis Gerardo Gonzalez Morales" w:date="2019-02-13T14:28:00Z">
              <w:rPr>
                <w:rStyle w:val="FootnoteReference"/>
              </w:rPr>
            </w:rPrChange>
          </w:rPr>
          <w:footnoteRef/>
        </w:r>
        <w:r w:rsidRPr="00FD40BC">
          <w:t xml:space="preserve"> In the case of Europe, some respondents also noted that their statistical law or legal framework </w:t>
        </w:r>
        <w:proofErr w:type="gramStart"/>
        <w:r w:rsidRPr="00FD40BC">
          <w:t>makes reference</w:t>
        </w:r>
        <w:proofErr w:type="gramEnd"/>
        <w:r w:rsidRPr="00FD40BC">
          <w:t xml:space="preserve"> to the European Statistics Code of Practice.</w:t>
        </w:r>
      </w:ins>
    </w:p>
  </w:footnote>
  <w:footnote w:id="7">
    <w:p w14:paraId="186DC0C3" w14:textId="2B97F1A6" w:rsidR="004B2DC5" w:rsidDel="00F2472E" w:rsidRDefault="004B2DC5" w:rsidP="00884D21">
      <w:pPr>
        <w:widowControl w:val="0"/>
        <w:autoSpaceDE w:val="0"/>
        <w:autoSpaceDN w:val="0"/>
        <w:adjustRightInd w:val="0"/>
        <w:spacing w:after="0" w:line="240" w:lineRule="auto"/>
        <w:contextualSpacing/>
        <w:rPr>
          <w:del w:id="277" w:author="Luis Gerardo Gonzalez Morales" w:date="2019-02-06T07:01:00Z"/>
          <w:rFonts w:ascii="Times" w:hAnsi="Times" w:cs="Times"/>
          <w:sz w:val="24"/>
          <w:szCs w:val="24"/>
          <w:lang w:val="en-US"/>
        </w:rPr>
      </w:pPr>
      <w:del w:id="278" w:author="Luis Gerardo Gonzalez Morales" w:date="2019-02-06T07:01:00Z">
        <w:r w:rsidDel="00F2472E">
          <w:rPr>
            <w:rStyle w:val="FootnoteReference"/>
          </w:rPr>
          <w:footnoteRef/>
        </w:r>
        <w:r w:rsidDel="00F2472E">
          <w:delText xml:space="preserve"> </w:delText>
        </w:r>
      </w:del>
      <w:moveFromRangeStart w:id="279" w:author="Luis Gerardo Gonzalez Morales" w:date="2019-02-06T07:01:00Z" w:name="move328898"/>
      <w:moveFrom w:id="280" w:author="Luis Gerardo Gonzalez Morales" w:date="2019-02-06T07:01:00Z">
        <w:r w:rsidDel="00F2472E">
          <w:rPr>
            <w:rFonts w:asciiTheme="majorBidi" w:hAnsiTheme="majorBidi" w:cstheme="majorBidi"/>
            <w:sz w:val="16"/>
            <w:szCs w:val="16"/>
            <w:lang w:val="en-US"/>
          </w:rPr>
          <w:t>FPOS Principle 1: “</w:t>
        </w:r>
        <w:r w:rsidRPr="00884D21" w:rsidDel="00F2472E">
          <w:rPr>
            <w:rFonts w:asciiTheme="majorBidi" w:hAnsiTheme="majorBidi" w:cstheme="majorBidi"/>
            <w:sz w:val="16"/>
            <w:szCs w:val="16"/>
            <w:lang w:val="en-US"/>
          </w:rPr>
          <w:t>Official statistics provide an indispensable element in the information system of a democratic society, serving the Government, the economy and the public with data about the economic, demographic, social and environmental situation. To this end, official statistics that meet the test of practical utility are to be compiled and made available on an impartial basis by official statistical agencies to honour citizens’ entitlement to public information.”</w:t>
        </w:r>
        <w:r w:rsidDel="00F2472E">
          <w:rPr>
            <w:rFonts w:ascii="Arial" w:hAnsi="Arial" w:cs="Arial"/>
            <w:i/>
            <w:iCs/>
            <w:color w:val="343434"/>
            <w:sz w:val="24"/>
            <w:szCs w:val="24"/>
            <w:lang w:val="en-US"/>
          </w:rPr>
          <w:t xml:space="preserve"> </w:t>
        </w:r>
      </w:moveFrom>
      <w:moveFromRangeEnd w:id="279"/>
    </w:p>
    <w:p w14:paraId="490E86CA" w14:textId="71D0FCCE" w:rsidR="004B2DC5" w:rsidRPr="00884D21" w:rsidDel="00F2472E" w:rsidRDefault="004B2DC5">
      <w:pPr>
        <w:pStyle w:val="FootnoteText"/>
        <w:rPr>
          <w:del w:id="281" w:author="Luis Gerardo Gonzalez Morales" w:date="2019-02-06T07:01:00Z"/>
          <w:lang w:val="en-US"/>
        </w:rPr>
      </w:pPr>
    </w:p>
  </w:footnote>
  <w:footnote w:id="8">
    <w:p w14:paraId="6AEF49A5" w14:textId="2CB0D32A" w:rsidR="004B2DC5" w:rsidRPr="003B3347" w:rsidRDefault="004B2DC5">
      <w:pPr>
        <w:pStyle w:val="FootnoteText"/>
      </w:pPr>
      <w:ins w:id="451" w:author="Luis Gerardo Gonzalez Morales" w:date="2019-02-13T19:09:00Z">
        <w:r>
          <w:rPr>
            <w:rStyle w:val="FootnoteReference"/>
          </w:rPr>
          <w:footnoteRef/>
        </w:r>
        <w:r>
          <w:t xml:space="preserve"> In approximately 78 percent of </w:t>
        </w:r>
      </w:ins>
      <w:ins w:id="452" w:author="Luis Gerardo Gonzalez Morales" w:date="2019-02-13T19:10:00Z">
        <w:r>
          <w:t xml:space="preserve">those </w:t>
        </w:r>
      </w:ins>
      <w:ins w:id="453" w:author="Luis Gerardo Gonzalez Morales" w:date="2019-02-13T19:09:00Z">
        <w:r>
          <w:t xml:space="preserve">countries that publish </w:t>
        </w:r>
      </w:ins>
      <w:ins w:id="454" w:author="Luis Gerardo Gonzalez Morales" w:date="2019-02-13T19:10:00Z">
        <w:r>
          <w:t xml:space="preserve">it, the release calendar </w:t>
        </w:r>
      </w:ins>
      <w:ins w:id="455" w:author="Luis Gerardo Gonzalez Morales" w:date="2019-02-13T19:11:00Z">
        <w:r>
          <w:t>covers</w:t>
        </w:r>
      </w:ins>
      <w:ins w:id="456" w:author="Luis Gerardo Gonzalez Morales" w:date="2019-02-13T19:10:00Z">
        <w:r>
          <w:t xml:space="preserve"> a time span of 4 to 12 months.  </w:t>
        </w:r>
      </w:ins>
      <w:ins w:id="457" w:author="Luis Gerardo Gonzalez Morales" w:date="2019-02-13T19:11:00Z">
        <w:r>
          <w:t xml:space="preserve">However, the calendar </w:t>
        </w:r>
      </w:ins>
      <w:ins w:id="458" w:author="Luis Gerardo Gonzalez Morales" w:date="2019-02-13T19:12:00Z">
        <w:r>
          <w:t>is adjusted at least once a year in almost half of the countries that</w:t>
        </w:r>
      </w:ins>
      <w:ins w:id="459" w:author="Luis Gerardo Gonzalez Morales" w:date="2019-02-13T19:13:00Z">
        <w:r>
          <w:t xml:space="preserve"> have one</w:t>
        </w:r>
      </w:ins>
      <w:ins w:id="460" w:author="Luis Gerardo Gonzalez Morales" w:date="2019-02-13T19:12:00Z">
        <w:r>
          <w:t>.</w:t>
        </w:r>
      </w:ins>
    </w:p>
  </w:footnote>
  <w:footnote w:id="9">
    <w:p w14:paraId="7F15BCA1" w14:textId="16EB305C" w:rsidR="004B2DC5" w:rsidRPr="003B3347" w:rsidRDefault="004B2DC5">
      <w:pPr>
        <w:pStyle w:val="FootnoteText"/>
      </w:pPr>
      <w:ins w:id="633" w:author="Luis Gerardo Gonzalez Morales" w:date="2019-02-13T19:22:00Z">
        <w:r>
          <w:rPr>
            <w:rStyle w:val="FootnoteReference"/>
          </w:rPr>
          <w:footnoteRef/>
        </w:r>
        <w:r>
          <w:t xml:space="preserve"> </w:t>
        </w:r>
      </w:ins>
      <w:moveToRangeStart w:id="634" w:author="Luis Gerardo Gonzalez Morales" w:date="2019-02-13T19:22:00Z" w:name="move978195"/>
      <w:del w:id="635" w:author="Luis Gerardo Gonzalez Morales" w:date="2019-02-13T19:23:00Z">
        <w:r w:rsidRPr="00070408" w:rsidDel="00070408">
          <w:delText>In t</w:delText>
        </w:r>
      </w:del>
      <w:ins w:id="636" w:author="Luis Gerardo Gonzalez Morales" w:date="2019-02-13T19:23:00Z">
        <w:r>
          <w:t>T</w:t>
        </w:r>
      </w:ins>
      <w:r w:rsidRPr="00070408">
        <w:t xml:space="preserve">he 2012 questionnaire </w:t>
      </w:r>
      <w:del w:id="637" w:author="Luis Gerardo Gonzalez Morales" w:date="2019-02-13T19:23:00Z">
        <w:r w:rsidRPr="00070408" w:rsidDel="00070408">
          <w:delText xml:space="preserve">these questions </w:delText>
        </w:r>
      </w:del>
      <w:r w:rsidRPr="00070408">
        <w:t xml:space="preserve">yielded contradictory results regarding pre-release, with eighty </w:t>
      </w:r>
      <w:del w:id="638" w:author="Luis Gerardo Gonzalez Morales" w:date="2019-02-13T20:59:00Z">
        <w:r w:rsidRPr="00070408" w:rsidDel="00D83CAF">
          <w:delText>per cent</w:delText>
        </w:r>
      </w:del>
      <w:ins w:id="639" w:author="Luis Gerardo Gonzalez Morales" w:date="2019-02-13T20:59:00Z">
        <w:r>
          <w:t>percent</w:t>
        </w:r>
      </w:ins>
      <w:r w:rsidRPr="00070408">
        <w:t xml:space="preserve"> stating statistics were made available to all users at the same time and then two-thirds also confirming that government departments were given access to statistics prior to release.</w:t>
      </w:r>
      <w:moveToRangeEnd w:id="634"/>
    </w:p>
  </w:footnote>
  <w:footnote w:id="10">
    <w:p w14:paraId="2148F0B9" w14:textId="3B1224FF" w:rsidR="004B2DC5" w:rsidRPr="00EA68C6" w:rsidDel="00515208" w:rsidRDefault="004B2DC5">
      <w:pPr>
        <w:pStyle w:val="FootnoteText"/>
        <w:rPr>
          <w:del w:id="693" w:author="Luis Gerardo Gonzalez Morales" w:date="2019-02-13T19:33:00Z"/>
        </w:rPr>
      </w:pPr>
      <w:del w:id="694" w:author="Luis Gerardo Gonzalez Morales" w:date="2019-02-13T19:33:00Z">
        <w:r w:rsidRPr="00EA68C6" w:rsidDel="00515208">
          <w:rPr>
            <w:rStyle w:val="FootnoteReference"/>
            <w:sz w:val="22"/>
            <w:szCs w:val="22"/>
          </w:rPr>
          <w:footnoteRef/>
        </w:r>
        <w:r w:rsidRPr="00EA68C6" w:rsidDel="00515208">
          <w:rPr>
            <w:rStyle w:val="FootnoteReference"/>
            <w:sz w:val="22"/>
            <w:szCs w:val="22"/>
          </w:rPr>
          <w:delText xml:space="preserve"> </w:delText>
        </w:r>
        <w:r w:rsidRPr="00EA68C6" w:rsidDel="00515208">
          <w:rPr>
            <w:rFonts w:asciiTheme="majorBidi" w:hAnsiTheme="majorBidi" w:cstheme="majorBidi"/>
            <w:sz w:val="16"/>
            <w:szCs w:val="16"/>
            <w:lang w:val="en-US"/>
          </w:rPr>
          <w:delText xml:space="preserve">If aggregates and/or microdata are available online, under what conditions is access available? </w:delText>
        </w:r>
        <w:r w:rsidDel="00515208">
          <w:rPr>
            <w:rFonts w:asciiTheme="majorBidi" w:hAnsiTheme="majorBidi" w:cstheme="majorBidi"/>
            <w:sz w:val="16"/>
            <w:szCs w:val="16"/>
            <w:lang w:val="en-US"/>
          </w:rPr>
          <w:delText>a</w:delText>
        </w:r>
        <w:r w:rsidRPr="00EA68C6" w:rsidDel="00515208">
          <w:rPr>
            <w:rFonts w:asciiTheme="majorBidi" w:hAnsiTheme="majorBidi" w:cstheme="majorBidi"/>
            <w:sz w:val="16"/>
            <w:szCs w:val="16"/>
            <w:lang w:val="en-US"/>
          </w:rPr>
          <w:delText>) Data can be accessed…?, b) Anonymized microdata data and aggregates can be re-distributed…?, c) Derivative works based on the data can be distributed…?</w:delText>
        </w:r>
      </w:del>
    </w:p>
  </w:footnote>
  <w:footnote w:id="11">
    <w:p w14:paraId="00A451A2" w14:textId="41EF0851" w:rsidR="004B2DC5" w:rsidDel="00496E67" w:rsidRDefault="004B2DC5" w:rsidP="004972B3">
      <w:pPr>
        <w:widowControl w:val="0"/>
        <w:autoSpaceDE w:val="0"/>
        <w:autoSpaceDN w:val="0"/>
        <w:adjustRightInd w:val="0"/>
        <w:spacing w:after="0" w:line="240" w:lineRule="auto"/>
        <w:contextualSpacing/>
        <w:rPr>
          <w:del w:id="789" w:author="Luis Gerardo Gonzalez Morales" w:date="2019-02-13T19:50:00Z"/>
          <w:rFonts w:ascii="Times" w:hAnsi="Times" w:cs="Times"/>
          <w:sz w:val="24"/>
          <w:szCs w:val="24"/>
          <w:lang w:val="en-US"/>
        </w:rPr>
      </w:pPr>
      <w:del w:id="790" w:author="Luis Gerardo Gonzalez Morales" w:date="2019-02-13T19:50:00Z">
        <w:r w:rsidDel="00496E67">
          <w:rPr>
            <w:rStyle w:val="FootnoteReference"/>
          </w:rPr>
          <w:footnoteRef/>
        </w:r>
        <w:r w:rsidDel="00496E67">
          <w:delText xml:space="preserve"> </w:delText>
        </w:r>
        <w:r w:rsidDel="00496E67">
          <w:rPr>
            <w:rFonts w:asciiTheme="majorBidi" w:hAnsiTheme="majorBidi" w:cstheme="majorBidi"/>
            <w:sz w:val="16"/>
            <w:szCs w:val="16"/>
            <w:lang w:val="en-US"/>
          </w:rPr>
          <w:delText>FPOS Principle 2: “</w:delText>
        </w:r>
        <w:r w:rsidRPr="004972B3" w:rsidDel="00496E67">
          <w:rPr>
            <w:rFonts w:asciiTheme="majorBidi" w:hAnsiTheme="majorBidi" w:cstheme="majorBidi"/>
            <w:sz w:val="16"/>
            <w:szCs w:val="16"/>
            <w:lang w:val="en-US"/>
          </w:rPr>
          <w:delText>To retain trust in official statistics, the statistical agencies need to decide according to strictly professional considerations, including scientific principles and professional ethics, on the methods and procedures for the collection, processing, storage and pr</w:delText>
        </w:r>
        <w:r w:rsidDel="00496E67">
          <w:rPr>
            <w:rFonts w:asciiTheme="majorBidi" w:hAnsiTheme="majorBidi" w:cstheme="majorBidi"/>
            <w:sz w:val="16"/>
            <w:szCs w:val="16"/>
            <w:lang w:val="en-US"/>
          </w:rPr>
          <w:delText>esentation of statistical data.</w:delText>
        </w:r>
        <w:r w:rsidRPr="00884D21" w:rsidDel="00496E67">
          <w:rPr>
            <w:rFonts w:asciiTheme="majorBidi" w:hAnsiTheme="majorBidi" w:cstheme="majorBidi"/>
            <w:sz w:val="16"/>
            <w:szCs w:val="16"/>
            <w:lang w:val="en-US"/>
          </w:rPr>
          <w:delText>”</w:delText>
        </w:r>
        <w:r w:rsidDel="00496E67">
          <w:rPr>
            <w:rFonts w:ascii="Arial" w:hAnsi="Arial" w:cs="Arial"/>
            <w:i/>
            <w:iCs/>
            <w:color w:val="343434"/>
            <w:sz w:val="24"/>
            <w:szCs w:val="24"/>
            <w:lang w:val="en-US"/>
          </w:rPr>
          <w:delText xml:space="preserve"> </w:delText>
        </w:r>
      </w:del>
    </w:p>
    <w:p w14:paraId="2CB2C2D2" w14:textId="596B3385" w:rsidR="004B2DC5" w:rsidRPr="004972B3" w:rsidDel="00496E67" w:rsidRDefault="004B2DC5">
      <w:pPr>
        <w:pStyle w:val="FootnoteText"/>
        <w:rPr>
          <w:del w:id="791" w:author="Luis Gerardo Gonzalez Morales" w:date="2019-02-13T19:50:00Z"/>
          <w:lang w:val="en-US"/>
        </w:rPr>
      </w:pPr>
    </w:p>
  </w:footnote>
  <w:footnote w:id="12">
    <w:p w14:paraId="70AA6B99" w14:textId="6777B8A0" w:rsidR="004B2DC5" w:rsidRPr="003915CF" w:rsidDel="003B3347" w:rsidRDefault="004B2DC5">
      <w:pPr>
        <w:pStyle w:val="FootnoteText"/>
        <w:rPr>
          <w:del w:id="1152" w:author="Luis Gerardo Gonzalez Morales" w:date="2019-02-13T20:50:00Z"/>
          <w:lang w:val="en-US"/>
        </w:rPr>
      </w:pPr>
      <w:del w:id="1153" w:author="Luis Gerardo Gonzalez Morales" w:date="2019-02-13T20:50:00Z">
        <w:r w:rsidDel="003B3347">
          <w:rPr>
            <w:rStyle w:val="FootnoteReference"/>
          </w:rPr>
          <w:footnoteRef/>
        </w:r>
        <w:r w:rsidDel="003B3347">
          <w:delText xml:space="preserve"> </w:delText>
        </w:r>
        <w:r w:rsidDel="003B3347">
          <w:rPr>
            <w:rFonts w:asciiTheme="majorBidi" w:hAnsiTheme="majorBidi" w:cstheme="majorBidi"/>
            <w:sz w:val="16"/>
            <w:szCs w:val="16"/>
            <w:lang w:val="en-US"/>
          </w:rPr>
          <w:delText>FPOS Principle 3: “</w:delText>
        </w:r>
        <w:r w:rsidRPr="003915CF" w:rsidDel="003B3347">
          <w:rPr>
            <w:rFonts w:asciiTheme="majorBidi" w:hAnsiTheme="majorBidi" w:cstheme="majorBidi"/>
            <w:sz w:val="16"/>
            <w:szCs w:val="16"/>
            <w:lang w:val="en-US"/>
          </w:rPr>
          <w:delText>To facilitate a correct interpretation of the data, the statistical agencies are to present information according to scientific standards on the sources, methods an</w:delText>
        </w:r>
        <w:r w:rsidDel="003B3347">
          <w:rPr>
            <w:rFonts w:asciiTheme="majorBidi" w:hAnsiTheme="majorBidi" w:cstheme="majorBidi"/>
            <w:sz w:val="16"/>
            <w:szCs w:val="16"/>
            <w:lang w:val="en-US"/>
          </w:rPr>
          <w:delText>d procedures of the statistics.</w:delText>
        </w:r>
        <w:r w:rsidRPr="00884D21" w:rsidDel="003B3347">
          <w:rPr>
            <w:rFonts w:asciiTheme="majorBidi" w:hAnsiTheme="majorBidi" w:cstheme="majorBidi"/>
            <w:sz w:val="16"/>
            <w:szCs w:val="16"/>
            <w:lang w:val="en-US"/>
          </w:rPr>
          <w:delText>”</w:delText>
        </w:r>
      </w:del>
    </w:p>
  </w:footnote>
  <w:footnote w:id="13">
    <w:p w14:paraId="53C4B148" w14:textId="08C5C18E" w:rsidR="004B2DC5" w:rsidRPr="003915CF" w:rsidDel="00E20788" w:rsidRDefault="004B2DC5">
      <w:pPr>
        <w:pStyle w:val="FootnoteText"/>
        <w:rPr>
          <w:del w:id="1683" w:author="Luis Gerardo Gonzalez Morales" w:date="2019-02-14T05:29:00Z"/>
          <w:lang w:val="en-US"/>
        </w:rPr>
      </w:pPr>
      <w:del w:id="1684" w:author="Luis Gerardo Gonzalez Morales" w:date="2019-02-14T05:29:00Z">
        <w:r w:rsidDel="00E20788">
          <w:rPr>
            <w:rStyle w:val="FootnoteReference"/>
          </w:rPr>
          <w:footnoteRef/>
        </w:r>
        <w:r w:rsidDel="00E20788">
          <w:delText xml:space="preserve"> </w:delText>
        </w:r>
        <w:bookmarkStart w:id="1685" w:name="_Hlk1014548"/>
        <w:r w:rsidDel="00E20788">
          <w:rPr>
            <w:rFonts w:asciiTheme="majorBidi" w:hAnsiTheme="majorBidi" w:cstheme="majorBidi"/>
            <w:sz w:val="16"/>
            <w:szCs w:val="16"/>
            <w:lang w:val="en-US"/>
          </w:rPr>
          <w:delText>FPOS Principle 4: “</w:delText>
        </w:r>
        <w:r w:rsidRPr="00E30737" w:rsidDel="00E20788">
          <w:rPr>
            <w:rFonts w:asciiTheme="majorBidi" w:hAnsiTheme="majorBidi" w:cstheme="majorBidi"/>
            <w:sz w:val="16"/>
            <w:szCs w:val="16"/>
            <w:lang w:val="en-US"/>
          </w:rPr>
          <w:delText>The statistical agencies are entitled to comment on erroneous interpret</w:delText>
        </w:r>
        <w:r w:rsidDel="00E20788">
          <w:rPr>
            <w:rFonts w:asciiTheme="majorBidi" w:hAnsiTheme="majorBidi" w:cstheme="majorBidi"/>
            <w:sz w:val="16"/>
            <w:szCs w:val="16"/>
            <w:lang w:val="en-US"/>
          </w:rPr>
          <w:delText>ation and misuse of statistics.</w:delText>
        </w:r>
        <w:bookmarkEnd w:id="1685"/>
        <w:r w:rsidRPr="00884D21" w:rsidDel="00E20788">
          <w:rPr>
            <w:rFonts w:asciiTheme="majorBidi" w:hAnsiTheme="majorBidi" w:cstheme="majorBidi"/>
            <w:sz w:val="16"/>
            <w:szCs w:val="16"/>
            <w:lang w:val="en-US"/>
          </w:rPr>
          <w:delText>”</w:delText>
        </w:r>
      </w:del>
    </w:p>
  </w:footnote>
  <w:footnote w:id="14">
    <w:p w14:paraId="53B38159" w14:textId="4505560A" w:rsidR="004B2DC5" w:rsidRPr="00E30737" w:rsidDel="00717968" w:rsidRDefault="004B2DC5" w:rsidP="00E30737">
      <w:pPr>
        <w:pStyle w:val="FootnoteText"/>
        <w:rPr>
          <w:del w:id="1979" w:author="Luis Gerardo Gonzalez Morales" w:date="2019-02-14T06:02:00Z"/>
          <w:rFonts w:asciiTheme="majorBidi" w:hAnsiTheme="majorBidi" w:cstheme="majorBidi"/>
          <w:sz w:val="16"/>
          <w:szCs w:val="16"/>
          <w:lang w:val="en-US"/>
        </w:rPr>
      </w:pPr>
      <w:del w:id="1980" w:author="Luis Gerardo Gonzalez Morales" w:date="2019-02-14T06:02:00Z">
        <w:r w:rsidDel="00717968">
          <w:rPr>
            <w:rStyle w:val="FootnoteReference"/>
          </w:rPr>
          <w:footnoteRef/>
        </w:r>
        <w:r w:rsidDel="00717968">
          <w:delText xml:space="preserve"> </w:delText>
        </w:r>
        <w:r w:rsidDel="00717968">
          <w:rPr>
            <w:rFonts w:asciiTheme="majorBidi" w:hAnsiTheme="majorBidi" w:cstheme="majorBidi"/>
            <w:sz w:val="16"/>
            <w:szCs w:val="16"/>
            <w:lang w:val="en-US"/>
          </w:rPr>
          <w:delText>FPOS Principle 5: “</w:delText>
        </w:r>
        <w:r w:rsidRPr="00E30737" w:rsidDel="00717968">
          <w:rPr>
            <w:rFonts w:asciiTheme="majorBidi" w:hAnsiTheme="majorBidi" w:cstheme="majorBidi"/>
            <w:sz w:val="16"/>
            <w:szCs w:val="16"/>
            <w:lang w:val="en-US"/>
          </w:rPr>
          <w:delText xml:space="preserve">Data for statistical purposes may be drawn from all types of sources, be they statistical surveys or administrative records. Statistical agencies are to choose the </w:delText>
        </w:r>
        <w:r w:rsidDel="00717968">
          <w:rPr>
            <w:rFonts w:asciiTheme="majorBidi" w:hAnsiTheme="majorBidi" w:cstheme="majorBidi"/>
            <w:sz w:val="16"/>
            <w:szCs w:val="16"/>
            <w:lang w:val="en-US"/>
          </w:rPr>
          <w:delText xml:space="preserve">source with </w:delText>
        </w:r>
        <w:r w:rsidRPr="00E30737" w:rsidDel="00717968">
          <w:rPr>
            <w:rFonts w:asciiTheme="majorBidi" w:hAnsiTheme="majorBidi" w:cstheme="majorBidi"/>
            <w:sz w:val="16"/>
            <w:szCs w:val="16"/>
            <w:lang w:val="en-US"/>
          </w:rPr>
          <w:delText>regard to quality, timeliness, costs and the burden on respondents</w:delText>
        </w:r>
        <w:r w:rsidDel="00717968">
          <w:rPr>
            <w:rFonts w:asciiTheme="majorBidi" w:hAnsiTheme="majorBidi" w:cstheme="majorBidi"/>
            <w:sz w:val="16"/>
            <w:szCs w:val="16"/>
            <w:lang w:val="en-US"/>
          </w:rPr>
          <w:delText>.</w:delText>
        </w:r>
        <w:r w:rsidRPr="00884D21" w:rsidDel="00717968">
          <w:rPr>
            <w:rFonts w:asciiTheme="majorBidi" w:hAnsiTheme="majorBidi" w:cstheme="majorBidi"/>
            <w:sz w:val="16"/>
            <w:szCs w:val="16"/>
            <w:lang w:val="en-US"/>
          </w:rPr>
          <w:delText>”</w:delText>
        </w:r>
      </w:del>
    </w:p>
    <w:p w14:paraId="6723D4EF" w14:textId="51C0A9E4" w:rsidR="004B2DC5" w:rsidRPr="00E30737" w:rsidDel="00717968" w:rsidRDefault="004B2DC5">
      <w:pPr>
        <w:pStyle w:val="FootnoteText"/>
        <w:rPr>
          <w:del w:id="1981" w:author="Luis Gerardo Gonzalez Morales" w:date="2019-02-14T06:02:00Z"/>
          <w:lang w:val="en-US"/>
        </w:rPr>
      </w:pPr>
    </w:p>
  </w:footnote>
  <w:footnote w:id="15">
    <w:p w14:paraId="64E22BA4" w14:textId="77777777" w:rsidR="004B2DC5" w:rsidRPr="00E30737" w:rsidDel="00D13511" w:rsidRDefault="004B2DC5">
      <w:pPr>
        <w:pStyle w:val="FootnoteText"/>
        <w:rPr>
          <w:del w:id="2402" w:author="Luis Gerardo Gonzalez Morales" w:date="2019-02-14T15:51:00Z"/>
          <w:lang w:val="en-US"/>
        </w:rPr>
      </w:pPr>
      <w:del w:id="2403" w:author="Luis Gerardo Gonzalez Morales" w:date="2019-02-14T15:51:00Z">
        <w:r w:rsidDel="00D13511">
          <w:rPr>
            <w:rStyle w:val="FootnoteReference"/>
          </w:rPr>
          <w:footnoteRef/>
        </w:r>
        <w:r w:rsidDel="00D13511">
          <w:delText xml:space="preserve"> </w:delText>
        </w:r>
        <w:r w:rsidDel="00D13511">
          <w:rPr>
            <w:rFonts w:asciiTheme="majorBidi" w:hAnsiTheme="majorBidi" w:cstheme="majorBidi"/>
            <w:sz w:val="16"/>
            <w:szCs w:val="16"/>
            <w:lang w:val="en-US"/>
          </w:rPr>
          <w:delText>FPOS Principle 6: “</w:delText>
        </w:r>
        <w:r w:rsidRPr="00E30737" w:rsidDel="00D13511">
          <w:rPr>
            <w:rFonts w:asciiTheme="majorBidi" w:hAnsiTheme="majorBidi" w:cstheme="majorBidi"/>
            <w:sz w:val="16"/>
            <w:szCs w:val="16"/>
            <w:lang w:val="en-US"/>
          </w:rPr>
          <w:delText>Individual data collected by statistical agencies for statistical compilation, whether they refer to natural or legal persons, are to be strictly confidential and used exclusive</w:delText>
        </w:r>
        <w:r w:rsidDel="00D13511">
          <w:rPr>
            <w:rFonts w:asciiTheme="majorBidi" w:hAnsiTheme="majorBidi" w:cstheme="majorBidi"/>
            <w:sz w:val="16"/>
            <w:szCs w:val="16"/>
            <w:lang w:val="en-US"/>
          </w:rPr>
          <w:delText>ly for statistical purposes.</w:delText>
        </w:r>
        <w:r w:rsidRPr="00884D21" w:rsidDel="00D13511">
          <w:rPr>
            <w:rFonts w:asciiTheme="majorBidi" w:hAnsiTheme="majorBidi" w:cstheme="majorBidi"/>
            <w:sz w:val="16"/>
            <w:szCs w:val="16"/>
            <w:lang w:val="en-US"/>
          </w:rPr>
          <w:delText>”</w:delText>
        </w:r>
      </w:del>
    </w:p>
  </w:footnote>
  <w:footnote w:id="16">
    <w:p w14:paraId="0108C126" w14:textId="0602F409" w:rsidR="004B2DC5" w:rsidRPr="00E30737" w:rsidRDefault="004B2DC5">
      <w:pPr>
        <w:pStyle w:val="FootnoteText"/>
        <w:rPr>
          <w:lang w:val="en-US"/>
        </w:rPr>
      </w:pPr>
      <w:del w:id="2583" w:author="Luis Gerardo Gonzalez Morales" w:date="2019-02-14T17:24:00Z">
        <w:r w:rsidDel="00D31A78">
          <w:rPr>
            <w:rStyle w:val="FootnoteReference"/>
          </w:rPr>
          <w:footnoteRef/>
        </w:r>
        <w:r w:rsidDel="00D31A78">
          <w:delText xml:space="preserve"> </w:delText>
        </w:r>
        <w:r w:rsidDel="00D31A78">
          <w:rPr>
            <w:rFonts w:asciiTheme="majorBidi" w:hAnsiTheme="majorBidi" w:cstheme="majorBidi"/>
            <w:sz w:val="16"/>
            <w:szCs w:val="16"/>
            <w:lang w:val="en-US"/>
          </w:rPr>
          <w:delText>FPOS Principle 6: “</w:delText>
        </w:r>
        <w:r w:rsidRPr="00E30737" w:rsidDel="00D31A78">
          <w:rPr>
            <w:rFonts w:asciiTheme="majorBidi" w:hAnsiTheme="majorBidi" w:cstheme="majorBidi"/>
            <w:sz w:val="16"/>
            <w:szCs w:val="16"/>
            <w:lang w:val="en-US"/>
          </w:rPr>
          <w:delText>Individual data collected by statistical agencies for statistical compilation, whether they refer to na</w:delText>
        </w:r>
      </w:del>
    </w:p>
  </w:footnote>
  <w:footnote w:id="17">
    <w:p w14:paraId="6EA41040" w14:textId="76C12CC8" w:rsidR="004B2DC5" w:rsidRPr="00E30737" w:rsidDel="00633E5B" w:rsidRDefault="004B2DC5">
      <w:pPr>
        <w:pStyle w:val="FootnoteText"/>
        <w:rPr>
          <w:del w:id="3118" w:author="Luis Gerardo Gonzalez Morales" w:date="2019-02-17T09:40:00Z"/>
          <w:moveFrom w:id="3119" w:author="Luis Gerardo Gonzalez Morales" w:date="2019-02-17T09:40:00Z"/>
          <w:lang w:val="en-US"/>
        </w:rPr>
      </w:pPr>
      <w:moveFromRangeStart w:id="3120" w:author="Luis Gerardo Gonzalez Morales" w:date="2019-02-17T09:40:00Z" w:name="move1288862"/>
      <w:moveFrom w:id="3121" w:author="Luis Gerardo Gonzalez Morales" w:date="2019-02-17T09:40:00Z">
        <w:del w:id="3122" w:author="Luis Gerardo Gonzalez Morales" w:date="2019-02-17T09:40:00Z">
          <w:r w:rsidRPr="00E30737" w:rsidDel="00633E5B">
            <w:rPr>
              <w:rFonts w:asciiTheme="majorBidi" w:hAnsiTheme="majorBidi" w:cstheme="majorBidi"/>
              <w:sz w:val="16"/>
              <w:szCs w:val="16"/>
              <w:lang w:val="en-US"/>
            </w:rPr>
            <w:delText>tural or legal persons, are to be strictly confidential and used exclusive</w:delText>
          </w:r>
          <w:r w:rsidDel="00633E5B">
            <w:rPr>
              <w:rFonts w:asciiTheme="majorBidi" w:hAnsiTheme="majorBidi" w:cstheme="majorBidi"/>
              <w:sz w:val="16"/>
              <w:szCs w:val="16"/>
              <w:lang w:val="en-US"/>
            </w:rPr>
            <w:delText>ly for statistical purposes.</w:delText>
          </w:r>
          <w:r w:rsidRPr="00884D21" w:rsidDel="00633E5B">
            <w:rPr>
              <w:rFonts w:asciiTheme="majorBidi" w:hAnsiTheme="majorBidi" w:cstheme="majorBidi"/>
              <w:sz w:val="16"/>
              <w:szCs w:val="16"/>
              <w:lang w:val="en-US"/>
            </w:rPr>
            <w:delText>”</w:delText>
          </w:r>
        </w:del>
      </w:moveFrom>
    </w:p>
    <w:p w14:paraId="0161E535" w14:textId="079C664C" w:rsidR="004B2DC5" w:rsidRPr="00E30737" w:rsidDel="00633E5B" w:rsidRDefault="004B2DC5">
      <w:pPr>
        <w:pStyle w:val="FootnoteText"/>
        <w:rPr>
          <w:del w:id="3123" w:author="Luis Gerardo Gonzalez Morales" w:date="2019-02-17T09:40:00Z"/>
          <w:lang w:val="en-US"/>
        </w:rPr>
      </w:pPr>
      <w:moveFrom w:id="3124" w:author="Luis Gerardo Gonzalez Morales" w:date="2019-02-17T09:40:00Z">
        <w:del w:id="3125" w:author="Luis Gerardo Gonzalez Morales" w:date="2019-02-17T09:40:00Z">
          <w:r w:rsidRPr="00E30737" w:rsidDel="00633E5B">
            <w:rPr>
              <w:rFonts w:asciiTheme="majorBidi" w:hAnsiTheme="majorBidi" w:cstheme="majorBidi"/>
              <w:sz w:val="16"/>
              <w:szCs w:val="16"/>
              <w:lang w:val="en-US"/>
            </w:rPr>
            <w:delText>nsistency and efficiency in the statistica</w:delText>
          </w:r>
          <w:r w:rsidDel="00633E5B">
            <w:rPr>
              <w:rFonts w:asciiTheme="majorBidi" w:hAnsiTheme="majorBidi" w:cstheme="majorBidi"/>
              <w:sz w:val="16"/>
              <w:szCs w:val="16"/>
              <w:lang w:val="en-US"/>
            </w:rPr>
            <w:delText>l system</w:delText>
          </w:r>
        </w:del>
      </w:moveFrom>
      <w:moveFromRangeEnd w:id="3120"/>
      <w:del w:id="3126" w:author="Luis Gerardo Gonzalez Morales" w:date="2019-02-17T09:40:00Z">
        <w:r w:rsidDel="00633E5B">
          <w:rPr>
            <w:rFonts w:asciiTheme="majorBidi" w:hAnsiTheme="majorBidi" w:cstheme="majorBidi"/>
            <w:sz w:val="16"/>
            <w:szCs w:val="16"/>
            <w:lang w:val="en-US"/>
          </w:rPr>
          <w:delText>.</w:delText>
        </w:r>
        <w:r w:rsidRPr="00E30737" w:rsidDel="00633E5B">
          <w:rPr>
            <w:rFonts w:asciiTheme="majorBidi" w:hAnsiTheme="majorBidi" w:cstheme="majorBidi"/>
            <w:sz w:val="16"/>
            <w:szCs w:val="16"/>
            <w:lang w:val="en-US"/>
          </w:rPr>
          <w:delText>”</w:delText>
        </w:r>
      </w:del>
    </w:p>
  </w:footnote>
  <w:footnote w:id="18">
    <w:p w14:paraId="4B71720E" w14:textId="2732C0B4" w:rsidR="004B2DC5" w:rsidRPr="00E30737" w:rsidDel="0015342A" w:rsidRDefault="004B2DC5">
      <w:pPr>
        <w:pStyle w:val="FootnoteText"/>
        <w:rPr>
          <w:del w:id="3535" w:author="Luis Gerardo Gonzalez Morales" w:date="2019-02-17T10:14:00Z"/>
          <w:lang w:val="en-US"/>
        </w:rPr>
      </w:pPr>
      <w:del w:id="3536" w:author="Luis Gerardo Gonzalez Morales" w:date="2019-02-17T10:14:00Z">
        <w:r w:rsidDel="0015342A">
          <w:rPr>
            <w:rStyle w:val="FootnoteReference"/>
          </w:rPr>
          <w:footnoteRef/>
        </w:r>
        <w:r w:rsidDel="0015342A">
          <w:delText xml:space="preserve"> </w:delText>
        </w:r>
        <w:r w:rsidDel="0015342A">
          <w:rPr>
            <w:rFonts w:asciiTheme="majorBidi" w:hAnsiTheme="majorBidi" w:cstheme="majorBidi"/>
            <w:sz w:val="16"/>
            <w:szCs w:val="16"/>
            <w:lang w:val="en-US"/>
          </w:rPr>
          <w:delText>FPOS Principle 9: “</w:delText>
        </w:r>
        <w:r w:rsidRPr="00E30737" w:rsidDel="0015342A">
          <w:rPr>
            <w:rFonts w:asciiTheme="majorBidi" w:hAnsiTheme="majorBidi" w:cstheme="majorBidi"/>
            <w:sz w:val="16"/>
            <w:szCs w:val="16"/>
            <w:lang w:val="en-US"/>
          </w:rPr>
          <w:delText xml:space="preserve">The use by statistical agencies in each country of international concepts, classifications and methods promotes the consistency and efficiency of statistical </w:delText>
        </w:r>
        <w:r w:rsidDel="0015342A">
          <w:rPr>
            <w:rFonts w:asciiTheme="majorBidi" w:hAnsiTheme="majorBidi" w:cstheme="majorBidi"/>
            <w:sz w:val="16"/>
            <w:szCs w:val="16"/>
            <w:lang w:val="en-US"/>
          </w:rPr>
          <w:delText>systems at all official levels.</w:delText>
        </w:r>
        <w:r w:rsidRPr="00E30737" w:rsidDel="0015342A">
          <w:rPr>
            <w:rFonts w:asciiTheme="majorBidi" w:hAnsiTheme="majorBidi" w:cstheme="majorBidi"/>
            <w:sz w:val="16"/>
            <w:szCs w:val="16"/>
            <w:lang w:val="en-US"/>
          </w:rPr>
          <w:delText>”</w:delText>
        </w:r>
      </w:del>
    </w:p>
  </w:footnote>
  <w:footnote w:id="19">
    <w:p w14:paraId="2DAC3676" w14:textId="1ED7B978" w:rsidR="004B2DC5" w:rsidRPr="00D175ED" w:rsidDel="00752181" w:rsidRDefault="004B2DC5" w:rsidP="00D175ED">
      <w:pPr>
        <w:rPr>
          <w:del w:id="4156" w:author="Luis Gerardo Gonzalez Morales" w:date="2019-02-17T11:51:00Z"/>
          <w:rFonts w:asciiTheme="majorBidi" w:hAnsiTheme="majorBidi" w:cstheme="majorBidi"/>
          <w:sz w:val="16"/>
          <w:szCs w:val="16"/>
          <w:lang w:val="en-US"/>
        </w:rPr>
      </w:pPr>
      <w:del w:id="4157" w:author="Luis Gerardo Gonzalez Morales" w:date="2019-02-17T11:51:00Z">
        <w:r w:rsidDel="00752181">
          <w:rPr>
            <w:rStyle w:val="FootnoteReference"/>
          </w:rPr>
          <w:footnoteRef/>
        </w:r>
        <w:r w:rsidDel="00752181">
          <w:delText xml:space="preserve"> </w:delText>
        </w:r>
        <w:r w:rsidDel="00752181">
          <w:rPr>
            <w:rFonts w:asciiTheme="majorBidi" w:hAnsiTheme="majorBidi" w:cstheme="majorBidi"/>
            <w:sz w:val="16"/>
            <w:szCs w:val="16"/>
            <w:lang w:val="en-US"/>
          </w:rPr>
          <w:delText>FPOS Principle 10: “</w:delText>
        </w:r>
        <w:r w:rsidRPr="00D175ED" w:rsidDel="00752181">
          <w:rPr>
            <w:rFonts w:asciiTheme="majorBidi" w:hAnsiTheme="majorBidi" w:cstheme="majorBidi"/>
            <w:sz w:val="16"/>
            <w:szCs w:val="16"/>
            <w:lang w:val="en-US"/>
          </w:rPr>
          <w:delText>Bilateral and multilateral cooperation in statistics contributes to the improvement of systems of offici</w:delText>
        </w:r>
        <w:r w:rsidDel="00752181">
          <w:rPr>
            <w:rFonts w:asciiTheme="majorBidi" w:hAnsiTheme="majorBidi" w:cstheme="majorBidi"/>
            <w:sz w:val="16"/>
            <w:szCs w:val="16"/>
            <w:lang w:val="en-US"/>
          </w:rPr>
          <w:delText>al statistics in all countries.”</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B286C"/>
    <w:multiLevelType w:val="hybridMultilevel"/>
    <w:tmpl w:val="BA9C84DC"/>
    <w:lvl w:ilvl="0" w:tplc="C64E175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AA02A6D"/>
    <w:multiLevelType w:val="hybridMultilevel"/>
    <w:tmpl w:val="90D242D4"/>
    <w:lvl w:ilvl="0" w:tplc="FFC493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816A74"/>
    <w:multiLevelType w:val="hybridMultilevel"/>
    <w:tmpl w:val="82961F54"/>
    <w:lvl w:ilvl="0" w:tplc="B1BAC2A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B314F6"/>
    <w:multiLevelType w:val="hybridMultilevel"/>
    <w:tmpl w:val="99804DD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0C202BF"/>
    <w:multiLevelType w:val="hybridMultilevel"/>
    <w:tmpl w:val="6D060310"/>
    <w:lvl w:ilvl="0" w:tplc="7D2A3A4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66711E9"/>
    <w:multiLevelType w:val="hybridMultilevel"/>
    <w:tmpl w:val="6CBAA1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is Gerardo Gonzalez Morales">
    <w15:presenceInfo w15:providerId="None" w15:userId="Luis Gerardo Gonzalez Morales"/>
  </w15:person>
  <w15:person w15:author="Heather Page">
    <w15:presenceInfo w15:providerId="None" w15:userId="Heather Page"/>
  </w15:person>
  <w15:person w15:author="Paul Pacheco">
    <w15:presenceInfo w15:providerId="AD" w15:userId="S-1-5-21-1266704185-1068072124-262303683-89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F38"/>
    <w:rsid w:val="00000776"/>
    <w:rsid w:val="000015F5"/>
    <w:rsid w:val="00001AF4"/>
    <w:rsid w:val="00001BBC"/>
    <w:rsid w:val="000021AC"/>
    <w:rsid w:val="000023AC"/>
    <w:rsid w:val="00002845"/>
    <w:rsid w:val="00002989"/>
    <w:rsid w:val="00002A57"/>
    <w:rsid w:val="00002AD4"/>
    <w:rsid w:val="00003114"/>
    <w:rsid w:val="00003ABF"/>
    <w:rsid w:val="00003F4E"/>
    <w:rsid w:val="00004649"/>
    <w:rsid w:val="0000492A"/>
    <w:rsid w:val="00004961"/>
    <w:rsid w:val="00005D40"/>
    <w:rsid w:val="00006806"/>
    <w:rsid w:val="00006ACA"/>
    <w:rsid w:val="000070E6"/>
    <w:rsid w:val="00007F08"/>
    <w:rsid w:val="0001042D"/>
    <w:rsid w:val="000105E4"/>
    <w:rsid w:val="00012095"/>
    <w:rsid w:val="000124CE"/>
    <w:rsid w:val="000131FA"/>
    <w:rsid w:val="00013713"/>
    <w:rsid w:val="000138EC"/>
    <w:rsid w:val="00013A81"/>
    <w:rsid w:val="00013C9F"/>
    <w:rsid w:val="00013E89"/>
    <w:rsid w:val="00014C86"/>
    <w:rsid w:val="00014CB3"/>
    <w:rsid w:val="00015065"/>
    <w:rsid w:val="000150F3"/>
    <w:rsid w:val="00015109"/>
    <w:rsid w:val="000158D6"/>
    <w:rsid w:val="00015C39"/>
    <w:rsid w:val="0001629A"/>
    <w:rsid w:val="000167C8"/>
    <w:rsid w:val="0001685D"/>
    <w:rsid w:val="00016E62"/>
    <w:rsid w:val="00016E89"/>
    <w:rsid w:val="00017011"/>
    <w:rsid w:val="000170A0"/>
    <w:rsid w:val="000178B9"/>
    <w:rsid w:val="00017A50"/>
    <w:rsid w:val="000201C6"/>
    <w:rsid w:val="000207CB"/>
    <w:rsid w:val="0002083A"/>
    <w:rsid w:val="00020FE5"/>
    <w:rsid w:val="00021016"/>
    <w:rsid w:val="000218B8"/>
    <w:rsid w:val="00021CD5"/>
    <w:rsid w:val="00022AA7"/>
    <w:rsid w:val="00022BD9"/>
    <w:rsid w:val="00022D78"/>
    <w:rsid w:val="0002317A"/>
    <w:rsid w:val="000237BE"/>
    <w:rsid w:val="00023F75"/>
    <w:rsid w:val="000241EA"/>
    <w:rsid w:val="00025F5C"/>
    <w:rsid w:val="00026B78"/>
    <w:rsid w:val="00027228"/>
    <w:rsid w:val="00027351"/>
    <w:rsid w:val="00027530"/>
    <w:rsid w:val="00027603"/>
    <w:rsid w:val="00027F47"/>
    <w:rsid w:val="00027F89"/>
    <w:rsid w:val="000301B0"/>
    <w:rsid w:val="000306DA"/>
    <w:rsid w:val="000310AA"/>
    <w:rsid w:val="00031796"/>
    <w:rsid w:val="00031A7E"/>
    <w:rsid w:val="0003290F"/>
    <w:rsid w:val="00034495"/>
    <w:rsid w:val="00035455"/>
    <w:rsid w:val="00035E76"/>
    <w:rsid w:val="00036682"/>
    <w:rsid w:val="00036BDF"/>
    <w:rsid w:val="000371BA"/>
    <w:rsid w:val="0003792D"/>
    <w:rsid w:val="00037CC0"/>
    <w:rsid w:val="0004007C"/>
    <w:rsid w:val="000409D7"/>
    <w:rsid w:val="00040F91"/>
    <w:rsid w:val="0004121F"/>
    <w:rsid w:val="000417CE"/>
    <w:rsid w:val="00042C5C"/>
    <w:rsid w:val="00042DE1"/>
    <w:rsid w:val="00042F17"/>
    <w:rsid w:val="00042F84"/>
    <w:rsid w:val="000437D2"/>
    <w:rsid w:val="00043BF8"/>
    <w:rsid w:val="00043C3E"/>
    <w:rsid w:val="0004462B"/>
    <w:rsid w:val="00044F40"/>
    <w:rsid w:val="00045025"/>
    <w:rsid w:val="00045C14"/>
    <w:rsid w:val="0004636E"/>
    <w:rsid w:val="00046AA0"/>
    <w:rsid w:val="00046CE2"/>
    <w:rsid w:val="00046D01"/>
    <w:rsid w:val="00047359"/>
    <w:rsid w:val="0004759A"/>
    <w:rsid w:val="00047B9B"/>
    <w:rsid w:val="00050A5E"/>
    <w:rsid w:val="00050BD2"/>
    <w:rsid w:val="00050C41"/>
    <w:rsid w:val="00051119"/>
    <w:rsid w:val="00051680"/>
    <w:rsid w:val="00051EBB"/>
    <w:rsid w:val="000520C8"/>
    <w:rsid w:val="000526DE"/>
    <w:rsid w:val="00052BE1"/>
    <w:rsid w:val="000531AE"/>
    <w:rsid w:val="00053218"/>
    <w:rsid w:val="00053651"/>
    <w:rsid w:val="0005417C"/>
    <w:rsid w:val="0005547A"/>
    <w:rsid w:val="0005597D"/>
    <w:rsid w:val="00055E26"/>
    <w:rsid w:val="00057209"/>
    <w:rsid w:val="00057A2A"/>
    <w:rsid w:val="00057A99"/>
    <w:rsid w:val="000602CB"/>
    <w:rsid w:val="00060326"/>
    <w:rsid w:val="00060751"/>
    <w:rsid w:val="00060F87"/>
    <w:rsid w:val="00061223"/>
    <w:rsid w:val="000614DD"/>
    <w:rsid w:val="00061CD3"/>
    <w:rsid w:val="00061D3E"/>
    <w:rsid w:val="00061DCC"/>
    <w:rsid w:val="00062B34"/>
    <w:rsid w:val="0006369D"/>
    <w:rsid w:val="00063F3B"/>
    <w:rsid w:val="00064E5F"/>
    <w:rsid w:val="00066069"/>
    <w:rsid w:val="000660A9"/>
    <w:rsid w:val="000662E4"/>
    <w:rsid w:val="000667FD"/>
    <w:rsid w:val="000669EB"/>
    <w:rsid w:val="00066D74"/>
    <w:rsid w:val="00066E72"/>
    <w:rsid w:val="00066FDD"/>
    <w:rsid w:val="0006727E"/>
    <w:rsid w:val="000676B2"/>
    <w:rsid w:val="00067796"/>
    <w:rsid w:val="000677BC"/>
    <w:rsid w:val="00070408"/>
    <w:rsid w:val="00070429"/>
    <w:rsid w:val="0007123C"/>
    <w:rsid w:val="00071E9A"/>
    <w:rsid w:val="00072220"/>
    <w:rsid w:val="00072528"/>
    <w:rsid w:val="00072D46"/>
    <w:rsid w:val="0007304A"/>
    <w:rsid w:val="000740EE"/>
    <w:rsid w:val="0007414C"/>
    <w:rsid w:val="00074667"/>
    <w:rsid w:val="000748B5"/>
    <w:rsid w:val="00074B67"/>
    <w:rsid w:val="00074C3A"/>
    <w:rsid w:val="00075A86"/>
    <w:rsid w:val="00075B75"/>
    <w:rsid w:val="00077013"/>
    <w:rsid w:val="000802B1"/>
    <w:rsid w:val="0008078C"/>
    <w:rsid w:val="00080986"/>
    <w:rsid w:val="00080DC9"/>
    <w:rsid w:val="00081D12"/>
    <w:rsid w:val="00082445"/>
    <w:rsid w:val="00082B3A"/>
    <w:rsid w:val="00083BB6"/>
    <w:rsid w:val="00083C4E"/>
    <w:rsid w:val="00084259"/>
    <w:rsid w:val="00084C0E"/>
    <w:rsid w:val="00085FC2"/>
    <w:rsid w:val="000866F3"/>
    <w:rsid w:val="00086B6F"/>
    <w:rsid w:val="000874CA"/>
    <w:rsid w:val="00087515"/>
    <w:rsid w:val="00087B96"/>
    <w:rsid w:val="00090511"/>
    <w:rsid w:val="00090576"/>
    <w:rsid w:val="0009057A"/>
    <w:rsid w:val="00090CDA"/>
    <w:rsid w:val="00090FC4"/>
    <w:rsid w:val="000910F4"/>
    <w:rsid w:val="00091D54"/>
    <w:rsid w:val="00092154"/>
    <w:rsid w:val="00092598"/>
    <w:rsid w:val="00093790"/>
    <w:rsid w:val="0009437A"/>
    <w:rsid w:val="000950A9"/>
    <w:rsid w:val="0009575C"/>
    <w:rsid w:val="000962B0"/>
    <w:rsid w:val="00096914"/>
    <w:rsid w:val="00097704"/>
    <w:rsid w:val="0009772D"/>
    <w:rsid w:val="0009799D"/>
    <w:rsid w:val="000A02BC"/>
    <w:rsid w:val="000A0BFB"/>
    <w:rsid w:val="000A131C"/>
    <w:rsid w:val="000A1A77"/>
    <w:rsid w:val="000A1D4D"/>
    <w:rsid w:val="000A1F15"/>
    <w:rsid w:val="000A2221"/>
    <w:rsid w:val="000A2AEB"/>
    <w:rsid w:val="000A32AD"/>
    <w:rsid w:val="000A352F"/>
    <w:rsid w:val="000A3AA4"/>
    <w:rsid w:val="000A3B03"/>
    <w:rsid w:val="000A3FE7"/>
    <w:rsid w:val="000A41C7"/>
    <w:rsid w:val="000A49B5"/>
    <w:rsid w:val="000A564D"/>
    <w:rsid w:val="000A57A4"/>
    <w:rsid w:val="000A59FD"/>
    <w:rsid w:val="000A5E78"/>
    <w:rsid w:val="000A6309"/>
    <w:rsid w:val="000A6E21"/>
    <w:rsid w:val="000B1F7A"/>
    <w:rsid w:val="000B209D"/>
    <w:rsid w:val="000B23FF"/>
    <w:rsid w:val="000B2757"/>
    <w:rsid w:val="000B29B2"/>
    <w:rsid w:val="000B2AA3"/>
    <w:rsid w:val="000B3990"/>
    <w:rsid w:val="000B39D1"/>
    <w:rsid w:val="000B48CB"/>
    <w:rsid w:val="000B5374"/>
    <w:rsid w:val="000B5BF7"/>
    <w:rsid w:val="000B5E7B"/>
    <w:rsid w:val="000B606F"/>
    <w:rsid w:val="000B690E"/>
    <w:rsid w:val="000B767D"/>
    <w:rsid w:val="000B77E1"/>
    <w:rsid w:val="000B7BE1"/>
    <w:rsid w:val="000B7F4C"/>
    <w:rsid w:val="000C03D9"/>
    <w:rsid w:val="000C0B09"/>
    <w:rsid w:val="000C171D"/>
    <w:rsid w:val="000C189B"/>
    <w:rsid w:val="000C18D4"/>
    <w:rsid w:val="000C1C04"/>
    <w:rsid w:val="000C1DAC"/>
    <w:rsid w:val="000C2011"/>
    <w:rsid w:val="000C2340"/>
    <w:rsid w:val="000C31F0"/>
    <w:rsid w:val="000C3227"/>
    <w:rsid w:val="000C32B5"/>
    <w:rsid w:val="000C3DB4"/>
    <w:rsid w:val="000C41DF"/>
    <w:rsid w:val="000C4D15"/>
    <w:rsid w:val="000C51E9"/>
    <w:rsid w:val="000C5699"/>
    <w:rsid w:val="000C5E20"/>
    <w:rsid w:val="000C6218"/>
    <w:rsid w:val="000C6A8F"/>
    <w:rsid w:val="000C6B45"/>
    <w:rsid w:val="000D00A8"/>
    <w:rsid w:val="000D00E1"/>
    <w:rsid w:val="000D015C"/>
    <w:rsid w:val="000D02DD"/>
    <w:rsid w:val="000D05DB"/>
    <w:rsid w:val="000D062D"/>
    <w:rsid w:val="000D0965"/>
    <w:rsid w:val="000D1673"/>
    <w:rsid w:val="000D1938"/>
    <w:rsid w:val="000D1966"/>
    <w:rsid w:val="000D1C7B"/>
    <w:rsid w:val="000D1DD4"/>
    <w:rsid w:val="000D2E2F"/>
    <w:rsid w:val="000D3A26"/>
    <w:rsid w:val="000D3D59"/>
    <w:rsid w:val="000D3F82"/>
    <w:rsid w:val="000D45E4"/>
    <w:rsid w:val="000D460B"/>
    <w:rsid w:val="000D460C"/>
    <w:rsid w:val="000D595E"/>
    <w:rsid w:val="000D5B01"/>
    <w:rsid w:val="000D5B20"/>
    <w:rsid w:val="000D7512"/>
    <w:rsid w:val="000D7E77"/>
    <w:rsid w:val="000E0864"/>
    <w:rsid w:val="000E1865"/>
    <w:rsid w:val="000E1BBE"/>
    <w:rsid w:val="000E238B"/>
    <w:rsid w:val="000E2C3F"/>
    <w:rsid w:val="000E32FC"/>
    <w:rsid w:val="000E33E1"/>
    <w:rsid w:val="000E34BA"/>
    <w:rsid w:val="000E4272"/>
    <w:rsid w:val="000E4C18"/>
    <w:rsid w:val="000E5056"/>
    <w:rsid w:val="000E6BE9"/>
    <w:rsid w:val="000E7549"/>
    <w:rsid w:val="000E79CC"/>
    <w:rsid w:val="000E7A92"/>
    <w:rsid w:val="000E7D82"/>
    <w:rsid w:val="000F15AB"/>
    <w:rsid w:val="000F1BDD"/>
    <w:rsid w:val="000F1DA4"/>
    <w:rsid w:val="000F1F21"/>
    <w:rsid w:val="000F22BE"/>
    <w:rsid w:val="000F2E6B"/>
    <w:rsid w:val="000F4C47"/>
    <w:rsid w:val="000F516C"/>
    <w:rsid w:val="000F5404"/>
    <w:rsid w:val="000F6417"/>
    <w:rsid w:val="000F69BC"/>
    <w:rsid w:val="000F6CED"/>
    <w:rsid w:val="000F729A"/>
    <w:rsid w:val="000F74FB"/>
    <w:rsid w:val="000F7561"/>
    <w:rsid w:val="000F794D"/>
    <w:rsid w:val="000F7A13"/>
    <w:rsid w:val="00100869"/>
    <w:rsid w:val="0010086A"/>
    <w:rsid w:val="00100BA1"/>
    <w:rsid w:val="0010103C"/>
    <w:rsid w:val="001019DC"/>
    <w:rsid w:val="00102482"/>
    <w:rsid w:val="001024D0"/>
    <w:rsid w:val="001029A2"/>
    <w:rsid w:val="00102F8A"/>
    <w:rsid w:val="00103050"/>
    <w:rsid w:val="00103767"/>
    <w:rsid w:val="00104A6D"/>
    <w:rsid w:val="00104BFF"/>
    <w:rsid w:val="00104D10"/>
    <w:rsid w:val="00104D23"/>
    <w:rsid w:val="0010528F"/>
    <w:rsid w:val="00105E81"/>
    <w:rsid w:val="0010649D"/>
    <w:rsid w:val="001067D3"/>
    <w:rsid w:val="00106969"/>
    <w:rsid w:val="001069E1"/>
    <w:rsid w:val="0010710A"/>
    <w:rsid w:val="00107831"/>
    <w:rsid w:val="00111404"/>
    <w:rsid w:val="00111428"/>
    <w:rsid w:val="00111A39"/>
    <w:rsid w:val="00111AF1"/>
    <w:rsid w:val="0011247C"/>
    <w:rsid w:val="00112C31"/>
    <w:rsid w:val="00112CCF"/>
    <w:rsid w:val="00112E67"/>
    <w:rsid w:val="00113587"/>
    <w:rsid w:val="0011370D"/>
    <w:rsid w:val="00113957"/>
    <w:rsid w:val="001139E6"/>
    <w:rsid w:val="00114402"/>
    <w:rsid w:val="00114778"/>
    <w:rsid w:val="00114CEE"/>
    <w:rsid w:val="00115109"/>
    <w:rsid w:val="00115280"/>
    <w:rsid w:val="0011581D"/>
    <w:rsid w:val="00115871"/>
    <w:rsid w:val="001165ED"/>
    <w:rsid w:val="001168AB"/>
    <w:rsid w:val="00116D45"/>
    <w:rsid w:val="00117662"/>
    <w:rsid w:val="001176B8"/>
    <w:rsid w:val="00117A57"/>
    <w:rsid w:val="00117C09"/>
    <w:rsid w:val="00122607"/>
    <w:rsid w:val="001237AA"/>
    <w:rsid w:val="00123D9B"/>
    <w:rsid w:val="001240C1"/>
    <w:rsid w:val="0012439B"/>
    <w:rsid w:val="001246EF"/>
    <w:rsid w:val="001251CE"/>
    <w:rsid w:val="001253B2"/>
    <w:rsid w:val="001254FE"/>
    <w:rsid w:val="001258FC"/>
    <w:rsid w:val="00126353"/>
    <w:rsid w:val="0012674F"/>
    <w:rsid w:val="00126FDA"/>
    <w:rsid w:val="001273E3"/>
    <w:rsid w:val="00127827"/>
    <w:rsid w:val="00127A1B"/>
    <w:rsid w:val="0013054B"/>
    <w:rsid w:val="001305CC"/>
    <w:rsid w:val="001309C1"/>
    <w:rsid w:val="001309D5"/>
    <w:rsid w:val="00130DE7"/>
    <w:rsid w:val="00131095"/>
    <w:rsid w:val="001310EE"/>
    <w:rsid w:val="001310F4"/>
    <w:rsid w:val="0013137C"/>
    <w:rsid w:val="001314BB"/>
    <w:rsid w:val="00131CA6"/>
    <w:rsid w:val="00131F9A"/>
    <w:rsid w:val="001322CC"/>
    <w:rsid w:val="00132A4B"/>
    <w:rsid w:val="00133041"/>
    <w:rsid w:val="00133403"/>
    <w:rsid w:val="001342F5"/>
    <w:rsid w:val="00134498"/>
    <w:rsid w:val="00134FAE"/>
    <w:rsid w:val="00135BDE"/>
    <w:rsid w:val="00135FB9"/>
    <w:rsid w:val="001360A1"/>
    <w:rsid w:val="00136716"/>
    <w:rsid w:val="001369B5"/>
    <w:rsid w:val="001369DB"/>
    <w:rsid w:val="001400DB"/>
    <w:rsid w:val="001401A1"/>
    <w:rsid w:val="001405DE"/>
    <w:rsid w:val="0014098C"/>
    <w:rsid w:val="0014120B"/>
    <w:rsid w:val="00141FD4"/>
    <w:rsid w:val="001427EB"/>
    <w:rsid w:val="00142D5C"/>
    <w:rsid w:val="00143096"/>
    <w:rsid w:val="001435E9"/>
    <w:rsid w:val="00143A96"/>
    <w:rsid w:val="00143AC1"/>
    <w:rsid w:val="00143F07"/>
    <w:rsid w:val="0014455A"/>
    <w:rsid w:val="001447F7"/>
    <w:rsid w:val="001449CF"/>
    <w:rsid w:val="001449FA"/>
    <w:rsid w:val="00144E19"/>
    <w:rsid w:val="001456DB"/>
    <w:rsid w:val="00145A24"/>
    <w:rsid w:val="00147144"/>
    <w:rsid w:val="00147834"/>
    <w:rsid w:val="001479D2"/>
    <w:rsid w:val="00147A6F"/>
    <w:rsid w:val="0015022E"/>
    <w:rsid w:val="00150304"/>
    <w:rsid w:val="001506A5"/>
    <w:rsid w:val="00150A3F"/>
    <w:rsid w:val="0015126D"/>
    <w:rsid w:val="00151BE8"/>
    <w:rsid w:val="00151CFD"/>
    <w:rsid w:val="00152B0A"/>
    <w:rsid w:val="0015342A"/>
    <w:rsid w:val="00153D61"/>
    <w:rsid w:val="00153ED6"/>
    <w:rsid w:val="001544AE"/>
    <w:rsid w:val="00154F85"/>
    <w:rsid w:val="0015515E"/>
    <w:rsid w:val="00155385"/>
    <w:rsid w:val="00155AB8"/>
    <w:rsid w:val="00155B01"/>
    <w:rsid w:val="001570E8"/>
    <w:rsid w:val="001578DC"/>
    <w:rsid w:val="00157A3D"/>
    <w:rsid w:val="00157E7B"/>
    <w:rsid w:val="00160081"/>
    <w:rsid w:val="00160087"/>
    <w:rsid w:val="00160471"/>
    <w:rsid w:val="00160C20"/>
    <w:rsid w:val="001613AA"/>
    <w:rsid w:val="00161976"/>
    <w:rsid w:val="00161BEF"/>
    <w:rsid w:val="001620B2"/>
    <w:rsid w:val="001625A2"/>
    <w:rsid w:val="001628A2"/>
    <w:rsid w:val="00162FC7"/>
    <w:rsid w:val="0016301D"/>
    <w:rsid w:val="001631B6"/>
    <w:rsid w:val="00163A44"/>
    <w:rsid w:val="00164337"/>
    <w:rsid w:val="00164ED6"/>
    <w:rsid w:val="0016510A"/>
    <w:rsid w:val="00165256"/>
    <w:rsid w:val="0016596E"/>
    <w:rsid w:val="00165DBC"/>
    <w:rsid w:val="0016629D"/>
    <w:rsid w:val="00166517"/>
    <w:rsid w:val="00166C3A"/>
    <w:rsid w:val="00170823"/>
    <w:rsid w:val="0017088E"/>
    <w:rsid w:val="001708A1"/>
    <w:rsid w:val="00170A25"/>
    <w:rsid w:val="001710AA"/>
    <w:rsid w:val="0017118D"/>
    <w:rsid w:val="00171420"/>
    <w:rsid w:val="001718CD"/>
    <w:rsid w:val="00171ADD"/>
    <w:rsid w:val="00171F86"/>
    <w:rsid w:val="001723A3"/>
    <w:rsid w:val="001723BC"/>
    <w:rsid w:val="0017287E"/>
    <w:rsid w:val="0017328D"/>
    <w:rsid w:val="001745B3"/>
    <w:rsid w:val="0017493D"/>
    <w:rsid w:val="0017538D"/>
    <w:rsid w:val="0017578C"/>
    <w:rsid w:val="0017593D"/>
    <w:rsid w:val="0017596B"/>
    <w:rsid w:val="001759CC"/>
    <w:rsid w:val="00175F1E"/>
    <w:rsid w:val="00177120"/>
    <w:rsid w:val="001773CA"/>
    <w:rsid w:val="00177875"/>
    <w:rsid w:val="00177916"/>
    <w:rsid w:val="001779F8"/>
    <w:rsid w:val="00177A02"/>
    <w:rsid w:val="0018076D"/>
    <w:rsid w:val="00180D12"/>
    <w:rsid w:val="001811DB"/>
    <w:rsid w:val="0018122E"/>
    <w:rsid w:val="00181446"/>
    <w:rsid w:val="00181894"/>
    <w:rsid w:val="00181944"/>
    <w:rsid w:val="00181A6A"/>
    <w:rsid w:val="00182392"/>
    <w:rsid w:val="00182515"/>
    <w:rsid w:val="0018285E"/>
    <w:rsid w:val="00182C02"/>
    <w:rsid w:val="0018350C"/>
    <w:rsid w:val="00183CD1"/>
    <w:rsid w:val="00183DEC"/>
    <w:rsid w:val="0018426C"/>
    <w:rsid w:val="0018456A"/>
    <w:rsid w:val="00184721"/>
    <w:rsid w:val="001854B0"/>
    <w:rsid w:val="00185AA2"/>
    <w:rsid w:val="00185C70"/>
    <w:rsid w:val="00185F79"/>
    <w:rsid w:val="00186248"/>
    <w:rsid w:val="00186F82"/>
    <w:rsid w:val="0018709C"/>
    <w:rsid w:val="00187104"/>
    <w:rsid w:val="00187323"/>
    <w:rsid w:val="001878B1"/>
    <w:rsid w:val="00187BB9"/>
    <w:rsid w:val="00187DA8"/>
    <w:rsid w:val="00187FA3"/>
    <w:rsid w:val="00190327"/>
    <w:rsid w:val="00190546"/>
    <w:rsid w:val="0019072F"/>
    <w:rsid w:val="001908DB"/>
    <w:rsid w:val="001925E6"/>
    <w:rsid w:val="001926D8"/>
    <w:rsid w:val="00192E1B"/>
    <w:rsid w:val="00193143"/>
    <w:rsid w:val="001932C9"/>
    <w:rsid w:val="00193A9F"/>
    <w:rsid w:val="00193ED6"/>
    <w:rsid w:val="00193F82"/>
    <w:rsid w:val="001944F7"/>
    <w:rsid w:val="00194713"/>
    <w:rsid w:val="001947C5"/>
    <w:rsid w:val="00195713"/>
    <w:rsid w:val="0019592D"/>
    <w:rsid w:val="00195949"/>
    <w:rsid w:val="0019603B"/>
    <w:rsid w:val="001964C1"/>
    <w:rsid w:val="00196A24"/>
    <w:rsid w:val="00196CBC"/>
    <w:rsid w:val="00196D76"/>
    <w:rsid w:val="00197720"/>
    <w:rsid w:val="00197AFF"/>
    <w:rsid w:val="00197D13"/>
    <w:rsid w:val="001A0247"/>
    <w:rsid w:val="001A15DC"/>
    <w:rsid w:val="001A1697"/>
    <w:rsid w:val="001A2297"/>
    <w:rsid w:val="001A2326"/>
    <w:rsid w:val="001A2376"/>
    <w:rsid w:val="001A2563"/>
    <w:rsid w:val="001A2B4B"/>
    <w:rsid w:val="001A353C"/>
    <w:rsid w:val="001A372B"/>
    <w:rsid w:val="001A394A"/>
    <w:rsid w:val="001A3AAA"/>
    <w:rsid w:val="001A4F4B"/>
    <w:rsid w:val="001A5C12"/>
    <w:rsid w:val="001A5CE8"/>
    <w:rsid w:val="001A691D"/>
    <w:rsid w:val="001A6B95"/>
    <w:rsid w:val="001A6D7E"/>
    <w:rsid w:val="001A7092"/>
    <w:rsid w:val="001A7F01"/>
    <w:rsid w:val="001B0075"/>
    <w:rsid w:val="001B0360"/>
    <w:rsid w:val="001B12AD"/>
    <w:rsid w:val="001B1393"/>
    <w:rsid w:val="001B21D5"/>
    <w:rsid w:val="001B21F1"/>
    <w:rsid w:val="001B2345"/>
    <w:rsid w:val="001B2533"/>
    <w:rsid w:val="001B35D7"/>
    <w:rsid w:val="001B3696"/>
    <w:rsid w:val="001B3CFF"/>
    <w:rsid w:val="001B3DEA"/>
    <w:rsid w:val="001B439A"/>
    <w:rsid w:val="001B44E2"/>
    <w:rsid w:val="001B48A9"/>
    <w:rsid w:val="001B4AAB"/>
    <w:rsid w:val="001B54C9"/>
    <w:rsid w:val="001B5A7C"/>
    <w:rsid w:val="001B6907"/>
    <w:rsid w:val="001B6EB9"/>
    <w:rsid w:val="001B7091"/>
    <w:rsid w:val="001B711F"/>
    <w:rsid w:val="001B771E"/>
    <w:rsid w:val="001B7839"/>
    <w:rsid w:val="001B7A63"/>
    <w:rsid w:val="001C05C7"/>
    <w:rsid w:val="001C0CF5"/>
    <w:rsid w:val="001C13B7"/>
    <w:rsid w:val="001C156A"/>
    <w:rsid w:val="001C1B0A"/>
    <w:rsid w:val="001C1D3F"/>
    <w:rsid w:val="001C1E05"/>
    <w:rsid w:val="001C210B"/>
    <w:rsid w:val="001C2D27"/>
    <w:rsid w:val="001C2FDD"/>
    <w:rsid w:val="001C4250"/>
    <w:rsid w:val="001C450A"/>
    <w:rsid w:val="001C4603"/>
    <w:rsid w:val="001C4DF8"/>
    <w:rsid w:val="001C551E"/>
    <w:rsid w:val="001C5AEE"/>
    <w:rsid w:val="001C5C4F"/>
    <w:rsid w:val="001C5E13"/>
    <w:rsid w:val="001C616E"/>
    <w:rsid w:val="001C6583"/>
    <w:rsid w:val="001C671D"/>
    <w:rsid w:val="001C707A"/>
    <w:rsid w:val="001C715F"/>
    <w:rsid w:val="001C74CD"/>
    <w:rsid w:val="001C776F"/>
    <w:rsid w:val="001C7970"/>
    <w:rsid w:val="001C7D26"/>
    <w:rsid w:val="001D02B6"/>
    <w:rsid w:val="001D082E"/>
    <w:rsid w:val="001D0914"/>
    <w:rsid w:val="001D11A2"/>
    <w:rsid w:val="001D1CBB"/>
    <w:rsid w:val="001D1EEF"/>
    <w:rsid w:val="001D263E"/>
    <w:rsid w:val="001D2B82"/>
    <w:rsid w:val="001D31CD"/>
    <w:rsid w:val="001D3814"/>
    <w:rsid w:val="001D3829"/>
    <w:rsid w:val="001D3DDF"/>
    <w:rsid w:val="001D46D0"/>
    <w:rsid w:val="001D497C"/>
    <w:rsid w:val="001D53C9"/>
    <w:rsid w:val="001D555E"/>
    <w:rsid w:val="001D59D2"/>
    <w:rsid w:val="001D5B6D"/>
    <w:rsid w:val="001D6497"/>
    <w:rsid w:val="001D6763"/>
    <w:rsid w:val="001D68F9"/>
    <w:rsid w:val="001D6FFC"/>
    <w:rsid w:val="001D7580"/>
    <w:rsid w:val="001D78EB"/>
    <w:rsid w:val="001D7B00"/>
    <w:rsid w:val="001D7C7A"/>
    <w:rsid w:val="001D7F5B"/>
    <w:rsid w:val="001E020C"/>
    <w:rsid w:val="001E15C8"/>
    <w:rsid w:val="001E1700"/>
    <w:rsid w:val="001E1BF2"/>
    <w:rsid w:val="001E2399"/>
    <w:rsid w:val="001E2C20"/>
    <w:rsid w:val="001E2D54"/>
    <w:rsid w:val="001E2E60"/>
    <w:rsid w:val="001E3077"/>
    <w:rsid w:val="001E3C61"/>
    <w:rsid w:val="001E4008"/>
    <w:rsid w:val="001E4E32"/>
    <w:rsid w:val="001E50BB"/>
    <w:rsid w:val="001E50EA"/>
    <w:rsid w:val="001E542E"/>
    <w:rsid w:val="001E54CC"/>
    <w:rsid w:val="001E598E"/>
    <w:rsid w:val="001E5A48"/>
    <w:rsid w:val="001E6295"/>
    <w:rsid w:val="001E6777"/>
    <w:rsid w:val="001E67AC"/>
    <w:rsid w:val="001E6E47"/>
    <w:rsid w:val="001E6EAD"/>
    <w:rsid w:val="001E71F4"/>
    <w:rsid w:val="001E7215"/>
    <w:rsid w:val="001E737D"/>
    <w:rsid w:val="001E76C5"/>
    <w:rsid w:val="001E794A"/>
    <w:rsid w:val="001E7E87"/>
    <w:rsid w:val="001F05A5"/>
    <w:rsid w:val="001F0851"/>
    <w:rsid w:val="001F0E98"/>
    <w:rsid w:val="001F12F3"/>
    <w:rsid w:val="001F1594"/>
    <w:rsid w:val="001F2133"/>
    <w:rsid w:val="001F2E64"/>
    <w:rsid w:val="001F2F47"/>
    <w:rsid w:val="001F40F7"/>
    <w:rsid w:val="001F46EB"/>
    <w:rsid w:val="001F4715"/>
    <w:rsid w:val="001F5270"/>
    <w:rsid w:val="001F5527"/>
    <w:rsid w:val="001F5586"/>
    <w:rsid w:val="001F6374"/>
    <w:rsid w:val="001F7541"/>
    <w:rsid w:val="001F7ECE"/>
    <w:rsid w:val="002003D0"/>
    <w:rsid w:val="0020047F"/>
    <w:rsid w:val="00200603"/>
    <w:rsid w:val="00200A54"/>
    <w:rsid w:val="00200E85"/>
    <w:rsid w:val="002011E0"/>
    <w:rsid w:val="0020146E"/>
    <w:rsid w:val="00201A83"/>
    <w:rsid w:val="002036F2"/>
    <w:rsid w:val="0020376D"/>
    <w:rsid w:val="00203B4B"/>
    <w:rsid w:val="00204A8E"/>
    <w:rsid w:val="00204E58"/>
    <w:rsid w:val="0020581D"/>
    <w:rsid w:val="00205C06"/>
    <w:rsid w:val="00205C08"/>
    <w:rsid w:val="00206FD0"/>
    <w:rsid w:val="00207780"/>
    <w:rsid w:val="002078B3"/>
    <w:rsid w:val="00207AA6"/>
    <w:rsid w:val="002102D4"/>
    <w:rsid w:val="002105B5"/>
    <w:rsid w:val="00210692"/>
    <w:rsid w:val="00210906"/>
    <w:rsid w:val="00211B0A"/>
    <w:rsid w:val="00211DFF"/>
    <w:rsid w:val="002121D1"/>
    <w:rsid w:val="00212FF0"/>
    <w:rsid w:val="0021310F"/>
    <w:rsid w:val="002133A4"/>
    <w:rsid w:val="0021387F"/>
    <w:rsid w:val="00213CFB"/>
    <w:rsid w:val="00213DCC"/>
    <w:rsid w:val="00214234"/>
    <w:rsid w:val="0021482B"/>
    <w:rsid w:val="00214A3E"/>
    <w:rsid w:val="00214DDE"/>
    <w:rsid w:val="00214DF9"/>
    <w:rsid w:val="002153DD"/>
    <w:rsid w:val="0021671D"/>
    <w:rsid w:val="0021706D"/>
    <w:rsid w:val="002170C2"/>
    <w:rsid w:val="002176F0"/>
    <w:rsid w:val="00217758"/>
    <w:rsid w:val="002177CA"/>
    <w:rsid w:val="002206F5"/>
    <w:rsid w:val="002208F5"/>
    <w:rsid w:val="00220C00"/>
    <w:rsid w:val="00221080"/>
    <w:rsid w:val="00221414"/>
    <w:rsid w:val="00221E1F"/>
    <w:rsid w:val="0022239C"/>
    <w:rsid w:val="00222DB1"/>
    <w:rsid w:val="0022301C"/>
    <w:rsid w:val="00223347"/>
    <w:rsid w:val="002233BB"/>
    <w:rsid w:val="00223627"/>
    <w:rsid w:val="0022370C"/>
    <w:rsid w:val="00223BD3"/>
    <w:rsid w:val="00223FB0"/>
    <w:rsid w:val="00224147"/>
    <w:rsid w:val="0022457D"/>
    <w:rsid w:val="00224AFB"/>
    <w:rsid w:val="002252F8"/>
    <w:rsid w:val="00226364"/>
    <w:rsid w:val="00226671"/>
    <w:rsid w:val="00226BBC"/>
    <w:rsid w:val="00226C21"/>
    <w:rsid w:val="00227085"/>
    <w:rsid w:val="0022760E"/>
    <w:rsid w:val="00227981"/>
    <w:rsid w:val="00230150"/>
    <w:rsid w:val="00231647"/>
    <w:rsid w:val="00231710"/>
    <w:rsid w:val="00232302"/>
    <w:rsid w:val="00232503"/>
    <w:rsid w:val="00232FCF"/>
    <w:rsid w:val="002338E4"/>
    <w:rsid w:val="0023429B"/>
    <w:rsid w:val="00234ED8"/>
    <w:rsid w:val="00234FF2"/>
    <w:rsid w:val="00236403"/>
    <w:rsid w:val="00237146"/>
    <w:rsid w:val="0023776D"/>
    <w:rsid w:val="00237937"/>
    <w:rsid w:val="00237D36"/>
    <w:rsid w:val="00237F7A"/>
    <w:rsid w:val="002407F8"/>
    <w:rsid w:val="00240809"/>
    <w:rsid w:val="0024088E"/>
    <w:rsid w:val="002408D4"/>
    <w:rsid w:val="00240980"/>
    <w:rsid w:val="00241706"/>
    <w:rsid w:val="002419A9"/>
    <w:rsid w:val="0024215F"/>
    <w:rsid w:val="00242167"/>
    <w:rsid w:val="00242C8D"/>
    <w:rsid w:val="00242FC8"/>
    <w:rsid w:val="00242FD4"/>
    <w:rsid w:val="00242FDB"/>
    <w:rsid w:val="0024376B"/>
    <w:rsid w:val="00243DA4"/>
    <w:rsid w:val="002449DD"/>
    <w:rsid w:val="00244B0B"/>
    <w:rsid w:val="00244FEF"/>
    <w:rsid w:val="0024610A"/>
    <w:rsid w:val="0024622C"/>
    <w:rsid w:val="002465E6"/>
    <w:rsid w:val="00246A86"/>
    <w:rsid w:val="00247265"/>
    <w:rsid w:val="00247E35"/>
    <w:rsid w:val="00250011"/>
    <w:rsid w:val="00250087"/>
    <w:rsid w:val="0025074B"/>
    <w:rsid w:val="00250A64"/>
    <w:rsid w:val="00250F37"/>
    <w:rsid w:val="0025228E"/>
    <w:rsid w:val="00252A98"/>
    <w:rsid w:val="00252B44"/>
    <w:rsid w:val="002530CA"/>
    <w:rsid w:val="00253963"/>
    <w:rsid w:val="002539E9"/>
    <w:rsid w:val="00253A85"/>
    <w:rsid w:val="00254BDB"/>
    <w:rsid w:val="00254C5F"/>
    <w:rsid w:val="00255858"/>
    <w:rsid w:val="00255DF9"/>
    <w:rsid w:val="00256DAD"/>
    <w:rsid w:val="002573D8"/>
    <w:rsid w:val="002601E5"/>
    <w:rsid w:val="00260818"/>
    <w:rsid w:val="00260878"/>
    <w:rsid w:val="00260DC6"/>
    <w:rsid w:val="00261DFD"/>
    <w:rsid w:val="002620AD"/>
    <w:rsid w:val="0026227F"/>
    <w:rsid w:val="0026273D"/>
    <w:rsid w:val="00262DCA"/>
    <w:rsid w:val="00262DFC"/>
    <w:rsid w:val="00263456"/>
    <w:rsid w:val="00263480"/>
    <w:rsid w:val="00263BA5"/>
    <w:rsid w:val="00263BC5"/>
    <w:rsid w:val="00263C93"/>
    <w:rsid w:val="00263D5A"/>
    <w:rsid w:val="00264AA0"/>
    <w:rsid w:val="00265A44"/>
    <w:rsid w:val="00265ADC"/>
    <w:rsid w:val="00265C01"/>
    <w:rsid w:val="002660DD"/>
    <w:rsid w:val="00266381"/>
    <w:rsid w:val="002668DB"/>
    <w:rsid w:val="00266B53"/>
    <w:rsid w:val="00267256"/>
    <w:rsid w:val="00267B56"/>
    <w:rsid w:val="0027088C"/>
    <w:rsid w:val="0027143C"/>
    <w:rsid w:val="00271571"/>
    <w:rsid w:val="0027294C"/>
    <w:rsid w:val="00272955"/>
    <w:rsid w:val="00273791"/>
    <w:rsid w:val="00273AD3"/>
    <w:rsid w:val="00273C90"/>
    <w:rsid w:val="0027420E"/>
    <w:rsid w:val="002744EB"/>
    <w:rsid w:val="002746EC"/>
    <w:rsid w:val="00275553"/>
    <w:rsid w:val="0027592A"/>
    <w:rsid w:val="00275A4E"/>
    <w:rsid w:val="00275E1D"/>
    <w:rsid w:val="00277B94"/>
    <w:rsid w:val="00280A24"/>
    <w:rsid w:val="00280B52"/>
    <w:rsid w:val="00280EC7"/>
    <w:rsid w:val="00281898"/>
    <w:rsid w:val="00281A99"/>
    <w:rsid w:val="00281AAB"/>
    <w:rsid w:val="00281FB9"/>
    <w:rsid w:val="00282084"/>
    <w:rsid w:val="002824BA"/>
    <w:rsid w:val="00282FBC"/>
    <w:rsid w:val="00282FCE"/>
    <w:rsid w:val="002834FF"/>
    <w:rsid w:val="0028354D"/>
    <w:rsid w:val="002836AE"/>
    <w:rsid w:val="0028421B"/>
    <w:rsid w:val="00285039"/>
    <w:rsid w:val="002850C9"/>
    <w:rsid w:val="002850D4"/>
    <w:rsid w:val="002852AF"/>
    <w:rsid w:val="00285306"/>
    <w:rsid w:val="002855CB"/>
    <w:rsid w:val="002858B3"/>
    <w:rsid w:val="002866F1"/>
    <w:rsid w:val="00286744"/>
    <w:rsid w:val="00286E8E"/>
    <w:rsid w:val="002870E1"/>
    <w:rsid w:val="002873D6"/>
    <w:rsid w:val="0028777D"/>
    <w:rsid w:val="00290EC1"/>
    <w:rsid w:val="0029196C"/>
    <w:rsid w:val="002919FF"/>
    <w:rsid w:val="00291CFD"/>
    <w:rsid w:val="0029225F"/>
    <w:rsid w:val="00292E1C"/>
    <w:rsid w:val="002937E6"/>
    <w:rsid w:val="00293F57"/>
    <w:rsid w:val="002940D7"/>
    <w:rsid w:val="002941A1"/>
    <w:rsid w:val="00295175"/>
    <w:rsid w:val="00295505"/>
    <w:rsid w:val="002956F8"/>
    <w:rsid w:val="002959E3"/>
    <w:rsid w:val="00295AC4"/>
    <w:rsid w:val="00296227"/>
    <w:rsid w:val="0029653A"/>
    <w:rsid w:val="00296858"/>
    <w:rsid w:val="00296A8F"/>
    <w:rsid w:val="00297922"/>
    <w:rsid w:val="00297B6F"/>
    <w:rsid w:val="002A081B"/>
    <w:rsid w:val="002A0949"/>
    <w:rsid w:val="002A0EB2"/>
    <w:rsid w:val="002A1069"/>
    <w:rsid w:val="002A11D4"/>
    <w:rsid w:val="002A1672"/>
    <w:rsid w:val="002A2280"/>
    <w:rsid w:val="002A2AFB"/>
    <w:rsid w:val="002A2E39"/>
    <w:rsid w:val="002A3876"/>
    <w:rsid w:val="002A3CE6"/>
    <w:rsid w:val="002A4624"/>
    <w:rsid w:val="002A4CEB"/>
    <w:rsid w:val="002A50A7"/>
    <w:rsid w:val="002A519A"/>
    <w:rsid w:val="002A53E1"/>
    <w:rsid w:val="002A5469"/>
    <w:rsid w:val="002A54A4"/>
    <w:rsid w:val="002A5AD5"/>
    <w:rsid w:val="002A649A"/>
    <w:rsid w:val="002A6742"/>
    <w:rsid w:val="002A7326"/>
    <w:rsid w:val="002A7374"/>
    <w:rsid w:val="002B06E1"/>
    <w:rsid w:val="002B0BAB"/>
    <w:rsid w:val="002B1B4B"/>
    <w:rsid w:val="002B227F"/>
    <w:rsid w:val="002B3516"/>
    <w:rsid w:val="002B3974"/>
    <w:rsid w:val="002B3C03"/>
    <w:rsid w:val="002B3D26"/>
    <w:rsid w:val="002B3FB1"/>
    <w:rsid w:val="002B43D1"/>
    <w:rsid w:val="002B468A"/>
    <w:rsid w:val="002B49BA"/>
    <w:rsid w:val="002B4A37"/>
    <w:rsid w:val="002B5CD5"/>
    <w:rsid w:val="002B688D"/>
    <w:rsid w:val="002B6D60"/>
    <w:rsid w:val="002B6DE4"/>
    <w:rsid w:val="002B6E6D"/>
    <w:rsid w:val="002C0634"/>
    <w:rsid w:val="002C07D6"/>
    <w:rsid w:val="002C0D46"/>
    <w:rsid w:val="002C0D67"/>
    <w:rsid w:val="002C1815"/>
    <w:rsid w:val="002C2288"/>
    <w:rsid w:val="002C3061"/>
    <w:rsid w:val="002C32C1"/>
    <w:rsid w:val="002C34C2"/>
    <w:rsid w:val="002C35B2"/>
    <w:rsid w:val="002C3A45"/>
    <w:rsid w:val="002C3B69"/>
    <w:rsid w:val="002C3E3D"/>
    <w:rsid w:val="002C4263"/>
    <w:rsid w:val="002C69A0"/>
    <w:rsid w:val="002C6D51"/>
    <w:rsid w:val="002C77B4"/>
    <w:rsid w:val="002C789C"/>
    <w:rsid w:val="002C7E34"/>
    <w:rsid w:val="002D0492"/>
    <w:rsid w:val="002D0813"/>
    <w:rsid w:val="002D087B"/>
    <w:rsid w:val="002D0A3E"/>
    <w:rsid w:val="002D24C7"/>
    <w:rsid w:val="002D2644"/>
    <w:rsid w:val="002D275B"/>
    <w:rsid w:val="002D2994"/>
    <w:rsid w:val="002D2FAA"/>
    <w:rsid w:val="002D377B"/>
    <w:rsid w:val="002D39E2"/>
    <w:rsid w:val="002D4CC5"/>
    <w:rsid w:val="002D5677"/>
    <w:rsid w:val="002D5E34"/>
    <w:rsid w:val="002D72F3"/>
    <w:rsid w:val="002D7467"/>
    <w:rsid w:val="002D7563"/>
    <w:rsid w:val="002D7927"/>
    <w:rsid w:val="002D7B43"/>
    <w:rsid w:val="002E0363"/>
    <w:rsid w:val="002E0A99"/>
    <w:rsid w:val="002E0AF0"/>
    <w:rsid w:val="002E17BD"/>
    <w:rsid w:val="002E1943"/>
    <w:rsid w:val="002E1C90"/>
    <w:rsid w:val="002E3275"/>
    <w:rsid w:val="002E3498"/>
    <w:rsid w:val="002E34A5"/>
    <w:rsid w:val="002E43BD"/>
    <w:rsid w:val="002E4996"/>
    <w:rsid w:val="002E5316"/>
    <w:rsid w:val="002E5B7B"/>
    <w:rsid w:val="002E5E44"/>
    <w:rsid w:val="002E6DAF"/>
    <w:rsid w:val="002E70EA"/>
    <w:rsid w:val="002E7180"/>
    <w:rsid w:val="002E73A5"/>
    <w:rsid w:val="002E766E"/>
    <w:rsid w:val="002F01FA"/>
    <w:rsid w:val="002F0781"/>
    <w:rsid w:val="002F0F89"/>
    <w:rsid w:val="002F1284"/>
    <w:rsid w:val="002F13A4"/>
    <w:rsid w:val="002F16CE"/>
    <w:rsid w:val="002F1A08"/>
    <w:rsid w:val="002F1A6B"/>
    <w:rsid w:val="002F1ED6"/>
    <w:rsid w:val="002F22BE"/>
    <w:rsid w:val="002F253A"/>
    <w:rsid w:val="002F2605"/>
    <w:rsid w:val="002F2DF6"/>
    <w:rsid w:val="002F3B7C"/>
    <w:rsid w:val="002F3C6F"/>
    <w:rsid w:val="002F417D"/>
    <w:rsid w:val="002F4394"/>
    <w:rsid w:val="002F4728"/>
    <w:rsid w:val="002F490F"/>
    <w:rsid w:val="002F53E8"/>
    <w:rsid w:val="002F64B7"/>
    <w:rsid w:val="002F662B"/>
    <w:rsid w:val="002F6AB3"/>
    <w:rsid w:val="002F7B25"/>
    <w:rsid w:val="002F7C64"/>
    <w:rsid w:val="00300087"/>
    <w:rsid w:val="00300265"/>
    <w:rsid w:val="00300D8E"/>
    <w:rsid w:val="0030132A"/>
    <w:rsid w:val="003018E7"/>
    <w:rsid w:val="003019C1"/>
    <w:rsid w:val="00301A1C"/>
    <w:rsid w:val="00301FA6"/>
    <w:rsid w:val="003022C0"/>
    <w:rsid w:val="0030274B"/>
    <w:rsid w:val="003033F7"/>
    <w:rsid w:val="003037FB"/>
    <w:rsid w:val="00303EC7"/>
    <w:rsid w:val="0030403C"/>
    <w:rsid w:val="00304B50"/>
    <w:rsid w:val="00304B75"/>
    <w:rsid w:val="00304CB7"/>
    <w:rsid w:val="003053B4"/>
    <w:rsid w:val="003058E4"/>
    <w:rsid w:val="00305FF8"/>
    <w:rsid w:val="003062EE"/>
    <w:rsid w:val="003066AE"/>
    <w:rsid w:val="00307241"/>
    <w:rsid w:val="0030728D"/>
    <w:rsid w:val="0030743C"/>
    <w:rsid w:val="00307644"/>
    <w:rsid w:val="003076FE"/>
    <w:rsid w:val="003107DD"/>
    <w:rsid w:val="00310E07"/>
    <w:rsid w:val="00310FBF"/>
    <w:rsid w:val="0031125A"/>
    <w:rsid w:val="003115AF"/>
    <w:rsid w:val="003125F4"/>
    <w:rsid w:val="0031397C"/>
    <w:rsid w:val="00313A3B"/>
    <w:rsid w:val="00313AE0"/>
    <w:rsid w:val="003146C7"/>
    <w:rsid w:val="003148C4"/>
    <w:rsid w:val="00315417"/>
    <w:rsid w:val="00315AAC"/>
    <w:rsid w:val="00315AAD"/>
    <w:rsid w:val="00315E61"/>
    <w:rsid w:val="00315F2A"/>
    <w:rsid w:val="00316373"/>
    <w:rsid w:val="00316735"/>
    <w:rsid w:val="003178C4"/>
    <w:rsid w:val="0031797F"/>
    <w:rsid w:val="003179F0"/>
    <w:rsid w:val="00317BBC"/>
    <w:rsid w:val="00317BC2"/>
    <w:rsid w:val="0032066D"/>
    <w:rsid w:val="0032138C"/>
    <w:rsid w:val="0032188C"/>
    <w:rsid w:val="00321B2E"/>
    <w:rsid w:val="00322E4A"/>
    <w:rsid w:val="00323887"/>
    <w:rsid w:val="00323ED4"/>
    <w:rsid w:val="0032410D"/>
    <w:rsid w:val="0032418D"/>
    <w:rsid w:val="0032419B"/>
    <w:rsid w:val="003242E0"/>
    <w:rsid w:val="003243A6"/>
    <w:rsid w:val="0032453B"/>
    <w:rsid w:val="00324797"/>
    <w:rsid w:val="00324C7C"/>
    <w:rsid w:val="00325181"/>
    <w:rsid w:val="0032522C"/>
    <w:rsid w:val="003254A5"/>
    <w:rsid w:val="0032588D"/>
    <w:rsid w:val="00325D2B"/>
    <w:rsid w:val="00325E7B"/>
    <w:rsid w:val="00326075"/>
    <w:rsid w:val="003271DC"/>
    <w:rsid w:val="003275DF"/>
    <w:rsid w:val="00327C52"/>
    <w:rsid w:val="0033017D"/>
    <w:rsid w:val="00330298"/>
    <w:rsid w:val="00331A42"/>
    <w:rsid w:val="00331BFD"/>
    <w:rsid w:val="00331C23"/>
    <w:rsid w:val="00331CB9"/>
    <w:rsid w:val="00331F16"/>
    <w:rsid w:val="00331FC7"/>
    <w:rsid w:val="003322D4"/>
    <w:rsid w:val="00332971"/>
    <w:rsid w:val="0033301E"/>
    <w:rsid w:val="00333211"/>
    <w:rsid w:val="00333C2C"/>
    <w:rsid w:val="00333CEF"/>
    <w:rsid w:val="0033409E"/>
    <w:rsid w:val="00334C15"/>
    <w:rsid w:val="0033616A"/>
    <w:rsid w:val="003377AE"/>
    <w:rsid w:val="0033794A"/>
    <w:rsid w:val="003402B5"/>
    <w:rsid w:val="00340B30"/>
    <w:rsid w:val="00340E43"/>
    <w:rsid w:val="00341044"/>
    <w:rsid w:val="0034168E"/>
    <w:rsid w:val="00343B44"/>
    <w:rsid w:val="0034447A"/>
    <w:rsid w:val="003445DC"/>
    <w:rsid w:val="00345523"/>
    <w:rsid w:val="003455DD"/>
    <w:rsid w:val="00345853"/>
    <w:rsid w:val="00345AB2"/>
    <w:rsid w:val="00346069"/>
    <w:rsid w:val="00346257"/>
    <w:rsid w:val="003466A7"/>
    <w:rsid w:val="003468C0"/>
    <w:rsid w:val="0034755B"/>
    <w:rsid w:val="00347EA3"/>
    <w:rsid w:val="00347EA9"/>
    <w:rsid w:val="0035010D"/>
    <w:rsid w:val="003501EC"/>
    <w:rsid w:val="003506BF"/>
    <w:rsid w:val="00350C25"/>
    <w:rsid w:val="00350FB9"/>
    <w:rsid w:val="00351580"/>
    <w:rsid w:val="003520FB"/>
    <w:rsid w:val="00352C6B"/>
    <w:rsid w:val="00352CE9"/>
    <w:rsid w:val="00352E61"/>
    <w:rsid w:val="0035321E"/>
    <w:rsid w:val="00353587"/>
    <w:rsid w:val="00353AC1"/>
    <w:rsid w:val="00353B16"/>
    <w:rsid w:val="0035497B"/>
    <w:rsid w:val="00354ACC"/>
    <w:rsid w:val="00354B58"/>
    <w:rsid w:val="00354D60"/>
    <w:rsid w:val="00356BDC"/>
    <w:rsid w:val="00356C0C"/>
    <w:rsid w:val="003572C5"/>
    <w:rsid w:val="00357568"/>
    <w:rsid w:val="00357C9E"/>
    <w:rsid w:val="00360080"/>
    <w:rsid w:val="00360A08"/>
    <w:rsid w:val="00360AAE"/>
    <w:rsid w:val="00361950"/>
    <w:rsid w:val="00361BBF"/>
    <w:rsid w:val="0036223A"/>
    <w:rsid w:val="0036308A"/>
    <w:rsid w:val="003632BB"/>
    <w:rsid w:val="003634AD"/>
    <w:rsid w:val="003635A5"/>
    <w:rsid w:val="00363A22"/>
    <w:rsid w:val="003643B5"/>
    <w:rsid w:val="0036451A"/>
    <w:rsid w:val="00364B56"/>
    <w:rsid w:val="003651D9"/>
    <w:rsid w:val="00365240"/>
    <w:rsid w:val="0036655C"/>
    <w:rsid w:val="00366B6B"/>
    <w:rsid w:val="00366C1B"/>
    <w:rsid w:val="00367AEB"/>
    <w:rsid w:val="00367DFB"/>
    <w:rsid w:val="00370138"/>
    <w:rsid w:val="003704D1"/>
    <w:rsid w:val="00370F25"/>
    <w:rsid w:val="00370F88"/>
    <w:rsid w:val="003717B8"/>
    <w:rsid w:val="00372680"/>
    <w:rsid w:val="00372C01"/>
    <w:rsid w:val="00372C57"/>
    <w:rsid w:val="00373028"/>
    <w:rsid w:val="00373159"/>
    <w:rsid w:val="00373CA6"/>
    <w:rsid w:val="00374130"/>
    <w:rsid w:val="003746C1"/>
    <w:rsid w:val="003746C5"/>
    <w:rsid w:val="00374C23"/>
    <w:rsid w:val="00375592"/>
    <w:rsid w:val="003766CB"/>
    <w:rsid w:val="0037671C"/>
    <w:rsid w:val="00376ACE"/>
    <w:rsid w:val="00376F3C"/>
    <w:rsid w:val="00377283"/>
    <w:rsid w:val="0037760C"/>
    <w:rsid w:val="00380096"/>
    <w:rsid w:val="00380FFE"/>
    <w:rsid w:val="003814DA"/>
    <w:rsid w:val="00381AFD"/>
    <w:rsid w:val="003823E1"/>
    <w:rsid w:val="00382C84"/>
    <w:rsid w:val="00383315"/>
    <w:rsid w:val="00383545"/>
    <w:rsid w:val="003837BE"/>
    <w:rsid w:val="00383B1D"/>
    <w:rsid w:val="003844AB"/>
    <w:rsid w:val="00384899"/>
    <w:rsid w:val="0038491F"/>
    <w:rsid w:val="00384D42"/>
    <w:rsid w:val="00385175"/>
    <w:rsid w:val="0038533D"/>
    <w:rsid w:val="00385489"/>
    <w:rsid w:val="0038664E"/>
    <w:rsid w:val="00386E1C"/>
    <w:rsid w:val="00387AEE"/>
    <w:rsid w:val="00387BD1"/>
    <w:rsid w:val="00387FCB"/>
    <w:rsid w:val="00390204"/>
    <w:rsid w:val="0039110D"/>
    <w:rsid w:val="003915CF"/>
    <w:rsid w:val="0039175F"/>
    <w:rsid w:val="00391ACC"/>
    <w:rsid w:val="003925C1"/>
    <w:rsid w:val="00392DD3"/>
    <w:rsid w:val="00392F0C"/>
    <w:rsid w:val="0039314E"/>
    <w:rsid w:val="0039354B"/>
    <w:rsid w:val="0039376A"/>
    <w:rsid w:val="003939BE"/>
    <w:rsid w:val="00393DF7"/>
    <w:rsid w:val="003947BE"/>
    <w:rsid w:val="00394973"/>
    <w:rsid w:val="00394EC4"/>
    <w:rsid w:val="003955F1"/>
    <w:rsid w:val="003957E8"/>
    <w:rsid w:val="00395B74"/>
    <w:rsid w:val="00395FBF"/>
    <w:rsid w:val="00396469"/>
    <w:rsid w:val="003968C9"/>
    <w:rsid w:val="0039739F"/>
    <w:rsid w:val="003978F5"/>
    <w:rsid w:val="00397A83"/>
    <w:rsid w:val="003A048C"/>
    <w:rsid w:val="003A15E9"/>
    <w:rsid w:val="003A2587"/>
    <w:rsid w:val="003A2BE2"/>
    <w:rsid w:val="003A2DFC"/>
    <w:rsid w:val="003A3481"/>
    <w:rsid w:val="003A4194"/>
    <w:rsid w:val="003A4AE6"/>
    <w:rsid w:val="003A4CF0"/>
    <w:rsid w:val="003A5396"/>
    <w:rsid w:val="003A5B3B"/>
    <w:rsid w:val="003A63D6"/>
    <w:rsid w:val="003A670C"/>
    <w:rsid w:val="003A7053"/>
    <w:rsid w:val="003A712E"/>
    <w:rsid w:val="003A72F3"/>
    <w:rsid w:val="003A785B"/>
    <w:rsid w:val="003A7A83"/>
    <w:rsid w:val="003A7F3C"/>
    <w:rsid w:val="003B01BE"/>
    <w:rsid w:val="003B0E96"/>
    <w:rsid w:val="003B262D"/>
    <w:rsid w:val="003B28F5"/>
    <w:rsid w:val="003B2A85"/>
    <w:rsid w:val="003B2D47"/>
    <w:rsid w:val="003B3347"/>
    <w:rsid w:val="003B343A"/>
    <w:rsid w:val="003B38B9"/>
    <w:rsid w:val="003B42C5"/>
    <w:rsid w:val="003B499C"/>
    <w:rsid w:val="003B4A4B"/>
    <w:rsid w:val="003B6D39"/>
    <w:rsid w:val="003B7472"/>
    <w:rsid w:val="003B74DD"/>
    <w:rsid w:val="003B7DB9"/>
    <w:rsid w:val="003B7FB4"/>
    <w:rsid w:val="003C01F2"/>
    <w:rsid w:val="003C0625"/>
    <w:rsid w:val="003C088D"/>
    <w:rsid w:val="003C1202"/>
    <w:rsid w:val="003C1814"/>
    <w:rsid w:val="003C1CE7"/>
    <w:rsid w:val="003C3CE0"/>
    <w:rsid w:val="003C43D0"/>
    <w:rsid w:val="003C48B0"/>
    <w:rsid w:val="003C4FF0"/>
    <w:rsid w:val="003C5906"/>
    <w:rsid w:val="003C62FB"/>
    <w:rsid w:val="003C643D"/>
    <w:rsid w:val="003C722C"/>
    <w:rsid w:val="003C78C0"/>
    <w:rsid w:val="003C7A5A"/>
    <w:rsid w:val="003C7D05"/>
    <w:rsid w:val="003D114A"/>
    <w:rsid w:val="003D1A61"/>
    <w:rsid w:val="003D2078"/>
    <w:rsid w:val="003D2AEE"/>
    <w:rsid w:val="003D32FB"/>
    <w:rsid w:val="003D3869"/>
    <w:rsid w:val="003D4306"/>
    <w:rsid w:val="003D4AA2"/>
    <w:rsid w:val="003D56BA"/>
    <w:rsid w:val="003D6A3E"/>
    <w:rsid w:val="003D703B"/>
    <w:rsid w:val="003D7221"/>
    <w:rsid w:val="003D7255"/>
    <w:rsid w:val="003D7601"/>
    <w:rsid w:val="003D7A19"/>
    <w:rsid w:val="003D7CBB"/>
    <w:rsid w:val="003D7EE7"/>
    <w:rsid w:val="003E0015"/>
    <w:rsid w:val="003E0465"/>
    <w:rsid w:val="003E04B4"/>
    <w:rsid w:val="003E068A"/>
    <w:rsid w:val="003E0CC7"/>
    <w:rsid w:val="003E109E"/>
    <w:rsid w:val="003E11A6"/>
    <w:rsid w:val="003E15A9"/>
    <w:rsid w:val="003E182E"/>
    <w:rsid w:val="003E1BBE"/>
    <w:rsid w:val="003E245C"/>
    <w:rsid w:val="003E24FA"/>
    <w:rsid w:val="003E2760"/>
    <w:rsid w:val="003E2BA9"/>
    <w:rsid w:val="003E30DB"/>
    <w:rsid w:val="003E43E2"/>
    <w:rsid w:val="003E49AC"/>
    <w:rsid w:val="003E554F"/>
    <w:rsid w:val="003E5F8C"/>
    <w:rsid w:val="003E603B"/>
    <w:rsid w:val="003E66AD"/>
    <w:rsid w:val="003E754D"/>
    <w:rsid w:val="003E7ADF"/>
    <w:rsid w:val="003E7CD4"/>
    <w:rsid w:val="003F0724"/>
    <w:rsid w:val="003F0B73"/>
    <w:rsid w:val="003F1828"/>
    <w:rsid w:val="003F2579"/>
    <w:rsid w:val="003F29CF"/>
    <w:rsid w:val="003F2E39"/>
    <w:rsid w:val="003F2E62"/>
    <w:rsid w:val="003F332B"/>
    <w:rsid w:val="003F3672"/>
    <w:rsid w:val="003F37EB"/>
    <w:rsid w:val="003F3EF9"/>
    <w:rsid w:val="003F3F30"/>
    <w:rsid w:val="003F48CD"/>
    <w:rsid w:val="003F48EB"/>
    <w:rsid w:val="003F4C02"/>
    <w:rsid w:val="003F553F"/>
    <w:rsid w:val="003F56F6"/>
    <w:rsid w:val="003F5875"/>
    <w:rsid w:val="003F5B31"/>
    <w:rsid w:val="003F6DAD"/>
    <w:rsid w:val="003F70A2"/>
    <w:rsid w:val="003F7193"/>
    <w:rsid w:val="003F7399"/>
    <w:rsid w:val="003F7596"/>
    <w:rsid w:val="003F7F0B"/>
    <w:rsid w:val="004000E6"/>
    <w:rsid w:val="0040020D"/>
    <w:rsid w:val="00400817"/>
    <w:rsid w:val="00400BB1"/>
    <w:rsid w:val="0040148C"/>
    <w:rsid w:val="00401F7F"/>
    <w:rsid w:val="0040276F"/>
    <w:rsid w:val="00402ADE"/>
    <w:rsid w:val="00402C66"/>
    <w:rsid w:val="00402E47"/>
    <w:rsid w:val="0040300E"/>
    <w:rsid w:val="00403B8C"/>
    <w:rsid w:val="00404251"/>
    <w:rsid w:val="00404992"/>
    <w:rsid w:val="00404C29"/>
    <w:rsid w:val="0040535E"/>
    <w:rsid w:val="00405AD3"/>
    <w:rsid w:val="00405BAA"/>
    <w:rsid w:val="0040619A"/>
    <w:rsid w:val="00406D40"/>
    <w:rsid w:val="004072DE"/>
    <w:rsid w:val="00407BD0"/>
    <w:rsid w:val="00410375"/>
    <w:rsid w:val="004103D9"/>
    <w:rsid w:val="00410E90"/>
    <w:rsid w:val="00411204"/>
    <w:rsid w:val="004112C3"/>
    <w:rsid w:val="00411334"/>
    <w:rsid w:val="00411D7E"/>
    <w:rsid w:val="004128BA"/>
    <w:rsid w:val="00412D61"/>
    <w:rsid w:val="0041323A"/>
    <w:rsid w:val="00413518"/>
    <w:rsid w:val="004137D2"/>
    <w:rsid w:val="004139DB"/>
    <w:rsid w:val="00413D23"/>
    <w:rsid w:val="00414011"/>
    <w:rsid w:val="00414149"/>
    <w:rsid w:val="00414421"/>
    <w:rsid w:val="0041474A"/>
    <w:rsid w:val="0041476B"/>
    <w:rsid w:val="00414B3F"/>
    <w:rsid w:val="00414EDF"/>
    <w:rsid w:val="00414FD5"/>
    <w:rsid w:val="00415031"/>
    <w:rsid w:val="0041516E"/>
    <w:rsid w:val="0041556F"/>
    <w:rsid w:val="00416066"/>
    <w:rsid w:val="0041689E"/>
    <w:rsid w:val="004170B6"/>
    <w:rsid w:val="00417269"/>
    <w:rsid w:val="00417464"/>
    <w:rsid w:val="004202AE"/>
    <w:rsid w:val="00420597"/>
    <w:rsid w:val="00421060"/>
    <w:rsid w:val="00421790"/>
    <w:rsid w:val="00421808"/>
    <w:rsid w:val="00421A01"/>
    <w:rsid w:val="00421E94"/>
    <w:rsid w:val="00422647"/>
    <w:rsid w:val="00422AE3"/>
    <w:rsid w:val="00423237"/>
    <w:rsid w:val="004234B4"/>
    <w:rsid w:val="004259C3"/>
    <w:rsid w:val="004269D0"/>
    <w:rsid w:val="00426A9B"/>
    <w:rsid w:val="00426CE8"/>
    <w:rsid w:val="00426DFA"/>
    <w:rsid w:val="00426EEC"/>
    <w:rsid w:val="00427A24"/>
    <w:rsid w:val="00427E55"/>
    <w:rsid w:val="00427F72"/>
    <w:rsid w:val="00430830"/>
    <w:rsid w:val="00430EF2"/>
    <w:rsid w:val="00430F2E"/>
    <w:rsid w:val="00431691"/>
    <w:rsid w:val="00431790"/>
    <w:rsid w:val="00431AE6"/>
    <w:rsid w:val="00432A7F"/>
    <w:rsid w:val="00433483"/>
    <w:rsid w:val="00433A38"/>
    <w:rsid w:val="00433B4D"/>
    <w:rsid w:val="0043435A"/>
    <w:rsid w:val="00434843"/>
    <w:rsid w:val="00434E49"/>
    <w:rsid w:val="004359CE"/>
    <w:rsid w:val="00435C90"/>
    <w:rsid w:val="00435E95"/>
    <w:rsid w:val="004373D3"/>
    <w:rsid w:val="0043740E"/>
    <w:rsid w:val="0043778D"/>
    <w:rsid w:val="00440CCD"/>
    <w:rsid w:val="0044118F"/>
    <w:rsid w:val="00441194"/>
    <w:rsid w:val="004412F7"/>
    <w:rsid w:val="00441BA8"/>
    <w:rsid w:val="00441C9A"/>
    <w:rsid w:val="004425B5"/>
    <w:rsid w:val="00442E9F"/>
    <w:rsid w:val="004448CB"/>
    <w:rsid w:val="00444CFD"/>
    <w:rsid w:val="00445A66"/>
    <w:rsid w:val="00445EE4"/>
    <w:rsid w:val="00446A33"/>
    <w:rsid w:val="00446EBD"/>
    <w:rsid w:val="004474F8"/>
    <w:rsid w:val="0044759E"/>
    <w:rsid w:val="004479C3"/>
    <w:rsid w:val="00447A1C"/>
    <w:rsid w:val="00450B31"/>
    <w:rsid w:val="004516A3"/>
    <w:rsid w:val="0045185F"/>
    <w:rsid w:val="004519C6"/>
    <w:rsid w:val="004526D0"/>
    <w:rsid w:val="00452BFF"/>
    <w:rsid w:val="004533FC"/>
    <w:rsid w:val="004535D2"/>
    <w:rsid w:val="00453910"/>
    <w:rsid w:val="00453A88"/>
    <w:rsid w:val="00454F85"/>
    <w:rsid w:val="00455CE8"/>
    <w:rsid w:val="00455F4E"/>
    <w:rsid w:val="00457D4E"/>
    <w:rsid w:val="00460791"/>
    <w:rsid w:val="00460F26"/>
    <w:rsid w:val="0046117B"/>
    <w:rsid w:val="004615E7"/>
    <w:rsid w:val="00461799"/>
    <w:rsid w:val="00461A3C"/>
    <w:rsid w:val="0046232A"/>
    <w:rsid w:val="00462651"/>
    <w:rsid w:val="00463E8C"/>
    <w:rsid w:val="004640E0"/>
    <w:rsid w:val="004646A2"/>
    <w:rsid w:val="00464A09"/>
    <w:rsid w:val="0046540D"/>
    <w:rsid w:val="0046608F"/>
    <w:rsid w:val="004668DD"/>
    <w:rsid w:val="00466DF1"/>
    <w:rsid w:val="0047061D"/>
    <w:rsid w:val="004710C5"/>
    <w:rsid w:val="00471B83"/>
    <w:rsid w:val="00472074"/>
    <w:rsid w:val="00472751"/>
    <w:rsid w:val="0047327A"/>
    <w:rsid w:val="00473296"/>
    <w:rsid w:val="00473449"/>
    <w:rsid w:val="0047363B"/>
    <w:rsid w:val="00473691"/>
    <w:rsid w:val="00473AF0"/>
    <w:rsid w:val="00473BE5"/>
    <w:rsid w:val="00473D71"/>
    <w:rsid w:val="004746DA"/>
    <w:rsid w:val="00474705"/>
    <w:rsid w:val="0047524B"/>
    <w:rsid w:val="004755AF"/>
    <w:rsid w:val="00475CDC"/>
    <w:rsid w:val="00476662"/>
    <w:rsid w:val="00476707"/>
    <w:rsid w:val="00480976"/>
    <w:rsid w:val="00480A54"/>
    <w:rsid w:val="00480CA5"/>
    <w:rsid w:val="00481236"/>
    <w:rsid w:val="0048137A"/>
    <w:rsid w:val="00481916"/>
    <w:rsid w:val="00481FAB"/>
    <w:rsid w:val="00481FCB"/>
    <w:rsid w:val="0048279D"/>
    <w:rsid w:val="0048286B"/>
    <w:rsid w:val="00482CCF"/>
    <w:rsid w:val="00482F2A"/>
    <w:rsid w:val="0048338D"/>
    <w:rsid w:val="00483AB4"/>
    <w:rsid w:val="00484C6B"/>
    <w:rsid w:val="00484C83"/>
    <w:rsid w:val="0048510B"/>
    <w:rsid w:val="0048572E"/>
    <w:rsid w:val="00485A5E"/>
    <w:rsid w:val="00485EB6"/>
    <w:rsid w:val="004861BD"/>
    <w:rsid w:val="00486C0D"/>
    <w:rsid w:val="00487C49"/>
    <w:rsid w:val="00487F65"/>
    <w:rsid w:val="00490219"/>
    <w:rsid w:val="00490464"/>
    <w:rsid w:val="0049069B"/>
    <w:rsid w:val="00490706"/>
    <w:rsid w:val="0049125F"/>
    <w:rsid w:val="004917A7"/>
    <w:rsid w:val="00492354"/>
    <w:rsid w:val="004923B9"/>
    <w:rsid w:val="004925C4"/>
    <w:rsid w:val="00492711"/>
    <w:rsid w:val="0049281C"/>
    <w:rsid w:val="0049340B"/>
    <w:rsid w:val="00493FE5"/>
    <w:rsid w:val="004945EE"/>
    <w:rsid w:val="00494893"/>
    <w:rsid w:val="004948F8"/>
    <w:rsid w:val="00494A31"/>
    <w:rsid w:val="004956E9"/>
    <w:rsid w:val="00495C98"/>
    <w:rsid w:val="00495D39"/>
    <w:rsid w:val="004960D3"/>
    <w:rsid w:val="0049612B"/>
    <w:rsid w:val="00496196"/>
    <w:rsid w:val="004968CD"/>
    <w:rsid w:val="00496ADF"/>
    <w:rsid w:val="00496CDA"/>
    <w:rsid w:val="00496E67"/>
    <w:rsid w:val="004972B3"/>
    <w:rsid w:val="004A04C7"/>
    <w:rsid w:val="004A0BD9"/>
    <w:rsid w:val="004A1769"/>
    <w:rsid w:val="004A1883"/>
    <w:rsid w:val="004A19FB"/>
    <w:rsid w:val="004A1F87"/>
    <w:rsid w:val="004A2068"/>
    <w:rsid w:val="004A24C9"/>
    <w:rsid w:val="004A290F"/>
    <w:rsid w:val="004A296E"/>
    <w:rsid w:val="004A3299"/>
    <w:rsid w:val="004A3FA1"/>
    <w:rsid w:val="004A4586"/>
    <w:rsid w:val="004A5FBB"/>
    <w:rsid w:val="004A6354"/>
    <w:rsid w:val="004A65CC"/>
    <w:rsid w:val="004A67C9"/>
    <w:rsid w:val="004A696C"/>
    <w:rsid w:val="004A6DCD"/>
    <w:rsid w:val="004A7030"/>
    <w:rsid w:val="004A70DB"/>
    <w:rsid w:val="004A7431"/>
    <w:rsid w:val="004A7508"/>
    <w:rsid w:val="004A7EF7"/>
    <w:rsid w:val="004B0069"/>
    <w:rsid w:val="004B0241"/>
    <w:rsid w:val="004B0D23"/>
    <w:rsid w:val="004B1462"/>
    <w:rsid w:val="004B14FC"/>
    <w:rsid w:val="004B167D"/>
    <w:rsid w:val="004B1E3C"/>
    <w:rsid w:val="004B2DC5"/>
    <w:rsid w:val="004B2F89"/>
    <w:rsid w:val="004B2FB6"/>
    <w:rsid w:val="004B30E3"/>
    <w:rsid w:val="004B35EB"/>
    <w:rsid w:val="004B3A8B"/>
    <w:rsid w:val="004B3ABD"/>
    <w:rsid w:val="004B3F3C"/>
    <w:rsid w:val="004B4349"/>
    <w:rsid w:val="004B4FCA"/>
    <w:rsid w:val="004B6153"/>
    <w:rsid w:val="004B6334"/>
    <w:rsid w:val="004B65CD"/>
    <w:rsid w:val="004B6653"/>
    <w:rsid w:val="004B66C0"/>
    <w:rsid w:val="004B6F97"/>
    <w:rsid w:val="004B792D"/>
    <w:rsid w:val="004C06F7"/>
    <w:rsid w:val="004C0E15"/>
    <w:rsid w:val="004C0EA0"/>
    <w:rsid w:val="004C1B12"/>
    <w:rsid w:val="004C1DCA"/>
    <w:rsid w:val="004C1EA1"/>
    <w:rsid w:val="004C2741"/>
    <w:rsid w:val="004C2D59"/>
    <w:rsid w:val="004C3061"/>
    <w:rsid w:val="004C3152"/>
    <w:rsid w:val="004C360A"/>
    <w:rsid w:val="004C3D97"/>
    <w:rsid w:val="004C5342"/>
    <w:rsid w:val="004C5740"/>
    <w:rsid w:val="004C5B8D"/>
    <w:rsid w:val="004C5E03"/>
    <w:rsid w:val="004C63C2"/>
    <w:rsid w:val="004C63E2"/>
    <w:rsid w:val="004C6AA4"/>
    <w:rsid w:val="004C6FBA"/>
    <w:rsid w:val="004C7FB7"/>
    <w:rsid w:val="004D0031"/>
    <w:rsid w:val="004D06A4"/>
    <w:rsid w:val="004D0786"/>
    <w:rsid w:val="004D1190"/>
    <w:rsid w:val="004D196E"/>
    <w:rsid w:val="004D1AEE"/>
    <w:rsid w:val="004D2686"/>
    <w:rsid w:val="004D2F05"/>
    <w:rsid w:val="004D2FA3"/>
    <w:rsid w:val="004D3161"/>
    <w:rsid w:val="004D3B40"/>
    <w:rsid w:val="004D3D83"/>
    <w:rsid w:val="004D3DDD"/>
    <w:rsid w:val="004D58D1"/>
    <w:rsid w:val="004D5C3E"/>
    <w:rsid w:val="004D6365"/>
    <w:rsid w:val="004D64C8"/>
    <w:rsid w:val="004D6BD0"/>
    <w:rsid w:val="004E1276"/>
    <w:rsid w:val="004E1498"/>
    <w:rsid w:val="004E171C"/>
    <w:rsid w:val="004E2894"/>
    <w:rsid w:val="004E4017"/>
    <w:rsid w:val="004E4431"/>
    <w:rsid w:val="004E460B"/>
    <w:rsid w:val="004E4D0C"/>
    <w:rsid w:val="004E4D13"/>
    <w:rsid w:val="004E5018"/>
    <w:rsid w:val="004E532C"/>
    <w:rsid w:val="004E5A3B"/>
    <w:rsid w:val="004E5D92"/>
    <w:rsid w:val="004E5F23"/>
    <w:rsid w:val="004E6186"/>
    <w:rsid w:val="004E6224"/>
    <w:rsid w:val="004E68CA"/>
    <w:rsid w:val="004E6A96"/>
    <w:rsid w:val="004E6C76"/>
    <w:rsid w:val="004E7CB3"/>
    <w:rsid w:val="004E7ED6"/>
    <w:rsid w:val="004F05AA"/>
    <w:rsid w:val="004F07C6"/>
    <w:rsid w:val="004F0F18"/>
    <w:rsid w:val="004F1C96"/>
    <w:rsid w:val="004F235D"/>
    <w:rsid w:val="004F2D5F"/>
    <w:rsid w:val="004F2E71"/>
    <w:rsid w:val="004F4162"/>
    <w:rsid w:val="004F5380"/>
    <w:rsid w:val="004F53E1"/>
    <w:rsid w:val="004F5B9C"/>
    <w:rsid w:val="004F5BB2"/>
    <w:rsid w:val="004F61B8"/>
    <w:rsid w:val="004F631D"/>
    <w:rsid w:val="004F67D8"/>
    <w:rsid w:val="004F76DC"/>
    <w:rsid w:val="004F77E2"/>
    <w:rsid w:val="004F7C22"/>
    <w:rsid w:val="005009FF"/>
    <w:rsid w:val="00501AFC"/>
    <w:rsid w:val="00501F92"/>
    <w:rsid w:val="00502CAD"/>
    <w:rsid w:val="00503E5B"/>
    <w:rsid w:val="005044BA"/>
    <w:rsid w:val="00504630"/>
    <w:rsid w:val="00505624"/>
    <w:rsid w:val="005060DC"/>
    <w:rsid w:val="00506212"/>
    <w:rsid w:val="0050663D"/>
    <w:rsid w:val="0050738E"/>
    <w:rsid w:val="00507A73"/>
    <w:rsid w:val="005108A1"/>
    <w:rsid w:val="00510A72"/>
    <w:rsid w:val="00511272"/>
    <w:rsid w:val="005112DA"/>
    <w:rsid w:val="00511772"/>
    <w:rsid w:val="00511992"/>
    <w:rsid w:val="0051199B"/>
    <w:rsid w:val="005121B0"/>
    <w:rsid w:val="00512E6D"/>
    <w:rsid w:val="00513BC9"/>
    <w:rsid w:val="00513EC2"/>
    <w:rsid w:val="005143BF"/>
    <w:rsid w:val="005145A2"/>
    <w:rsid w:val="005146DF"/>
    <w:rsid w:val="00514A97"/>
    <w:rsid w:val="00514BA1"/>
    <w:rsid w:val="00514FCE"/>
    <w:rsid w:val="00515208"/>
    <w:rsid w:val="00515352"/>
    <w:rsid w:val="00515360"/>
    <w:rsid w:val="005160D9"/>
    <w:rsid w:val="00516587"/>
    <w:rsid w:val="00516B59"/>
    <w:rsid w:val="005171EB"/>
    <w:rsid w:val="00517D60"/>
    <w:rsid w:val="00520819"/>
    <w:rsid w:val="00521681"/>
    <w:rsid w:val="00521B04"/>
    <w:rsid w:val="00521C1B"/>
    <w:rsid w:val="00521E21"/>
    <w:rsid w:val="005222C6"/>
    <w:rsid w:val="00522E86"/>
    <w:rsid w:val="005232CA"/>
    <w:rsid w:val="0052344A"/>
    <w:rsid w:val="00523733"/>
    <w:rsid w:val="00523925"/>
    <w:rsid w:val="00523978"/>
    <w:rsid w:val="00523CFD"/>
    <w:rsid w:val="00524109"/>
    <w:rsid w:val="0052415A"/>
    <w:rsid w:val="00524526"/>
    <w:rsid w:val="00524C1D"/>
    <w:rsid w:val="00525977"/>
    <w:rsid w:val="00525A66"/>
    <w:rsid w:val="005263CA"/>
    <w:rsid w:val="00526FE9"/>
    <w:rsid w:val="0052715E"/>
    <w:rsid w:val="00530008"/>
    <w:rsid w:val="005300FA"/>
    <w:rsid w:val="0053089C"/>
    <w:rsid w:val="00530930"/>
    <w:rsid w:val="00530C60"/>
    <w:rsid w:val="00530CD0"/>
    <w:rsid w:val="00530F8F"/>
    <w:rsid w:val="0053198B"/>
    <w:rsid w:val="005319D3"/>
    <w:rsid w:val="00532120"/>
    <w:rsid w:val="005329E2"/>
    <w:rsid w:val="00532CF6"/>
    <w:rsid w:val="005331F1"/>
    <w:rsid w:val="00533391"/>
    <w:rsid w:val="0053389F"/>
    <w:rsid w:val="00533C87"/>
    <w:rsid w:val="00533E16"/>
    <w:rsid w:val="00534062"/>
    <w:rsid w:val="00535490"/>
    <w:rsid w:val="00535A80"/>
    <w:rsid w:val="00535AE5"/>
    <w:rsid w:val="00535D07"/>
    <w:rsid w:val="0053670A"/>
    <w:rsid w:val="00536785"/>
    <w:rsid w:val="00536828"/>
    <w:rsid w:val="0053709C"/>
    <w:rsid w:val="0053768D"/>
    <w:rsid w:val="00537761"/>
    <w:rsid w:val="00537D2D"/>
    <w:rsid w:val="00537E01"/>
    <w:rsid w:val="005415D2"/>
    <w:rsid w:val="00541D03"/>
    <w:rsid w:val="00541E69"/>
    <w:rsid w:val="005422A5"/>
    <w:rsid w:val="0054345D"/>
    <w:rsid w:val="005437F0"/>
    <w:rsid w:val="00543BB6"/>
    <w:rsid w:val="00543DA3"/>
    <w:rsid w:val="00543EED"/>
    <w:rsid w:val="00544416"/>
    <w:rsid w:val="005449A6"/>
    <w:rsid w:val="0054507F"/>
    <w:rsid w:val="00545494"/>
    <w:rsid w:val="005455E2"/>
    <w:rsid w:val="0054568A"/>
    <w:rsid w:val="005462F6"/>
    <w:rsid w:val="005467F5"/>
    <w:rsid w:val="00546D9D"/>
    <w:rsid w:val="00547364"/>
    <w:rsid w:val="00547E86"/>
    <w:rsid w:val="00547E9B"/>
    <w:rsid w:val="00550251"/>
    <w:rsid w:val="0055039B"/>
    <w:rsid w:val="0055093A"/>
    <w:rsid w:val="00550BF5"/>
    <w:rsid w:val="0055133B"/>
    <w:rsid w:val="00551F79"/>
    <w:rsid w:val="0055297F"/>
    <w:rsid w:val="005531C1"/>
    <w:rsid w:val="00553825"/>
    <w:rsid w:val="00554641"/>
    <w:rsid w:val="00554885"/>
    <w:rsid w:val="00554A98"/>
    <w:rsid w:val="00554F50"/>
    <w:rsid w:val="005559E8"/>
    <w:rsid w:val="00555A38"/>
    <w:rsid w:val="00555A7B"/>
    <w:rsid w:val="0055624D"/>
    <w:rsid w:val="00556317"/>
    <w:rsid w:val="00556967"/>
    <w:rsid w:val="005569B8"/>
    <w:rsid w:val="0055700A"/>
    <w:rsid w:val="00561001"/>
    <w:rsid w:val="00561C86"/>
    <w:rsid w:val="00562178"/>
    <w:rsid w:val="005621A0"/>
    <w:rsid w:val="005621C8"/>
    <w:rsid w:val="00562D6B"/>
    <w:rsid w:val="00563561"/>
    <w:rsid w:val="00563756"/>
    <w:rsid w:val="0056379D"/>
    <w:rsid w:val="0056402B"/>
    <w:rsid w:val="00564B2F"/>
    <w:rsid w:val="00564E92"/>
    <w:rsid w:val="00564F59"/>
    <w:rsid w:val="005657B9"/>
    <w:rsid w:val="00565986"/>
    <w:rsid w:val="00565D69"/>
    <w:rsid w:val="0056603A"/>
    <w:rsid w:val="0056653C"/>
    <w:rsid w:val="00566A40"/>
    <w:rsid w:val="00566C64"/>
    <w:rsid w:val="00566C91"/>
    <w:rsid w:val="005677BC"/>
    <w:rsid w:val="00570AA3"/>
    <w:rsid w:val="00570BBC"/>
    <w:rsid w:val="0057142B"/>
    <w:rsid w:val="00571793"/>
    <w:rsid w:val="005720CC"/>
    <w:rsid w:val="00572FF9"/>
    <w:rsid w:val="005739C0"/>
    <w:rsid w:val="005739FD"/>
    <w:rsid w:val="00573C7E"/>
    <w:rsid w:val="005741B0"/>
    <w:rsid w:val="0057553C"/>
    <w:rsid w:val="0057582A"/>
    <w:rsid w:val="00575ABD"/>
    <w:rsid w:val="00575AEF"/>
    <w:rsid w:val="00575F4F"/>
    <w:rsid w:val="00576167"/>
    <w:rsid w:val="005766C5"/>
    <w:rsid w:val="00577761"/>
    <w:rsid w:val="00577EF6"/>
    <w:rsid w:val="0058002A"/>
    <w:rsid w:val="0058072F"/>
    <w:rsid w:val="00580826"/>
    <w:rsid w:val="0058088E"/>
    <w:rsid w:val="00581083"/>
    <w:rsid w:val="00581F70"/>
    <w:rsid w:val="00581F8C"/>
    <w:rsid w:val="00583421"/>
    <w:rsid w:val="00584237"/>
    <w:rsid w:val="005845A2"/>
    <w:rsid w:val="00585162"/>
    <w:rsid w:val="0058595E"/>
    <w:rsid w:val="00585F71"/>
    <w:rsid w:val="005860A8"/>
    <w:rsid w:val="00586C0F"/>
    <w:rsid w:val="00586EAF"/>
    <w:rsid w:val="00587867"/>
    <w:rsid w:val="00587A06"/>
    <w:rsid w:val="00590AAD"/>
    <w:rsid w:val="00590C60"/>
    <w:rsid w:val="00590E9D"/>
    <w:rsid w:val="00591052"/>
    <w:rsid w:val="00591427"/>
    <w:rsid w:val="00592E3E"/>
    <w:rsid w:val="0059354C"/>
    <w:rsid w:val="005938FC"/>
    <w:rsid w:val="00593BCB"/>
    <w:rsid w:val="00594007"/>
    <w:rsid w:val="0059423A"/>
    <w:rsid w:val="00594A41"/>
    <w:rsid w:val="005953B0"/>
    <w:rsid w:val="00595406"/>
    <w:rsid w:val="0059556D"/>
    <w:rsid w:val="005962F6"/>
    <w:rsid w:val="0059649F"/>
    <w:rsid w:val="00596515"/>
    <w:rsid w:val="00596782"/>
    <w:rsid w:val="00596A68"/>
    <w:rsid w:val="005974E9"/>
    <w:rsid w:val="005A0279"/>
    <w:rsid w:val="005A039C"/>
    <w:rsid w:val="005A0C14"/>
    <w:rsid w:val="005A11E7"/>
    <w:rsid w:val="005A16EA"/>
    <w:rsid w:val="005A183C"/>
    <w:rsid w:val="005A184A"/>
    <w:rsid w:val="005A2090"/>
    <w:rsid w:val="005A26B8"/>
    <w:rsid w:val="005A34BB"/>
    <w:rsid w:val="005A3784"/>
    <w:rsid w:val="005A3AD9"/>
    <w:rsid w:val="005A3DB3"/>
    <w:rsid w:val="005A3FF0"/>
    <w:rsid w:val="005A45D9"/>
    <w:rsid w:val="005A48A5"/>
    <w:rsid w:val="005A491D"/>
    <w:rsid w:val="005A496E"/>
    <w:rsid w:val="005A5240"/>
    <w:rsid w:val="005A554F"/>
    <w:rsid w:val="005A55F2"/>
    <w:rsid w:val="005A61B9"/>
    <w:rsid w:val="005A6FF3"/>
    <w:rsid w:val="005A7521"/>
    <w:rsid w:val="005A7751"/>
    <w:rsid w:val="005A7A14"/>
    <w:rsid w:val="005A7CFD"/>
    <w:rsid w:val="005B03BC"/>
    <w:rsid w:val="005B099D"/>
    <w:rsid w:val="005B0A42"/>
    <w:rsid w:val="005B0AB0"/>
    <w:rsid w:val="005B14FA"/>
    <w:rsid w:val="005B165C"/>
    <w:rsid w:val="005B1888"/>
    <w:rsid w:val="005B1A6D"/>
    <w:rsid w:val="005B1C80"/>
    <w:rsid w:val="005B2928"/>
    <w:rsid w:val="005B356A"/>
    <w:rsid w:val="005B4D6E"/>
    <w:rsid w:val="005B4E35"/>
    <w:rsid w:val="005B547E"/>
    <w:rsid w:val="005B5F17"/>
    <w:rsid w:val="005B6107"/>
    <w:rsid w:val="005B61D3"/>
    <w:rsid w:val="005B7E1E"/>
    <w:rsid w:val="005C0253"/>
    <w:rsid w:val="005C07F2"/>
    <w:rsid w:val="005C1164"/>
    <w:rsid w:val="005C16A0"/>
    <w:rsid w:val="005C1B30"/>
    <w:rsid w:val="005C1DEC"/>
    <w:rsid w:val="005C2147"/>
    <w:rsid w:val="005C22EA"/>
    <w:rsid w:val="005C2BA6"/>
    <w:rsid w:val="005C2DE2"/>
    <w:rsid w:val="005C3FC3"/>
    <w:rsid w:val="005C42AD"/>
    <w:rsid w:val="005C4AAB"/>
    <w:rsid w:val="005C4F9D"/>
    <w:rsid w:val="005C5293"/>
    <w:rsid w:val="005C5890"/>
    <w:rsid w:val="005C5F1E"/>
    <w:rsid w:val="005C666D"/>
    <w:rsid w:val="005C6681"/>
    <w:rsid w:val="005C6854"/>
    <w:rsid w:val="005C69C3"/>
    <w:rsid w:val="005C700C"/>
    <w:rsid w:val="005C7A78"/>
    <w:rsid w:val="005C7CDF"/>
    <w:rsid w:val="005D026B"/>
    <w:rsid w:val="005D0D4B"/>
    <w:rsid w:val="005D0FB1"/>
    <w:rsid w:val="005D142D"/>
    <w:rsid w:val="005D1524"/>
    <w:rsid w:val="005D1BD5"/>
    <w:rsid w:val="005D383F"/>
    <w:rsid w:val="005D3AF7"/>
    <w:rsid w:val="005D4280"/>
    <w:rsid w:val="005D4537"/>
    <w:rsid w:val="005D458A"/>
    <w:rsid w:val="005D473E"/>
    <w:rsid w:val="005D48CF"/>
    <w:rsid w:val="005D4F84"/>
    <w:rsid w:val="005D5427"/>
    <w:rsid w:val="005D5AB5"/>
    <w:rsid w:val="005D6F69"/>
    <w:rsid w:val="005D7106"/>
    <w:rsid w:val="005D7361"/>
    <w:rsid w:val="005D7829"/>
    <w:rsid w:val="005D78CB"/>
    <w:rsid w:val="005E0126"/>
    <w:rsid w:val="005E095A"/>
    <w:rsid w:val="005E0C77"/>
    <w:rsid w:val="005E0CB9"/>
    <w:rsid w:val="005E1586"/>
    <w:rsid w:val="005E16B5"/>
    <w:rsid w:val="005E1AA2"/>
    <w:rsid w:val="005E1C5F"/>
    <w:rsid w:val="005E1DC8"/>
    <w:rsid w:val="005E1E89"/>
    <w:rsid w:val="005E2325"/>
    <w:rsid w:val="005E2E1C"/>
    <w:rsid w:val="005E2EB8"/>
    <w:rsid w:val="005E3E4E"/>
    <w:rsid w:val="005E416B"/>
    <w:rsid w:val="005E542B"/>
    <w:rsid w:val="005E609C"/>
    <w:rsid w:val="005E6C8B"/>
    <w:rsid w:val="005E6E61"/>
    <w:rsid w:val="005E7A63"/>
    <w:rsid w:val="005E7B47"/>
    <w:rsid w:val="005E7B70"/>
    <w:rsid w:val="005F0D5C"/>
    <w:rsid w:val="005F120D"/>
    <w:rsid w:val="005F16ED"/>
    <w:rsid w:val="005F1A84"/>
    <w:rsid w:val="005F1C63"/>
    <w:rsid w:val="005F1E37"/>
    <w:rsid w:val="005F2407"/>
    <w:rsid w:val="005F2709"/>
    <w:rsid w:val="005F2F2A"/>
    <w:rsid w:val="005F3050"/>
    <w:rsid w:val="005F31C5"/>
    <w:rsid w:val="005F32F4"/>
    <w:rsid w:val="005F34FE"/>
    <w:rsid w:val="005F3535"/>
    <w:rsid w:val="005F3D0A"/>
    <w:rsid w:val="005F4B6A"/>
    <w:rsid w:val="005F5C4F"/>
    <w:rsid w:val="005F5DBC"/>
    <w:rsid w:val="005F712D"/>
    <w:rsid w:val="005F74FE"/>
    <w:rsid w:val="005F76F2"/>
    <w:rsid w:val="005F7854"/>
    <w:rsid w:val="005F7FE1"/>
    <w:rsid w:val="00600322"/>
    <w:rsid w:val="00600832"/>
    <w:rsid w:val="006015B5"/>
    <w:rsid w:val="00601A5F"/>
    <w:rsid w:val="00601B06"/>
    <w:rsid w:val="00601BD5"/>
    <w:rsid w:val="00601D71"/>
    <w:rsid w:val="0060234F"/>
    <w:rsid w:val="006025F7"/>
    <w:rsid w:val="006027DF"/>
    <w:rsid w:val="006030D9"/>
    <w:rsid w:val="00603914"/>
    <w:rsid w:val="00603C9B"/>
    <w:rsid w:val="006047DA"/>
    <w:rsid w:val="00604B74"/>
    <w:rsid w:val="006059D2"/>
    <w:rsid w:val="00605FC3"/>
    <w:rsid w:val="006063BA"/>
    <w:rsid w:val="00606491"/>
    <w:rsid w:val="006102C0"/>
    <w:rsid w:val="006106A6"/>
    <w:rsid w:val="00610F1D"/>
    <w:rsid w:val="00611B9E"/>
    <w:rsid w:val="00611FC7"/>
    <w:rsid w:val="0061298F"/>
    <w:rsid w:val="00612AD1"/>
    <w:rsid w:val="006131DF"/>
    <w:rsid w:val="00613384"/>
    <w:rsid w:val="006138C8"/>
    <w:rsid w:val="0061424A"/>
    <w:rsid w:val="006146C6"/>
    <w:rsid w:val="00614A93"/>
    <w:rsid w:val="00614B2A"/>
    <w:rsid w:val="00614D16"/>
    <w:rsid w:val="0061572A"/>
    <w:rsid w:val="00615DED"/>
    <w:rsid w:val="00616A3B"/>
    <w:rsid w:val="00616FBE"/>
    <w:rsid w:val="00617445"/>
    <w:rsid w:val="00617B9D"/>
    <w:rsid w:val="00617FA0"/>
    <w:rsid w:val="00620971"/>
    <w:rsid w:val="006213CD"/>
    <w:rsid w:val="00621A75"/>
    <w:rsid w:val="00621B6E"/>
    <w:rsid w:val="00622FA7"/>
    <w:rsid w:val="0062308B"/>
    <w:rsid w:val="006230AC"/>
    <w:rsid w:val="006231A1"/>
    <w:rsid w:val="0062331A"/>
    <w:rsid w:val="00623B42"/>
    <w:rsid w:val="0062405B"/>
    <w:rsid w:val="00624376"/>
    <w:rsid w:val="006251EF"/>
    <w:rsid w:val="00625486"/>
    <w:rsid w:val="006255CC"/>
    <w:rsid w:val="00625EE5"/>
    <w:rsid w:val="00626496"/>
    <w:rsid w:val="00626C4B"/>
    <w:rsid w:val="00626F55"/>
    <w:rsid w:val="0063033E"/>
    <w:rsid w:val="00630A25"/>
    <w:rsid w:val="00630BC7"/>
    <w:rsid w:val="00630C76"/>
    <w:rsid w:val="006319FA"/>
    <w:rsid w:val="006325A1"/>
    <w:rsid w:val="006332DA"/>
    <w:rsid w:val="00633C40"/>
    <w:rsid w:val="00633C73"/>
    <w:rsid w:val="00633D39"/>
    <w:rsid w:val="00633E5B"/>
    <w:rsid w:val="00634377"/>
    <w:rsid w:val="006343B2"/>
    <w:rsid w:val="0063483E"/>
    <w:rsid w:val="0063534C"/>
    <w:rsid w:val="0063573F"/>
    <w:rsid w:val="00635DE1"/>
    <w:rsid w:val="006367BA"/>
    <w:rsid w:val="00636E3F"/>
    <w:rsid w:val="00637366"/>
    <w:rsid w:val="00637612"/>
    <w:rsid w:val="00637951"/>
    <w:rsid w:val="0064067E"/>
    <w:rsid w:val="006407E1"/>
    <w:rsid w:val="00640FB1"/>
    <w:rsid w:val="0064137F"/>
    <w:rsid w:val="00641904"/>
    <w:rsid w:val="0064226F"/>
    <w:rsid w:val="006427C4"/>
    <w:rsid w:val="00642A10"/>
    <w:rsid w:val="00642BB0"/>
    <w:rsid w:val="00642D93"/>
    <w:rsid w:val="006430E8"/>
    <w:rsid w:val="006432C7"/>
    <w:rsid w:val="006436C0"/>
    <w:rsid w:val="00643FF1"/>
    <w:rsid w:val="00644057"/>
    <w:rsid w:val="006445B4"/>
    <w:rsid w:val="00645403"/>
    <w:rsid w:val="0064656B"/>
    <w:rsid w:val="0064679B"/>
    <w:rsid w:val="00647216"/>
    <w:rsid w:val="00647240"/>
    <w:rsid w:val="0065002B"/>
    <w:rsid w:val="00650575"/>
    <w:rsid w:val="006506E6"/>
    <w:rsid w:val="00651A36"/>
    <w:rsid w:val="00651AB7"/>
    <w:rsid w:val="00652389"/>
    <w:rsid w:val="006524D6"/>
    <w:rsid w:val="00652807"/>
    <w:rsid w:val="006529D9"/>
    <w:rsid w:val="006530E4"/>
    <w:rsid w:val="00653FDE"/>
    <w:rsid w:val="006540EC"/>
    <w:rsid w:val="006542CE"/>
    <w:rsid w:val="00654E34"/>
    <w:rsid w:val="00655626"/>
    <w:rsid w:val="00655985"/>
    <w:rsid w:val="00655B46"/>
    <w:rsid w:val="006561DA"/>
    <w:rsid w:val="0065646C"/>
    <w:rsid w:val="0065689E"/>
    <w:rsid w:val="00656D12"/>
    <w:rsid w:val="00657747"/>
    <w:rsid w:val="00657CE0"/>
    <w:rsid w:val="006602FF"/>
    <w:rsid w:val="006604BB"/>
    <w:rsid w:val="006609EB"/>
    <w:rsid w:val="00660EFE"/>
    <w:rsid w:val="00661237"/>
    <w:rsid w:val="006612FB"/>
    <w:rsid w:val="00662A75"/>
    <w:rsid w:val="00662B9E"/>
    <w:rsid w:val="00662C83"/>
    <w:rsid w:val="00662D69"/>
    <w:rsid w:val="0066338C"/>
    <w:rsid w:val="0066399F"/>
    <w:rsid w:val="006639BA"/>
    <w:rsid w:val="0066461A"/>
    <w:rsid w:val="00664ED5"/>
    <w:rsid w:val="00665250"/>
    <w:rsid w:val="00665C24"/>
    <w:rsid w:val="00665C2A"/>
    <w:rsid w:val="00666B4B"/>
    <w:rsid w:val="006676D9"/>
    <w:rsid w:val="00667842"/>
    <w:rsid w:val="00667A4D"/>
    <w:rsid w:val="00667A94"/>
    <w:rsid w:val="00670BA8"/>
    <w:rsid w:val="00670DA7"/>
    <w:rsid w:val="00670DE7"/>
    <w:rsid w:val="00670FB5"/>
    <w:rsid w:val="0067100D"/>
    <w:rsid w:val="00671227"/>
    <w:rsid w:val="006716FA"/>
    <w:rsid w:val="0067258D"/>
    <w:rsid w:val="006726CE"/>
    <w:rsid w:val="00672DB1"/>
    <w:rsid w:val="00673851"/>
    <w:rsid w:val="00673866"/>
    <w:rsid w:val="00673925"/>
    <w:rsid w:val="00673C84"/>
    <w:rsid w:val="00673FA7"/>
    <w:rsid w:val="0067413D"/>
    <w:rsid w:val="00674ACD"/>
    <w:rsid w:val="006755EF"/>
    <w:rsid w:val="0067580C"/>
    <w:rsid w:val="00675CF1"/>
    <w:rsid w:val="00675FD2"/>
    <w:rsid w:val="00676050"/>
    <w:rsid w:val="006760BB"/>
    <w:rsid w:val="00676DAD"/>
    <w:rsid w:val="00676EFA"/>
    <w:rsid w:val="00677148"/>
    <w:rsid w:val="006772A7"/>
    <w:rsid w:val="0067785C"/>
    <w:rsid w:val="00677EAF"/>
    <w:rsid w:val="00680031"/>
    <w:rsid w:val="00680881"/>
    <w:rsid w:val="00680C30"/>
    <w:rsid w:val="0068188E"/>
    <w:rsid w:val="00681946"/>
    <w:rsid w:val="006822D0"/>
    <w:rsid w:val="0068268F"/>
    <w:rsid w:val="006827BB"/>
    <w:rsid w:val="006828B3"/>
    <w:rsid w:val="00682940"/>
    <w:rsid w:val="00682EE7"/>
    <w:rsid w:val="00682EFF"/>
    <w:rsid w:val="00683B42"/>
    <w:rsid w:val="00683B7E"/>
    <w:rsid w:val="0068406D"/>
    <w:rsid w:val="0068429C"/>
    <w:rsid w:val="00684319"/>
    <w:rsid w:val="0068443A"/>
    <w:rsid w:val="00685691"/>
    <w:rsid w:val="006864A4"/>
    <w:rsid w:val="00686589"/>
    <w:rsid w:val="00686884"/>
    <w:rsid w:val="006869C7"/>
    <w:rsid w:val="00687419"/>
    <w:rsid w:val="006902C9"/>
    <w:rsid w:val="006905E0"/>
    <w:rsid w:val="00690EAF"/>
    <w:rsid w:val="00691844"/>
    <w:rsid w:val="00691879"/>
    <w:rsid w:val="00692986"/>
    <w:rsid w:val="00692B53"/>
    <w:rsid w:val="00692E3A"/>
    <w:rsid w:val="00693B5E"/>
    <w:rsid w:val="006941AF"/>
    <w:rsid w:val="006961E0"/>
    <w:rsid w:val="00697166"/>
    <w:rsid w:val="006A08B7"/>
    <w:rsid w:val="006A095B"/>
    <w:rsid w:val="006A0E95"/>
    <w:rsid w:val="006A1330"/>
    <w:rsid w:val="006A1A20"/>
    <w:rsid w:val="006A2809"/>
    <w:rsid w:val="006A2940"/>
    <w:rsid w:val="006A41CA"/>
    <w:rsid w:val="006A4249"/>
    <w:rsid w:val="006A4584"/>
    <w:rsid w:val="006A466D"/>
    <w:rsid w:val="006A5118"/>
    <w:rsid w:val="006A520C"/>
    <w:rsid w:val="006A545D"/>
    <w:rsid w:val="006A54CB"/>
    <w:rsid w:val="006A5BB5"/>
    <w:rsid w:val="006A6348"/>
    <w:rsid w:val="006A7429"/>
    <w:rsid w:val="006B0440"/>
    <w:rsid w:val="006B0CCE"/>
    <w:rsid w:val="006B0F16"/>
    <w:rsid w:val="006B1625"/>
    <w:rsid w:val="006B1627"/>
    <w:rsid w:val="006B1A8A"/>
    <w:rsid w:val="006B1C22"/>
    <w:rsid w:val="006B22CA"/>
    <w:rsid w:val="006B234D"/>
    <w:rsid w:val="006B2581"/>
    <w:rsid w:val="006B34F9"/>
    <w:rsid w:val="006B37A6"/>
    <w:rsid w:val="006B38F1"/>
    <w:rsid w:val="006B3F8E"/>
    <w:rsid w:val="006B4BE5"/>
    <w:rsid w:val="006B4D76"/>
    <w:rsid w:val="006B4EF1"/>
    <w:rsid w:val="006B4F56"/>
    <w:rsid w:val="006B52C8"/>
    <w:rsid w:val="006B5FAA"/>
    <w:rsid w:val="006B68A7"/>
    <w:rsid w:val="006B6CFD"/>
    <w:rsid w:val="006B6EE2"/>
    <w:rsid w:val="006B7091"/>
    <w:rsid w:val="006C1028"/>
    <w:rsid w:val="006C147B"/>
    <w:rsid w:val="006C17D7"/>
    <w:rsid w:val="006C20E9"/>
    <w:rsid w:val="006C248E"/>
    <w:rsid w:val="006C2E60"/>
    <w:rsid w:val="006C3B0A"/>
    <w:rsid w:val="006C3D44"/>
    <w:rsid w:val="006C4A54"/>
    <w:rsid w:val="006C4A79"/>
    <w:rsid w:val="006C4E72"/>
    <w:rsid w:val="006C5C9A"/>
    <w:rsid w:val="006C6399"/>
    <w:rsid w:val="006C69E1"/>
    <w:rsid w:val="006C6C87"/>
    <w:rsid w:val="006C6E76"/>
    <w:rsid w:val="006C7619"/>
    <w:rsid w:val="006C7D78"/>
    <w:rsid w:val="006C7DED"/>
    <w:rsid w:val="006D03AD"/>
    <w:rsid w:val="006D07B4"/>
    <w:rsid w:val="006D0D5B"/>
    <w:rsid w:val="006D1889"/>
    <w:rsid w:val="006D1FB5"/>
    <w:rsid w:val="006D217F"/>
    <w:rsid w:val="006D2DB7"/>
    <w:rsid w:val="006D3A48"/>
    <w:rsid w:val="006D3FAB"/>
    <w:rsid w:val="006D593C"/>
    <w:rsid w:val="006D5ACC"/>
    <w:rsid w:val="006D5BE1"/>
    <w:rsid w:val="006D62B9"/>
    <w:rsid w:val="006D67B4"/>
    <w:rsid w:val="006D6833"/>
    <w:rsid w:val="006D69C0"/>
    <w:rsid w:val="006D6EEB"/>
    <w:rsid w:val="006D6EF1"/>
    <w:rsid w:val="006D74D3"/>
    <w:rsid w:val="006D7C17"/>
    <w:rsid w:val="006E03CA"/>
    <w:rsid w:val="006E072D"/>
    <w:rsid w:val="006E0D6E"/>
    <w:rsid w:val="006E1647"/>
    <w:rsid w:val="006E16FE"/>
    <w:rsid w:val="006E1EF8"/>
    <w:rsid w:val="006E1FAA"/>
    <w:rsid w:val="006E20E3"/>
    <w:rsid w:val="006E23AB"/>
    <w:rsid w:val="006E2579"/>
    <w:rsid w:val="006E2BD4"/>
    <w:rsid w:val="006E2BD9"/>
    <w:rsid w:val="006E2EE1"/>
    <w:rsid w:val="006E31BF"/>
    <w:rsid w:val="006E33EB"/>
    <w:rsid w:val="006E351D"/>
    <w:rsid w:val="006E39CF"/>
    <w:rsid w:val="006E3AA5"/>
    <w:rsid w:val="006E3AC5"/>
    <w:rsid w:val="006E40E0"/>
    <w:rsid w:val="006E4ABD"/>
    <w:rsid w:val="006E5321"/>
    <w:rsid w:val="006E6243"/>
    <w:rsid w:val="006E6262"/>
    <w:rsid w:val="006E6378"/>
    <w:rsid w:val="006E6741"/>
    <w:rsid w:val="006E6D3D"/>
    <w:rsid w:val="006E6EA6"/>
    <w:rsid w:val="006E73A3"/>
    <w:rsid w:val="006E747F"/>
    <w:rsid w:val="006E78CE"/>
    <w:rsid w:val="006F1133"/>
    <w:rsid w:val="006F13F7"/>
    <w:rsid w:val="006F17B8"/>
    <w:rsid w:val="006F1A5A"/>
    <w:rsid w:val="006F20BB"/>
    <w:rsid w:val="006F29EC"/>
    <w:rsid w:val="006F2A16"/>
    <w:rsid w:val="006F4078"/>
    <w:rsid w:val="006F41DB"/>
    <w:rsid w:val="006F4631"/>
    <w:rsid w:val="006F4C68"/>
    <w:rsid w:val="006F5FF5"/>
    <w:rsid w:val="006F63CF"/>
    <w:rsid w:val="006F6A0F"/>
    <w:rsid w:val="006F6C42"/>
    <w:rsid w:val="006F7FE8"/>
    <w:rsid w:val="00700A2E"/>
    <w:rsid w:val="00700BC1"/>
    <w:rsid w:val="00700EF6"/>
    <w:rsid w:val="0070229A"/>
    <w:rsid w:val="00702848"/>
    <w:rsid w:val="007029FC"/>
    <w:rsid w:val="00702FB9"/>
    <w:rsid w:val="00703089"/>
    <w:rsid w:val="0070446E"/>
    <w:rsid w:val="00704513"/>
    <w:rsid w:val="00704668"/>
    <w:rsid w:val="007046D0"/>
    <w:rsid w:val="00704BEE"/>
    <w:rsid w:val="00704CB1"/>
    <w:rsid w:val="00704ED7"/>
    <w:rsid w:val="0070654B"/>
    <w:rsid w:val="0070672C"/>
    <w:rsid w:val="007069F8"/>
    <w:rsid w:val="00707DCD"/>
    <w:rsid w:val="00710F00"/>
    <w:rsid w:val="00711003"/>
    <w:rsid w:val="0071108E"/>
    <w:rsid w:val="0071128D"/>
    <w:rsid w:val="007114DC"/>
    <w:rsid w:val="00711859"/>
    <w:rsid w:val="00711B3D"/>
    <w:rsid w:val="00712704"/>
    <w:rsid w:val="007129EE"/>
    <w:rsid w:val="00712B56"/>
    <w:rsid w:val="00712E59"/>
    <w:rsid w:val="00713550"/>
    <w:rsid w:val="00713761"/>
    <w:rsid w:val="00713801"/>
    <w:rsid w:val="007150D7"/>
    <w:rsid w:val="00715327"/>
    <w:rsid w:val="00716619"/>
    <w:rsid w:val="00716DF0"/>
    <w:rsid w:val="00717005"/>
    <w:rsid w:val="007172C9"/>
    <w:rsid w:val="00717968"/>
    <w:rsid w:val="00717F73"/>
    <w:rsid w:val="0072050B"/>
    <w:rsid w:val="0072083A"/>
    <w:rsid w:val="007208D4"/>
    <w:rsid w:val="007209B2"/>
    <w:rsid w:val="0072169E"/>
    <w:rsid w:val="00721B4D"/>
    <w:rsid w:val="00721F94"/>
    <w:rsid w:val="00722C38"/>
    <w:rsid w:val="0072303C"/>
    <w:rsid w:val="007242AB"/>
    <w:rsid w:val="00724451"/>
    <w:rsid w:val="00724CE4"/>
    <w:rsid w:val="00725262"/>
    <w:rsid w:val="007253C5"/>
    <w:rsid w:val="0072563B"/>
    <w:rsid w:val="00725E3E"/>
    <w:rsid w:val="00725FEC"/>
    <w:rsid w:val="00726232"/>
    <w:rsid w:val="00726AA8"/>
    <w:rsid w:val="00727165"/>
    <w:rsid w:val="00727D0C"/>
    <w:rsid w:val="00730197"/>
    <w:rsid w:val="007316D4"/>
    <w:rsid w:val="00731DC2"/>
    <w:rsid w:val="00731E37"/>
    <w:rsid w:val="00731F4C"/>
    <w:rsid w:val="00732462"/>
    <w:rsid w:val="00732518"/>
    <w:rsid w:val="00732773"/>
    <w:rsid w:val="00732809"/>
    <w:rsid w:val="00732B64"/>
    <w:rsid w:val="00732C6F"/>
    <w:rsid w:val="00733845"/>
    <w:rsid w:val="007338CD"/>
    <w:rsid w:val="00733B6A"/>
    <w:rsid w:val="0073402C"/>
    <w:rsid w:val="00734AE9"/>
    <w:rsid w:val="00734E56"/>
    <w:rsid w:val="00736209"/>
    <w:rsid w:val="007363CC"/>
    <w:rsid w:val="00736957"/>
    <w:rsid w:val="00736C95"/>
    <w:rsid w:val="00736D1F"/>
    <w:rsid w:val="00736E9F"/>
    <w:rsid w:val="007371B7"/>
    <w:rsid w:val="00737A95"/>
    <w:rsid w:val="00740778"/>
    <w:rsid w:val="0074096F"/>
    <w:rsid w:val="00741AAD"/>
    <w:rsid w:val="00742C39"/>
    <w:rsid w:val="00742E38"/>
    <w:rsid w:val="007430FC"/>
    <w:rsid w:val="00743A8E"/>
    <w:rsid w:val="007444B4"/>
    <w:rsid w:val="007444F1"/>
    <w:rsid w:val="00744747"/>
    <w:rsid w:val="007447CC"/>
    <w:rsid w:val="00744C18"/>
    <w:rsid w:val="007451D6"/>
    <w:rsid w:val="00746337"/>
    <w:rsid w:val="007464EE"/>
    <w:rsid w:val="007466A1"/>
    <w:rsid w:val="00746742"/>
    <w:rsid w:val="0074685C"/>
    <w:rsid w:val="0074790D"/>
    <w:rsid w:val="00747E1F"/>
    <w:rsid w:val="00750288"/>
    <w:rsid w:val="00750651"/>
    <w:rsid w:val="00750702"/>
    <w:rsid w:val="00751573"/>
    <w:rsid w:val="00751778"/>
    <w:rsid w:val="00752005"/>
    <w:rsid w:val="00752181"/>
    <w:rsid w:val="0075239F"/>
    <w:rsid w:val="00752725"/>
    <w:rsid w:val="00752C34"/>
    <w:rsid w:val="007532A1"/>
    <w:rsid w:val="007535F9"/>
    <w:rsid w:val="0075372F"/>
    <w:rsid w:val="00753743"/>
    <w:rsid w:val="00753958"/>
    <w:rsid w:val="007539AC"/>
    <w:rsid w:val="00754223"/>
    <w:rsid w:val="00754286"/>
    <w:rsid w:val="0075491F"/>
    <w:rsid w:val="00754F36"/>
    <w:rsid w:val="00755028"/>
    <w:rsid w:val="00755770"/>
    <w:rsid w:val="007557A5"/>
    <w:rsid w:val="007561E2"/>
    <w:rsid w:val="00756F69"/>
    <w:rsid w:val="0075731B"/>
    <w:rsid w:val="007573FF"/>
    <w:rsid w:val="00757B70"/>
    <w:rsid w:val="00757F7B"/>
    <w:rsid w:val="007606BF"/>
    <w:rsid w:val="00762FCB"/>
    <w:rsid w:val="00763409"/>
    <w:rsid w:val="00763591"/>
    <w:rsid w:val="0076371C"/>
    <w:rsid w:val="00763E40"/>
    <w:rsid w:val="007649EF"/>
    <w:rsid w:val="00764B64"/>
    <w:rsid w:val="00764CB9"/>
    <w:rsid w:val="00764F5F"/>
    <w:rsid w:val="00764F6D"/>
    <w:rsid w:val="0076527E"/>
    <w:rsid w:val="00765368"/>
    <w:rsid w:val="00765485"/>
    <w:rsid w:val="00765552"/>
    <w:rsid w:val="00765655"/>
    <w:rsid w:val="007657D9"/>
    <w:rsid w:val="007658AC"/>
    <w:rsid w:val="007665E7"/>
    <w:rsid w:val="00766D46"/>
    <w:rsid w:val="00770512"/>
    <w:rsid w:val="00770513"/>
    <w:rsid w:val="00770841"/>
    <w:rsid w:val="00771200"/>
    <w:rsid w:val="00771255"/>
    <w:rsid w:val="0077130C"/>
    <w:rsid w:val="00771E33"/>
    <w:rsid w:val="00772972"/>
    <w:rsid w:val="0077367C"/>
    <w:rsid w:val="00773D2A"/>
    <w:rsid w:val="00773D30"/>
    <w:rsid w:val="0077422F"/>
    <w:rsid w:val="007745E6"/>
    <w:rsid w:val="00774614"/>
    <w:rsid w:val="00774B89"/>
    <w:rsid w:val="00774EA1"/>
    <w:rsid w:val="00775087"/>
    <w:rsid w:val="00775135"/>
    <w:rsid w:val="0077553C"/>
    <w:rsid w:val="00775825"/>
    <w:rsid w:val="00775915"/>
    <w:rsid w:val="00775EDB"/>
    <w:rsid w:val="00775EF7"/>
    <w:rsid w:val="00776677"/>
    <w:rsid w:val="00776692"/>
    <w:rsid w:val="00776C11"/>
    <w:rsid w:val="00776F79"/>
    <w:rsid w:val="0077732B"/>
    <w:rsid w:val="00777934"/>
    <w:rsid w:val="00777AD3"/>
    <w:rsid w:val="00777C24"/>
    <w:rsid w:val="00777E87"/>
    <w:rsid w:val="00781127"/>
    <w:rsid w:val="0078148E"/>
    <w:rsid w:val="00782D7E"/>
    <w:rsid w:val="007837FC"/>
    <w:rsid w:val="00783EB4"/>
    <w:rsid w:val="00783FB5"/>
    <w:rsid w:val="0078430C"/>
    <w:rsid w:val="00785521"/>
    <w:rsid w:val="00785A9D"/>
    <w:rsid w:val="007863EB"/>
    <w:rsid w:val="0078674F"/>
    <w:rsid w:val="007867DF"/>
    <w:rsid w:val="0078767D"/>
    <w:rsid w:val="00787706"/>
    <w:rsid w:val="00787A5D"/>
    <w:rsid w:val="0079020C"/>
    <w:rsid w:val="0079066B"/>
    <w:rsid w:val="00790972"/>
    <w:rsid w:val="00790EC8"/>
    <w:rsid w:val="007914C9"/>
    <w:rsid w:val="007915CE"/>
    <w:rsid w:val="00792E0F"/>
    <w:rsid w:val="0079336E"/>
    <w:rsid w:val="00793514"/>
    <w:rsid w:val="00793596"/>
    <w:rsid w:val="00793BE3"/>
    <w:rsid w:val="00793C32"/>
    <w:rsid w:val="00793CB9"/>
    <w:rsid w:val="00794D51"/>
    <w:rsid w:val="0079520D"/>
    <w:rsid w:val="00797E9C"/>
    <w:rsid w:val="007A09FB"/>
    <w:rsid w:val="007A0D72"/>
    <w:rsid w:val="007A10F9"/>
    <w:rsid w:val="007A1E54"/>
    <w:rsid w:val="007A1FF5"/>
    <w:rsid w:val="007A2865"/>
    <w:rsid w:val="007A2C07"/>
    <w:rsid w:val="007A35FC"/>
    <w:rsid w:val="007A36D9"/>
    <w:rsid w:val="007A37F9"/>
    <w:rsid w:val="007A4600"/>
    <w:rsid w:val="007A49EA"/>
    <w:rsid w:val="007A519A"/>
    <w:rsid w:val="007A60FA"/>
    <w:rsid w:val="007A6221"/>
    <w:rsid w:val="007A66C6"/>
    <w:rsid w:val="007A6A55"/>
    <w:rsid w:val="007A6A9A"/>
    <w:rsid w:val="007A6C54"/>
    <w:rsid w:val="007A6D3F"/>
    <w:rsid w:val="007A73F8"/>
    <w:rsid w:val="007A7A0F"/>
    <w:rsid w:val="007B00E3"/>
    <w:rsid w:val="007B016A"/>
    <w:rsid w:val="007B067C"/>
    <w:rsid w:val="007B09F6"/>
    <w:rsid w:val="007B18E8"/>
    <w:rsid w:val="007B1C87"/>
    <w:rsid w:val="007B1E34"/>
    <w:rsid w:val="007B253F"/>
    <w:rsid w:val="007B2B1C"/>
    <w:rsid w:val="007B2E0F"/>
    <w:rsid w:val="007B32BA"/>
    <w:rsid w:val="007B46D8"/>
    <w:rsid w:val="007B47C6"/>
    <w:rsid w:val="007B48C4"/>
    <w:rsid w:val="007B583F"/>
    <w:rsid w:val="007B5C52"/>
    <w:rsid w:val="007B5CF8"/>
    <w:rsid w:val="007B6036"/>
    <w:rsid w:val="007B63F9"/>
    <w:rsid w:val="007B671D"/>
    <w:rsid w:val="007B69D5"/>
    <w:rsid w:val="007B6F44"/>
    <w:rsid w:val="007B7C22"/>
    <w:rsid w:val="007C077C"/>
    <w:rsid w:val="007C0921"/>
    <w:rsid w:val="007C1244"/>
    <w:rsid w:val="007C1435"/>
    <w:rsid w:val="007C16FE"/>
    <w:rsid w:val="007C1F4F"/>
    <w:rsid w:val="007C2AF0"/>
    <w:rsid w:val="007C2D99"/>
    <w:rsid w:val="007C2E46"/>
    <w:rsid w:val="007C2EBC"/>
    <w:rsid w:val="007C2F38"/>
    <w:rsid w:val="007C32DA"/>
    <w:rsid w:val="007C36DB"/>
    <w:rsid w:val="007C3769"/>
    <w:rsid w:val="007C3CFB"/>
    <w:rsid w:val="007C3EFE"/>
    <w:rsid w:val="007C4073"/>
    <w:rsid w:val="007C43B9"/>
    <w:rsid w:val="007C51AD"/>
    <w:rsid w:val="007C61D8"/>
    <w:rsid w:val="007C64E6"/>
    <w:rsid w:val="007D01DD"/>
    <w:rsid w:val="007D01F1"/>
    <w:rsid w:val="007D053A"/>
    <w:rsid w:val="007D1101"/>
    <w:rsid w:val="007D126D"/>
    <w:rsid w:val="007D130D"/>
    <w:rsid w:val="007D1411"/>
    <w:rsid w:val="007D1AE1"/>
    <w:rsid w:val="007D211E"/>
    <w:rsid w:val="007D21AB"/>
    <w:rsid w:val="007D256C"/>
    <w:rsid w:val="007D3D0D"/>
    <w:rsid w:val="007D400F"/>
    <w:rsid w:val="007D4699"/>
    <w:rsid w:val="007D476B"/>
    <w:rsid w:val="007D49AB"/>
    <w:rsid w:val="007D5416"/>
    <w:rsid w:val="007D5733"/>
    <w:rsid w:val="007D57EE"/>
    <w:rsid w:val="007D5F4E"/>
    <w:rsid w:val="007D623A"/>
    <w:rsid w:val="007D6375"/>
    <w:rsid w:val="007D6497"/>
    <w:rsid w:val="007D6938"/>
    <w:rsid w:val="007D69CA"/>
    <w:rsid w:val="007D6A31"/>
    <w:rsid w:val="007D6FBA"/>
    <w:rsid w:val="007D7320"/>
    <w:rsid w:val="007D7575"/>
    <w:rsid w:val="007E005A"/>
    <w:rsid w:val="007E0905"/>
    <w:rsid w:val="007E0B7C"/>
    <w:rsid w:val="007E0F1B"/>
    <w:rsid w:val="007E14D0"/>
    <w:rsid w:val="007E18BF"/>
    <w:rsid w:val="007E1942"/>
    <w:rsid w:val="007E2CA4"/>
    <w:rsid w:val="007E349A"/>
    <w:rsid w:val="007E3529"/>
    <w:rsid w:val="007E36B4"/>
    <w:rsid w:val="007E49A6"/>
    <w:rsid w:val="007E4D5B"/>
    <w:rsid w:val="007E4E2A"/>
    <w:rsid w:val="007E5CD6"/>
    <w:rsid w:val="007E6139"/>
    <w:rsid w:val="007E6A9E"/>
    <w:rsid w:val="007E6C89"/>
    <w:rsid w:val="007E7ED2"/>
    <w:rsid w:val="007E7FD7"/>
    <w:rsid w:val="007F006C"/>
    <w:rsid w:val="007F0152"/>
    <w:rsid w:val="007F05F8"/>
    <w:rsid w:val="007F0736"/>
    <w:rsid w:val="007F0D37"/>
    <w:rsid w:val="007F1690"/>
    <w:rsid w:val="007F1834"/>
    <w:rsid w:val="007F1D62"/>
    <w:rsid w:val="007F2196"/>
    <w:rsid w:val="007F24EB"/>
    <w:rsid w:val="007F2B48"/>
    <w:rsid w:val="007F316D"/>
    <w:rsid w:val="007F36EA"/>
    <w:rsid w:val="007F3923"/>
    <w:rsid w:val="007F393D"/>
    <w:rsid w:val="007F3A20"/>
    <w:rsid w:val="007F49A2"/>
    <w:rsid w:val="007F4E77"/>
    <w:rsid w:val="007F4F27"/>
    <w:rsid w:val="007F5321"/>
    <w:rsid w:val="007F5976"/>
    <w:rsid w:val="007F6AD3"/>
    <w:rsid w:val="007F6EE0"/>
    <w:rsid w:val="007F7D59"/>
    <w:rsid w:val="007F7E3F"/>
    <w:rsid w:val="00801E12"/>
    <w:rsid w:val="00802068"/>
    <w:rsid w:val="0080217A"/>
    <w:rsid w:val="008024A5"/>
    <w:rsid w:val="0080254E"/>
    <w:rsid w:val="00802855"/>
    <w:rsid w:val="00802CEF"/>
    <w:rsid w:val="008038C3"/>
    <w:rsid w:val="00803E91"/>
    <w:rsid w:val="00804B13"/>
    <w:rsid w:val="00804E57"/>
    <w:rsid w:val="008052F3"/>
    <w:rsid w:val="00805343"/>
    <w:rsid w:val="0080558C"/>
    <w:rsid w:val="00805860"/>
    <w:rsid w:val="00805C16"/>
    <w:rsid w:val="00805ED0"/>
    <w:rsid w:val="0080607F"/>
    <w:rsid w:val="0080673C"/>
    <w:rsid w:val="00806ED2"/>
    <w:rsid w:val="00810839"/>
    <w:rsid w:val="00810B95"/>
    <w:rsid w:val="00810C2C"/>
    <w:rsid w:val="008110D6"/>
    <w:rsid w:val="0081144E"/>
    <w:rsid w:val="008115AD"/>
    <w:rsid w:val="00811669"/>
    <w:rsid w:val="00811702"/>
    <w:rsid w:val="008118B9"/>
    <w:rsid w:val="00812311"/>
    <w:rsid w:val="008123D1"/>
    <w:rsid w:val="00812491"/>
    <w:rsid w:val="008124FE"/>
    <w:rsid w:val="008126AB"/>
    <w:rsid w:val="00812789"/>
    <w:rsid w:val="00812C80"/>
    <w:rsid w:val="00813296"/>
    <w:rsid w:val="00813536"/>
    <w:rsid w:val="00813786"/>
    <w:rsid w:val="008146E4"/>
    <w:rsid w:val="00814AF3"/>
    <w:rsid w:val="00814E02"/>
    <w:rsid w:val="008150E2"/>
    <w:rsid w:val="00815178"/>
    <w:rsid w:val="00815DF4"/>
    <w:rsid w:val="0081671D"/>
    <w:rsid w:val="00816908"/>
    <w:rsid w:val="00817409"/>
    <w:rsid w:val="0081740D"/>
    <w:rsid w:val="0081762E"/>
    <w:rsid w:val="0081771A"/>
    <w:rsid w:val="00817C9A"/>
    <w:rsid w:val="00820399"/>
    <w:rsid w:val="008208EB"/>
    <w:rsid w:val="00820D82"/>
    <w:rsid w:val="00821130"/>
    <w:rsid w:val="00821763"/>
    <w:rsid w:val="00822C6B"/>
    <w:rsid w:val="008231BB"/>
    <w:rsid w:val="008235CC"/>
    <w:rsid w:val="00823784"/>
    <w:rsid w:val="008237D4"/>
    <w:rsid w:val="00824516"/>
    <w:rsid w:val="00824618"/>
    <w:rsid w:val="00824684"/>
    <w:rsid w:val="0082568A"/>
    <w:rsid w:val="00825FCE"/>
    <w:rsid w:val="00826398"/>
    <w:rsid w:val="008263D7"/>
    <w:rsid w:val="00826990"/>
    <w:rsid w:val="00826CA1"/>
    <w:rsid w:val="00826DC2"/>
    <w:rsid w:val="00827FD4"/>
    <w:rsid w:val="008306E4"/>
    <w:rsid w:val="00830E41"/>
    <w:rsid w:val="00831469"/>
    <w:rsid w:val="00831911"/>
    <w:rsid w:val="00831C98"/>
    <w:rsid w:val="0083267D"/>
    <w:rsid w:val="008333F7"/>
    <w:rsid w:val="008339D6"/>
    <w:rsid w:val="0083530C"/>
    <w:rsid w:val="008354B8"/>
    <w:rsid w:val="008354D2"/>
    <w:rsid w:val="00836081"/>
    <w:rsid w:val="00837432"/>
    <w:rsid w:val="00837871"/>
    <w:rsid w:val="0084017B"/>
    <w:rsid w:val="00840450"/>
    <w:rsid w:val="00841ACD"/>
    <w:rsid w:val="00841E4F"/>
    <w:rsid w:val="008424B2"/>
    <w:rsid w:val="00842539"/>
    <w:rsid w:val="00842F4E"/>
    <w:rsid w:val="008430CB"/>
    <w:rsid w:val="008439AF"/>
    <w:rsid w:val="00843F1A"/>
    <w:rsid w:val="00843F55"/>
    <w:rsid w:val="008442AA"/>
    <w:rsid w:val="008442B4"/>
    <w:rsid w:val="00844377"/>
    <w:rsid w:val="008448B4"/>
    <w:rsid w:val="00844F05"/>
    <w:rsid w:val="008453BF"/>
    <w:rsid w:val="00845C74"/>
    <w:rsid w:val="0084720A"/>
    <w:rsid w:val="00847246"/>
    <w:rsid w:val="00847C26"/>
    <w:rsid w:val="00847D7B"/>
    <w:rsid w:val="00850762"/>
    <w:rsid w:val="00850BB5"/>
    <w:rsid w:val="00851079"/>
    <w:rsid w:val="008516EA"/>
    <w:rsid w:val="00851923"/>
    <w:rsid w:val="00851D6B"/>
    <w:rsid w:val="008523B0"/>
    <w:rsid w:val="008526CC"/>
    <w:rsid w:val="00852A50"/>
    <w:rsid w:val="00852C4C"/>
    <w:rsid w:val="00853759"/>
    <w:rsid w:val="00854569"/>
    <w:rsid w:val="00854F9D"/>
    <w:rsid w:val="008551E7"/>
    <w:rsid w:val="0085521B"/>
    <w:rsid w:val="00856859"/>
    <w:rsid w:val="00857104"/>
    <w:rsid w:val="008608FE"/>
    <w:rsid w:val="00860EF6"/>
    <w:rsid w:val="00861099"/>
    <w:rsid w:val="00861A9C"/>
    <w:rsid w:val="00861B40"/>
    <w:rsid w:val="00862292"/>
    <w:rsid w:val="008623C5"/>
    <w:rsid w:val="0086282E"/>
    <w:rsid w:val="00863275"/>
    <w:rsid w:val="0086364C"/>
    <w:rsid w:val="00863BC2"/>
    <w:rsid w:val="0086417B"/>
    <w:rsid w:val="00864B31"/>
    <w:rsid w:val="00865FA9"/>
    <w:rsid w:val="00865FAE"/>
    <w:rsid w:val="008660F5"/>
    <w:rsid w:val="00866391"/>
    <w:rsid w:val="0086688C"/>
    <w:rsid w:val="00866AD9"/>
    <w:rsid w:val="00867C51"/>
    <w:rsid w:val="00870080"/>
    <w:rsid w:val="0087067B"/>
    <w:rsid w:val="00871567"/>
    <w:rsid w:val="00871BF7"/>
    <w:rsid w:val="00871E03"/>
    <w:rsid w:val="008722B1"/>
    <w:rsid w:val="008725E6"/>
    <w:rsid w:val="0087279D"/>
    <w:rsid w:val="008730C3"/>
    <w:rsid w:val="008734EF"/>
    <w:rsid w:val="00873757"/>
    <w:rsid w:val="00873BCC"/>
    <w:rsid w:val="00873C01"/>
    <w:rsid w:val="00873C87"/>
    <w:rsid w:val="00873EA3"/>
    <w:rsid w:val="008747A1"/>
    <w:rsid w:val="00875128"/>
    <w:rsid w:val="008762C7"/>
    <w:rsid w:val="008766F4"/>
    <w:rsid w:val="00876AD4"/>
    <w:rsid w:val="00876D07"/>
    <w:rsid w:val="008774BC"/>
    <w:rsid w:val="00877C85"/>
    <w:rsid w:val="00877E8F"/>
    <w:rsid w:val="00880302"/>
    <w:rsid w:val="0088104F"/>
    <w:rsid w:val="008821F3"/>
    <w:rsid w:val="00882437"/>
    <w:rsid w:val="008829FD"/>
    <w:rsid w:val="00882B67"/>
    <w:rsid w:val="0088327F"/>
    <w:rsid w:val="0088360B"/>
    <w:rsid w:val="00883684"/>
    <w:rsid w:val="008836AD"/>
    <w:rsid w:val="00883894"/>
    <w:rsid w:val="0088398C"/>
    <w:rsid w:val="008839E7"/>
    <w:rsid w:val="00883AF1"/>
    <w:rsid w:val="00883B1D"/>
    <w:rsid w:val="00883B58"/>
    <w:rsid w:val="00884357"/>
    <w:rsid w:val="008849B1"/>
    <w:rsid w:val="008849F5"/>
    <w:rsid w:val="00884D21"/>
    <w:rsid w:val="00885284"/>
    <w:rsid w:val="00885C57"/>
    <w:rsid w:val="008862BE"/>
    <w:rsid w:val="00886AAC"/>
    <w:rsid w:val="008873C9"/>
    <w:rsid w:val="008877D6"/>
    <w:rsid w:val="00887D1D"/>
    <w:rsid w:val="00890153"/>
    <w:rsid w:val="00890433"/>
    <w:rsid w:val="008904F7"/>
    <w:rsid w:val="00890734"/>
    <w:rsid w:val="00890B5F"/>
    <w:rsid w:val="0089128D"/>
    <w:rsid w:val="00891C07"/>
    <w:rsid w:val="00893A90"/>
    <w:rsid w:val="00893F92"/>
    <w:rsid w:val="00894949"/>
    <w:rsid w:val="008949E0"/>
    <w:rsid w:val="00896070"/>
    <w:rsid w:val="00897553"/>
    <w:rsid w:val="008976C3"/>
    <w:rsid w:val="008978D2"/>
    <w:rsid w:val="008A02A0"/>
    <w:rsid w:val="008A03FB"/>
    <w:rsid w:val="008A1297"/>
    <w:rsid w:val="008A19AB"/>
    <w:rsid w:val="008A1F4F"/>
    <w:rsid w:val="008A2A9E"/>
    <w:rsid w:val="008A2F88"/>
    <w:rsid w:val="008A3006"/>
    <w:rsid w:val="008A320E"/>
    <w:rsid w:val="008A37DA"/>
    <w:rsid w:val="008A44F2"/>
    <w:rsid w:val="008A5354"/>
    <w:rsid w:val="008A55F8"/>
    <w:rsid w:val="008A5683"/>
    <w:rsid w:val="008A5829"/>
    <w:rsid w:val="008A5B94"/>
    <w:rsid w:val="008A6253"/>
    <w:rsid w:val="008A633C"/>
    <w:rsid w:val="008A650A"/>
    <w:rsid w:val="008A6AA9"/>
    <w:rsid w:val="008A6B4D"/>
    <w:rsid w:val="008A6EBF"/>
    <w:rsid w:val="008A740F"/>
    <w:rsid w:val="008A7791"/>
    <w:rsid w:val="008A7B43"/>
    <w:rsid w:val="008B0109"/>
    <w:rsid w:val="008B04F9"/>
    <w:rsid w:val="008B091F"/>
    <w:rsid w:val="008B1538"/>
    <w:rsid w:val="008B1E9F"/>
    <w:rsid w:val="008B2442"/>
    <w:rsid w:val="008B2490"/>
    <w:rsid w:val="008B249C"/>
    <w:rsid w:val="008B2D91"/>
    <w:rsid w:val="008B2DEB"/>
    <w:rsid w:val="008B3524"/>
    <w:rsid w:val="008B38BD"/>
    <w:rsid w:val="008B3ADA"/>
    <w:rsid w:val="008B3B3B"/>
    <w:rsid w:val="008B3CEF"/>
    <w:rsid w:val="008B43F8"/>
    <w:rsid w:val="008B4EB8"/>
    <w:rsid w:val="008B5000"/>
    <w:rsid w:val="008B567C"/>
    <w:rsid w:val="008B58C1"/>
    <w:rsid w:val="008B59AA"/>
    <w:rsid w:val="008B6540"/>
    <w:rsid w:val="008B6A16"/>
    <w:rsid w:val="008B6F40"/>
    <w:rsid w:val="008B763C"/>
    <w:rsid w:val="008C02DE"/>
    <w:rsid w:val="008C07FE"/>
    <w:rsid w:val="008C117C"/>
    <w:rsid w:val="008C11D7"/>
    <w:rsid w:val="008C14AF"/>
    <w:rsid w:val="008C1786"/>
    <w:rsid w:val="008C17D8"/>
    <w:rsid w:val="008C1986"/>
    <w:rsid w:val="008C20F7"/>
    <w:rsid w:val="008C2915"/>
    <w:rsid w:val="008C317C"/>
    <w:rsid w:val="008C39F1"/>
    <w:rsid w:val="008C3C36"/>
    <w:rsid w:val="008C3D7E"/>
    <w:rsid w:val="008C3E99"/>
    <w:rsid w:val="008C3FDE"/>
    <w:rsid w:val="008C4283"/>
    <w:rsid w:val="008C4346"/>
    <w:rsid w:val="008C443A"/>
    <w:rsid w:val="008C4818"/>
    <w:rsid w:val="008C48F3"/>
    <w:rsid w:val="008C49BA"/>
    <w:rsid w:val="008C50D0"/>
    <w:rsid w:val="008C5B5A"/>
    <w:rsid w:val="008C5CB9"/>
    <w:rsid w:val="008C62D7"/>
    <w:rsid w:val="008C7509"/>
    <w:rsid w:val="008D095A"/>
    <w:rsid w:val="008D0B92"/>
    <w:rsid w:val="008D0EB4"/>
    <w:rsid w:val="008D1103"/>
    <w:rsid w:val="008D1F24"/>
    <w:rsid w:val="008D204B"/>
    <w:rsid w:val="008D25A7"/>
    <w:rsid w:val="008D2C91"/>
    <w:rsid w:val="008D3506"/>
    <w:rsid w:val="008D36AF"/>
    <w:rsid w:val="008D4E7C"/>
    <w:rsid w:val="008D4FCC"/>
    <w:rsid w:val="008D53A6"/>
    <w:rsid w:val="008D598A"/>
    <w:rsid w:val="008D5D95"/>
    <w:rsid w:val="008D5E5A"/>
    <w:rsid w:val="008D63D0"/>
    <w:rsid w:val="008D7981"/>
    <w:rsid w:val="008D7E6D"/>
    <w:rsid w:val="008D7F6C"/>
    <w:rsid w:val="008E10A6"/>
    <w:rsid w:val="008E23AD"/>
    <w:rsid w:val="008E2466"/>
    <w:rsid w:val="008E24A5"/>
    <w:rsid w:val="008E2942"/>
    <w:rsid w:val="008E3308"/>
    <w:rsid w:val="008E334B"/>
    <w:rsid w:val="008E34F3"/>
    <w:rsid w:val="008E37F9"/>
    <w:rsid w:val="008E3E31"/>
    <w:rsid w:val="008E439D"/>
    <w:rsid w:val="008E4D3E"/>
    <w:rsid w:val="008E4EB0"/>
    <w:rsid w:val="008E51A6"/>
    <w:rsid w:val="008E55C5"/>
    <w:rsid w:val="008E5C54"/>
    <w:rsid w:val="008E5C8D"/>
    <w:rsid w:val="008E6AFC"/>
    <w:rsid w:val="008E7920"/>
    <w:rsid w:val="008E7EC6"/>
    <w:rsid w:val="008E7F5B"/>
    <w:rsid w:val="008E7F72"/>
    <w:rsid w:val="008F0046"/>
    <w:rsid w:val="008F0379"/>
    <w:rsid w:val="008F08AB"/>
    <w:rsid w:val="008F1EFF"/>
    <w:rsid w:val="008F2E0D"/>
    <w:rsid w:val="008F3059"/>
    <w:rsid w:val="008F34AB"/>
    <w:rsid w:val="008F376D"/>
    <w:rsid w:val="008F3A78"/>
    <w:rsid w:val="008F44E2"/>
    <w:rsid w:val="008F4E60"/>
    <w:rsid w:val="008F4EBC"/>
    <w:rsid w:val="008F5452"/>
    <w:rsid w:val="008F5AB8"/>
    <w:rsid w:val="008F5D2B"/>
    <w:rsid w:val="008F5DB0"/>
    <w:rsid w:val="008F676C"/>
    <w:rsid w:val="008F695D"/>
    <w:rsid w:val="008F6F28"/>
    <w:rsid w:val="008F7043"/>
    <w:rsid w:val="008F7931"/>
    <w:rsid w:val="008F7A5D"/>
    <w:rsid w:val="008F7AF2"/>
    <w:rsid w:val="009007E1"/>
    <w:rsid w:val="00901271"/>
    <w:rsid w:val="009016D0"/>
    <w:rsid w:val="00901EE1"/>
    <w:rsid w:val="00902CB8"/>
    <w:rsid w:val="00902EA3"/>
    <w:rsid w:val="009031CF"/>
    <w:rsid w:val="009036D5"/>
    <w:rsid w:val="009038A5"/>
    <w:rsid w:val="00903C64"/>
    <w:rsid w:val="00904D37"/>
    <w:rsid w:val="00904E2A"/>
    <w:rsid w:val="009057F3"/>
    <w:rsid w:val="009058E1"/>
    <w:rsid w:val="00906080"/>
    <w:rsid w:val="00906D3F"/>
    <w:rsid w:val="00907224"/>
    <w:rsid w:val="009100EC"/>
    <w:rsid w:val="00910658"/>
    <w:rsid w:val="0091090B"/>
    <w:rsid w:val="00910DAB"/>
    <w:rsid w:val="00910E40"/>
    <w:rsid w:val="00910F5F"/>
    <w:rsid w:val="00911360"/>
    <w:rsid w:val="009119B4"/>
    <w:rsid w:val="009120C9"/>
    <w:rsid w:val="009120E3"/>
    <w:rsid w:val="009126C3"/>
    <w:rsid w:val="0091284C"/>
    <w:rsid w:val="009132AF"/>
    <w:rsid w:val="00913345"/>
    <w:rsid w:val="00913F7A"/>
    <w:rsid w:val="009140E7"/>
    <w:rsid w:val="00914794"/>
    <w:rsid w:val="009149B3"/>
    <w:rsid w:val="00914FE7"/>
    <w:rsid w:val="009150F5"/>
    <w:rsid w:val="00915361"/>
    <w:rsid w:val="009158F8"/>
    <w:rsid w:val="00915CE1"/>
    <w:rsid w:val="00916528"/>
    <w:rsid w:val="0091671C"/>
    <w:rsid w:val="0091720D"/>
    <w:rsid w:val="009173C6"/>
    <w:rsid w:val="009174E5"/>
    <w:rsid w:val="00917F85"/>
    <w:rsid w:val="00917FBD"/>
    <w:rsid w:val="00920164"/>
    <w:rsid w:val="00920412"/>
    <w:rsid w:val="009205A8"/>
    <w:rsid w:val="009208F6"/>
    <w:rsid w:val="009209BC"/>
    <w:rsid w:val="00920C37"/>
    <w:rsid w:val="00920CE5"/>
    <w:rsid w:val="00920D1B"/>
    <w:rsid w:val="00920D5C"/>
    <w:rsid w:val="00921659"/>
    <w:rsid w:val="00921BA6"/>
    <w:rsid w:val="00922DAF"/>
    <w:rsid w:val="00922F88"/>
    <w:rsid w:val="009241EC"/>
    <w:rsid w:val="0092433F"/>
    <w:rsid w:val="00924383"/>
    <w:rsid w:val="009255E5"/>
    <w:rsid w:val="00926089"/>
    <w:rsid w:val="009261F9"/>
    <w:rsid w:val="0092639A"/>
    <w:rsid w:val="0092720A"/>
    <w:rsid w:val="00927256"/>
    <w:rsid w:val="00927AC6"/>
    <w:rsid w:val="00927CD7"/>
    <w:rsid w:val="00927E7D"/>
    <w:rsid w:val="0093062A"/>
    <w:rsid w:val="00930ACD"/>
    <w:rsid w:val="00930B8A"/>
    <w:rsid w:val="00930E31"/>
    <w:rsid w:val="00932DF5"/>
    <w:rsid w:val="00932FF0"/>
    <w:rsid w:val="00933479"/>
    <w:rsid w:val="00933A20"/>
    <w:rsid w:val="00933A30"/>
    <w:rsid w:val="00933CB7"/>
    <w:rsid w:val="009344E0"/>
    <w:rsid w:val="0093468B"/>
    <w:rsid w:val="009349EB"/>
    <w:rsid w:val="00934BA4"/>
    <w:rsid w:val="00934CE8"/>
    <w:rsid w:val="0093532C"/>
    <w:rsid w:val="009353D1"/>
    <w:rsid w:val="00935621"/>
    <w:rsid w:val="00935CF2"/>
    <w:rsid w:val="00935DF0"/>
    <w:rsid w:val="009367E9"/>
    <w:rsid w:val="00936827"/>
    <w:rsid w:val="00936F1B"/>
    <w:rsid w:val="00937009"/>
    <w:rsid w:val="0093718A"/>
    <w:rsid w:val="00937504"/>
    <w:rsid w:val="009375F1"/>
    <w:rsid w:val="009377FF"/>
    <w:rsid w:val="00937F8A"/>
    <w:rsid w:val="00940724"/>
    <w:rsid w:val="0094097E"/>
    <w:rsid w:val="00940C0E"/>
    <w:rsid w:val="00940D5D"/>
    <w:rsid w:val="00941A45"/>
    <w:rsid w:val="00941A55"/>
    <w:rsid w:val="00942589"/>
    <w:rsid w:val="009427A2"/>
    <w:rsid w:val="0094368E"/>
    <w:rsid w:val="00943CC4"/>
    <w:rsid w:val="00943E3D"/>
    <w:rsid w:val="009444BC"/>
    <w:rsid w:val="00944CD9"/>
    <w:rsid w:val="00944D4F"/>
    <w:rsid w:val="00944D9C"/>
    <w:rsid w:val="00944E55"/>
    <w:rsid w:val="00944EF5"/>
    <w:rsid w:val="009455B0"/>
    <w:rsid w:val="009457F7"/>
    <w:rsid w:val="00945D49"/>
    <w:rsid w:val="009464FD"/>
    <w:rsid w:val="009465FA"/>
    <w:rsid w:val="0094662F"/>
    <w:rsid w:val="00946984"/>
    <w:rsid w:val="00946E89"/>
    <w:rsid w:val="00946FAA"/>
    <w:rsid w:val="00947D9A"/>
    <w:rsid w:val="00947E5B"/>
    <w:rsid w:val="00950048"/>
    <w:rsid w:val="00950E13"/>
    <w:rsid w:val="00951770"/>
    <w:rsid w:val="0095267B"/>
    <w:rsid w:val="0095276D"/>
    <w:rsid w:val="009527A5"/>
    <w:rsid w:val="009528F1"/>
    <w:rsid w:val="0095297F"/>
    <w:rsid w:val="00954D04"/>
    <w:rsid w:val="009558C0"/>
    <w:rsid w:val="0095600A"/>
    <w:rsid w:val="00956455"/>
    <w:rsid w:val="009569BE"/>
    <w:rsid w:val="009579F5"/>
    <w:rsid w:val="00957F59"/>
    <w:rsid w:val="00960808"/>
    <w:rsid w:val="0096093D"/>
    <w:rsid w:val="00960C5E"/>
    <w:rsid w:val="00960CC3"/>
    <w:rsid w:val="00962220"/>
    <w:rsid w:val="009623D8"/>
    <w:rsid w:val="00962AA1"/>
    <w:rsid w:val="009634AA"/>
    <w:rsid w:val="00963908"/>
    <w:rsid w:val="00963DF4"/>
    <w:rsid w:val="009651CC"/>
    <w:rsid w:val="00965F30"/>
    <w:rsid w:val="00966C05"/>
    <w:rsid w:val="0096770C"/>
    <w:rsid w:val="009678CA"/>
    <w:rsid w:val="009700B3"/>
    <w:rsid w:val="00970611"/>
    <w:rsid w:val="0097081A"/>
    <w:rsid w:val="00970E97"/>
    <w:rsid w:val="00971D44"/>
    <w:rsid w:val="00971E35"/>
    <w:rsid w:val="00971EDA"/>
    <w:rsid w:val="009720A5"/>
    <w:rsid w:val="009728FA"/>
    <w:rsid w:val="00972CF1"/>
    <w:rsid w:val="00972F6E"/>
    <w:rsid w:val="00973607"/>
    <w:rsid w:val="009739F9"/>
    <w:rsid w:val="00973B67"/>
    <w:rsid w:val="00974358"/>
    <w:rsid w:val="00974469"/>
    <w:rsid w:val="0097469B"/>
    <w:rsid w:val="009747F1"/>
    <w:rsid w:val="00974A4F"/>
    <w:rsid w:val="00974A9C"/>
    <w:rsid w:val="00974DC5"/>
    <w:rsid w:val="0097520B"/>
    <w:rsid w:val="0097545E"/>
    <w:rsid w:val="0097613E"/>
    <w:rsid w:val="009762FB"/>
    <w:rsid w:val="0097666C"/>
    <w:rsid w:val="00976CB6"/>
    <w:rsid w:val="0097701D"/>
    <w:rsid w:val="009778F8"/>
    <w:rsid w:val="00977A5A"/>
    <w:rsid w:val="00981143"/>
    <w:rsid w:val="00981163"/>
    <w:rsid w:val="0098139A"/>
    <w:rsid w:val="0098147B"/>
    <w:rsid w:val="0098220A"/>
    <w:rsid w:val="0098252B"/>
    <w:rsid w:val="00983294"/>
    <w:rsid w:val="0098331D"/>
    <w:rsid w:val="009841EA"/>
    <w:rsid w:val="00984837"/>
    <w:rsid w:val="00984E70"/>
    <w:rsid w:val="0098509B"/>
    <w:rsid w:val="0098624C"/>
    <w:rsid w:val="009869DB"/>
    <w:rsid w:val="0098716D"/>
    <w:rsid w:val="009872AF"/>
    <w:rsid w:val="00987AA0"/>
    <w:rsid w:val="00987C16"/>
    <w:rsid w:val="00987D82"/>
    <w:rsid w:val="0099045E"/>
    <w:rsid w:val="009923AF"/>
    <w:rsid w:val="0099267A"/>
    <w:rsid w:val="009928BD"/>
    <w:rsid w:val="0099298D"/>
    <w:rsid w:val="00992A99"/>
    <w:rsid w:val="00992F14"/>
    <w:rsid w:val="0099335C"/>
    <w:rsid w:val="0099336E"/>
    <w:rsid w:val="00993755"/>
    <w:rsid w:val="00993994"/>
    <w:rsid w:val="009945EB"/>
    <w:rsid w:val="0099466B"/>
    <w:rsid w:val="00995155"/>
    <w:rsid w:val="00995371"/>
    <w:rsid w:val="00996141"/>
    <w:rsid w:val="009961EC"/>
    <w:rsid w:val="00996563"/>
    <w:rsid w:val="00996649"/>
    <w:rsid w:val="00996CD1"/>
    <w:rsid w:val="00996E22"/>
    <w:rsid w:val="0099756B"/>
    <w:rsid w:val="009A02C7"/>
    <w:rsid w:val="009A0B56"/>
    <w:rsid w:val="009A182D"/>
    <w:rsid w:val="009A216F"/>
    <w:rsid w:val="009A2190"/>
    <w:rsid w:val="009A22BB"/>
    <w:rsid w:val="009A2ADD"/>
    <w:rsid w:val="009A31C1"/>
    <w:rsid w:val="009A3300"/>
    <w:rsid w:val="009A38B8"/>
    <w:rsid w:val="009A3CE9"/>
    <w:rsid w:val="009A443A"/>
    <w:rsid w:val="009A49C3"/>
    <w:rsid w:val="009A5441"/>
    <w:rsid w:val="009A5C72"/>
    <w:rsid w:val="009A5C80"/>
    <w:rsid w:val="009A6069"/>
    <w:rsid w:val="009A67E8"/>
    <w:rsid w:val="009A6B04"/>
    <w:rsid w:val="009A74F8"/>
    <w:rsid w:val="009A7946"/>
    <w:rsid w:val="009B0A53"/>
    <w:rsid w:val="009B34A4"/>
    <w:rsid w:val="009B3568"/>
    <w:rsid w:val="009B3CCD"/>
    <w:rsid w:val="009B4049"/>
    <w:rsid w:val="009B4F00"/>
    <w:rsid w:val="009B50E3"/>
    <w:rsid w:val="009B5275"/>
    <w:rsid w:val="009B5906"/>
    <w:rsid w:val="009B75DE"/>
    <w:rsid w:val="009C021F"/>
    <w:rsid w:val="009C0BCD"/>
    <w:rsid w:val="009C1212"/>
    <w:rsid w:val="009C13C6"/>
    <w:rsid w:val="009C14A7"/>
    <w:rsid w:val="009C1624"/>
    <w:rsid w:val="009C18E6"/>
    <w:rsid w:val="009C213B"/>
    <w:rsid w:val="009C2709"/>
    <w:rsid w:val="009C340B"/>
    <w:rsid w:val="009C342F"/>
    <w:rsid w:val="009C3A16"/>
    <w:rsid w:val="009C4B5A"/>
    <w:rsid w:val="009C4BB6"/>
    <w:rsid w:val="009C5046"/>
    <w:rsid w:val="009C5ABB"/>
    <w:rsid w:val="009C5B85"/>
    <w:rsid w:val="009C648D"/>
    <w:rsid w:val="009C68C8"/>
    <w:rsid w:val="009C7236"/>
    <w:rsid w:val="009C7668"/>
    <w:rsid w:val="009D00D9"/>
    <w:rsid w:val="009D0862"/>
    <w:rsid w:val="009D0917"/>
    <w:rsid w:val="009D0BB0"/>
    <w:rsid w:val="009D1204"/>
    <w:rsid w:val="009D1913"/>
    <w:rsid w:val="009D1EB9"/>
    <w:rsid w:val="009D1F50"/>
    <w:rsid w:val="009D1FE5"/>
    <w:rsid w:val="009D245C"/>
    <w:rsid w:val="009D2881"/>
    <w:rsid w:val="009D3525"/>
    <w:rsid w:val="009D3717"/>
    <w:rsid w:val="009D3F1F"/>
    <w:rsid w:val="009D4194"/>
    <w:rsid w:val="009D4490"/>
    <w:rsid w:val="009D4849"/>
    <w:rsid w:val="009D4985"/>
    <w:rsid w:val="009D50C8"/>
    <w:rsid w:val="009D6201"/>
    <w:rsid w:val="009D6515"/>
    <w:rsid w:val="009D651E"/>
    <w:rsid w:val="009D6B87"/>
    <w:rsid w:val="009D7183"/>
    <w:rsid w:val="009D7A11"/>
    <w:rsid w:val="009D7D71"/>
    <w:rsid w:val="009D7EDC"/>
    <w:rsid w:val="009D7F24"/>
    <w:rsid w:val="009D7F34"/>
    <w:rsid w:val="009E0258"/>
    <w:rsid w:val="009E0516"/>
    <w:rsid w:val="009E06A3"/>
    <w:rsid w:val="009E0798"/>
    <w:rsid w:val="009E0841"/>
    <w:rsid w:val="009E0C52"/>
    <w:rsid w:val="009E0D06"/>
    <w:rsid w:val="009E1545"/>
    <w:rsid w:val="009E179C"/>
    <w:rsid w:val="009E2819"/>
    <w:rsid w:val="009E2A13"/>
    <w:rsid w:val="009E2AE7"/>
    <w:rsid w:val="009E2C26"/>
    <w:rsid w:val="009E30A1"/>
    <w:rsid w:val="009E3157"/>
    <w:rsid w:val="009E3F1A"/>
    <w:rsid w:val="009E3F4C"/>
    <w:rsid w:val="009E4456"/>
    <w:rsid w:val="009E45FE"/>
    <w:rsid w:val="009E4998"/>
    <w:rsid w:val="009E4A6F"/>
    <w:rsid w:val="009E50C9"/>
    <w:rsid w:val="009E51FA"/>
    <w:rsid w:val="009E579E"/>
    <w:rsid w:val="009E580B"/>
    <w:rsid w:val="009E5BFE"/>
    <w:rsid w:val="009E5D18"/>
    <w:rsid w:val="009E63C4"/>
    <w:rsid w:val="009E6829"/>
    <w:rsid w:val="009E69FF"/>
    <w:rsid w:val="009E6C74"/>
    <w:rsid w:val="009E726D"/>
    <w:rsid w:val="009E7608"/>
    <w:rsid w:val="009E76A9"/>
    <w:rsid w:val="009E7B4D"/>
    <w:rsid w:val="009F04A1"/>
    <w:rsid w:val="009F078C"/>
    <w:rsid w:val="009F0BCD"/>
    <w:rsid w:val="009F118D"/>
    <w:rsid w:val="009F1245"/>
    <w:rsid w:val="009F1A03"/>
    <w:rsid w:val="009F260B"/>
    <w:rsid w:val="009F313E"/>
    <w:rsid w:val="009F3437"/>
    <w:rsid w:val="009F36CE"/>
    <w:rsid w:val="009F3DF2"/>
    <w:rsid w:val="009F4565"/>
    <w:rsid w:val="009F5261"/>
    <w:rsid w:val="009F543C"/>
    <w:rsid w:val="009F554F"/>
    <w:rsid w:val="009F5865"/>
    <w:rsid w:val="009F5A69"/>
    <w:rsid w:val="009F67F0"/>
    <w:rsid w:val="009F6CB7"/>
    <w:rsid w:val="009F6E63"/>
    <w:rsid w:val="009F7157"/>
    <w:rsid w:val="009F7742"/>
    <w:rsid w:val="009F789E"/>
    <w:rsid w:val="009F791D"/>
    <w:rsid w:val="009F798E"/>
    <w:rsid w:val="00A003F2"/>
    <w:rsid w:val="00A0049B"/>
    <w:rsid w:val="00A004B1"/>
    <w:rsid w:val="00A00572"/>
    <w:rsid w:val="00A00BCB"/>
    <w:rsid w:val="00A0135C"/>
    <w:rsid w:val="00A01547"/>
    <w:rsid w:val="00A01D0D"/>
    <w:rsid w:val="00A01E4F"/>
    <w:rsid w:val="00A01ECA"/>
    <w:rsid w:val="00A02468"/>
    <w:rsid w:val="00A0274F"/>
    <w:rsid w:val="00A03914"/>
    <w:rsid w:val="00A03CE3"/>
    <w:rsid w:val="00A03D54"/>
    <w:rsid w:val="00A03E7D"/>
    <w:rsid w:val="00A04BB3"/>
    <w:rsid w:val="00A04CC5"/>
    <w:rsid w:val="00A05A97"/>
    <w:rsid w:val="00A05E37"/>
    <w:rsid w:val="00A06621"/>
    <w:rsid w:val="00A076E9"/>
    <w:rsid w:val="00A0772D"/>
    <w:rsid w:val="00A07AFC"/>
    <w:rsid w:val="00A07B92"/>
    <w:rsid w:val="00A10A39"/>
    <w:rsid w:val="00A10CAD"/>
    <w:rsid w:val="00A10DDF"/>
    <w:rsid w:val="00A10EE5"/>
    <w:rsid w:val="00A11EF1"/>
    <w:rsid w:val="00A11F58"/>
    <w:rsid w:val="00A125E8"/>
    <w:rsid w:val="00A12D1F"/>
    <w:rsid w:val="00A13087"/>
    <w:rsid w:val="00A13151"/>
    <w:rsid w:val="00A13D19"/>
    <w:rsid w:val="00A14425"/>
    <w:rsid w:val="00A146FE"/>
    <w:rsid w:val="00A153FE"/>
    <w:rsid w:val="00A1593E"/>
    <w:rsid w:val="00A1618F"/>
    <w:rsid w:val="00A1643A"/>
    <w:rsid w:val="00A16ED9"/>
    <w:rsid w:val="00A16FFA"/>
    <w:rsid w:val="00A177E3"/>
    <w:rsid w:val="00A17CDF"/>
    <w:rsid w:val="00A205D3"/>
    <w:rsid w:val="00A20866"/>
    <w:rsid w:val="00A216C1"/>
    <w:rsid w:val="00A21C12"/>
    <w:rsid w:val="00A2214E"/>
    <w:rsid w:val="00A22228"/>
    <w:rsid w:val="00A22B75"/>
    <w:rsid w:val="00A230CB"/>
    <w:rsid w:val="00A235EB"/>
    <w:rsid w:val="00A23AF2"/>
    <w:rsid w:val="00A2419F"/>
    <w:rsid w:val="00A24A1B"/>
    <w:rsid w:val="00A24D2F"/>
    <w:rsid w:val="00A24F46"/>
    <w:rsid w:val="00A25E91"/>
    <w:rsid w:val="00A26BB4"/>
    <w:rsid w:val="00A26C5B"/>
    <w:rsid w:val="00A306C3"/>
    <w:rsid w:val="00A30AC2"/>
    <w:rsid w:val="00A30DE6"/>
    <w:rsid w:val="00A331EC"/>
    <w:rsid w:val="00A333A7"/>
    <w:rsid w:val="00A33E12"/>
    <w:rsid w:val="00A34157"/>
    <w:rsid w:val="00A34382"/>
    <w:rsid w:val="00A34392"/>
    <w:rsid w:val="00A3454C"/>
    <w:rsid w:val="00A34C5B"/>
    <w:rsid w:val="00A35612"/>
    <w:rsid w:val="00A3591B"/>
    <w:rsid w:val="00A359CC"/>
    <w:rsid w:val="00A3607B"/>
    <w:rsid w:val="00A366B2"/>
    <w:rsid w:val="00A36939"/>
    <w:rsid w:val="00A36E19"/>
    <w:rsid w:val="00A36FA5"/>
    <w:rsid w:val="00A3725A"/>
    <w:rsid w:val="00A3747E"/>
    <w:rsid w:val="00A37DA0"/>
    <w:rsid w:val="00A37EEA"/>
    <w:rsid w:val="00A4048F"/>
    <w:rsid w:val="00A40AF7"/>
    <w:rsid w:val="00A40B6F"/>
    <w:rsid w:val="00A42C5F"/>
    <w:rsid w:val="00A445DB"/>
    <w:rsid w:val="00A450E6"/>
    <w:rsid w:val="00A45D65"/>
    <w:rsid w:val="00A46AC5"/>
    <w:rsid w:val="00A4711B"/>
    <w:rsid w:val="00A47444"/>
    <w:rsid w:val="00A50087"/>
    <w:rsid w:val="00A50252"/>
    <w:rsid w:val="00A50308"/>
    <w:rsid w:val="00A513CC"/>
    <w:rsid w:val="00A51B79"/>
    <w:rsid w:val="00A52796"/>
    <w:rsid w:val="00A52D90"/>
    <w:rsid w:val="00A537DC"/>
    <w:rsid w:val="00A53E4C"/>
    <w:rsid w:val="00A53F17"/>
    <w:rsid w:val="00A54236"/>
    <w:rsid w:val="00A54331"/>
    <w:rsid w:val="00A54D03"/>
    <w:rsid w:val="00A551C8"/>
    <w:rsid w:val="00A5522A"/>
    <w:rsid w:val="00A552E5"/>
    <w:rsid w:val="00A55619"/>
    <w:rsid w:val="00A56BB6"/>
    <w:rsid w:val="00A57349"/>
    <w:rsid w:val="00A57E39"/>
    <w:rsid w:val="00A60327"/>
    <w:rsid w:val="00A60ACE"/>
    <w:rsid w:val="00A60F9A"/>
    <w:rsid w:val="00A6119F"/>
    <w:rsid w:val="00A61BC1"/>
    <w:rsid w:val="00A61C47"/>
    <w:rsid w:val="00A6264B"/>
    <w:rsid w:val="00A62B40"/>
    <w:rsid w:val="00A63969"/>
    <w:rsid w:val="00A63CBE"/>
    <w:rsid w:val="00A65499"/>
    <w:rsid w:val="00A654D6"/>
    <w:rsid w:val="00A655B3"/>
    <w:rsid w:val="00A65ADA"/>
    <w:rsid w:val="00A65B0A"/>
    <w:rsid w:val="00A660CA"/>
    <w:rsid w:val="00A661D1"/>
    <w:rsid w:val="00A6675A"/>
    <w:rsid w:val="00A66C97"/>
    <w:rsid w:val="00A66F0F"/>
    <w:rsid w:val="00A67116"/>
    <w:rsid w:val="00A679B5"/>
    <w:rsid w:val="00A67EF8"/>
    <w:rsid w:val="00A700DE"/>
    <w:rsid w:val="00A71898"/>
    <w:rsid w:val="00A71C33"/>
    <w:rsid w:val="00A71FDF"/>
    <w:rsid w:val="00A720A7"/>
    <w:rsid w:val="00A72429"/>
    <w:rsid w:val="00A72701"/>
    <w:rsid w:val="00A7315D"/>
    <w:rsid w:val="00A731F2"/>
    <w:rsid w:val="00A7364F"/>
    <w:rsid w:val="00A7408C"/>
    <w:rsid w:val="00A75819"/>
    <w:rsid w:val="00A758BA"/>
    <w:rsid w:val="00A75C42"/>
    <w:rsid w:val="00A76AC2"/>
    <w:rsid w:val="00A76FE3"/>
    <w:rsid w:val="00A77CFC"/>
    <w:rsid w:val="00A801CC"/>
    <w:rsid w:val="00A807D4"/>
    <w:rsid w:val="00A8087A"/>
    <w:rsid w:val="00A808EC"/>
    <w:rsid w:val="00A81642"/>
    <w:rsid w:val="00A81C2A"/>
    <w:rsid w:val="00A81FAD"/>
    <w:rsid w:val="00A823A4"/>
    <w:rsid w:val="00A825F5"/>
    <w:rsid w:val="00A8280B"/>
    <w:rsid w:val="00A82B7E"/>
    <w:rsid w:val="00A82CB3"/>
    <w:rsid w:val="00A83798"/>
    <w:rsid w:val="00A83D03"/>
    <w:rsid w:val="00A83EF3"/>
    <w:rsid w:val="00A843BA"/>
    <w:rsid w:val="00A846DF"/>
    <w:rsid w:val="00A84733"/>
    <w:rsid w:val="00A84D95"/>
    <w:rsid w:val="00A85272"/>
    <w:rsid w:val="00A85558"/>
    <w:rsid w:val="00A85BAB"/>
    <w:rsid w:val="00A85CD5"/>
    <w:rsid w:val="00A8618E"/>
    <w:rsid w:val="00A866F8"/>
    <w:rsid w:val="00A86C00"/>
    <w:rsid w:val="00A871D9"/>
    <w:rsid w:val="00A87495"/>
    <w:rsid w:val="00A87E37"/>
    <w:rsid w:val="00A90456"/>
    <w:rsid w:val="00A90F7B"/>
    <w:rsid w:val="00A91051"/>
    <w:rsid w:val="00A91A46"/>
    <w:rsid w:val="00A91C63"/>
    <w:rsid w:val="00A91D25"/>
    <w:rsid w:val="00A92C13"/>
    <w:rsid w:val="00A92E7E"/>
    <w:rsid w:val="00A93149"/>
    <w:rsid w:val="00A934A6"/>
    <w:rsid w:val="00A9429C"/>
    <w:rsid w:val="00A943F2"/>
    <w:rsid w:val="00A94755"/>
    <w:rsid w:val="00A94E03"/>
    <w:rsid w:val="00A96E2E"/>
    <w:rsid w:val="00A9747B"/>
    <w:rsid w:val="00AA0071"/>
    <w:rsid w:val="00AA015D"/>
    <w:rsid w:val="00AA0632"/>
    <w:rsid w:val="00AA07AD"/>
    <w:rsid w:val="00AA086B"/>
    <w:rsid w:val="00AA0945"/>
    <w:rsid w:val="00AA0D8D"/>
    <w:rsid w:val="00AA0FA2"/>
    <w:rsid w:val="00AA12D8"/>
    <w:rsid w:val="00AA1773"/>
    <w:rsid w:val="00AA1981"/>
    <w:rsid w:val="00AA19EF"/>
    <w:rsid w:val="00AA2913"/>
    <w:rsid w:val="00AA4335"/>
    <w:rsid w:val="00AA4625"/>
    <w:rsid w:val="00AA4965"/>
    <w:rsid w:val="00AA5785"/>
    <w:rsid w:val="00AA61B7"/>
    <w:rsid w:val="00AA62E5"/>
    <w:rsid w:val="00AA64F0"/>
    <w:rsid w:val="00AA7330"/>
    <w:rsid w:val="00AA73CD"/>
    <w:rsid w:val="00AA7697"/>
    <w:rsid w:val="00AB0437"/>
    <w:rsid w:val="00AB0A7D"/>
    <w:rsid w:val="00AB1411"/>
    <w:rsid w:val="00AB2331"/>
    <w:rsid w:val="00AB257D"/>
    <w:rsid w:val="00AB26DB"/>
    <w:rsid w:val="00AB307A"/>
    <w:rsid w:val="00AB31E9"/>
    <w:rsid w:val="00AB350A"/>
    <w:rsid w:val="00AB35C9"/>
    <w:rsid w:val="00AB3E47"/>
    <w:rsid w:val="00AB4013"/>
    <w:rsid w:val="00AB524C"/>
    <w:rsid w:val="00AB5384"/>
    <w:rsid w:val="00AB5D8A"/>
    <w:rsid w:val="00AB5FB1"/>
    <w:rsid w:val="00AB68C1"/>
    <w:rsid w:val="00AB6B3E"/>
    <w:rsid w:val="00AB6F34"/>
    <w:rsid w:val="00AB73B2"/>
    <w:rsid w:val="00AB7485"/>
    <w:rsid w:val="00AB7CEB"/>
    <w:rsid w:val="00AC0029"/>
    <w:rsid w:val="00AC005C"/>
    <w:rsid w:val="00AC02D8"/>
    <w:rsid w:val="00AC03BA"/>
    <w:rsid w:val="00AC073E"/>
    <w:rsid w:val="00AC0922"/>
    <w:rsid w:val="00AC1007"/>
    <w:rsid w:val="00AC14BA"/>
    <w:rsid w:val="00AC155B"/>
    <w:rsid w:val="00AC17B6"/>
    <w:rsid w:val="00AC17F0"/>
    <w:rsid w:val="00AC1809"/>
    <w:rsid w:val="00AC1D34"/>
    <w:rsid w:val="00AC24C7"/>
    <w:rsid w:val="00AC38DA"/>
    <w:rsid w:val="00AC42C3"/>
    <w:rsid w:val="00AC4578"/>
    <w:rsid w:val="00AC46DE"/>
    <w:rsid w:val="00AC47F3"/>
    <w:rsid w:val="00AC4AC8"/>
    <w:rsid w:val="00AC53A8"/>
    <w:rsid w:val="00AC5405"/>
    <w:rsid w:val="00AC5616"/>
    <w:rsid w:val="00AC5DA7"/>
    <w:rsid w:val="00AC600B"/>
    <w:rsid w:val="00AC674F"/>
    <w:rsid w:val="00AC6E68"/>
    <w:rsid w:val="00AC6EA0"/>
    <w:rsid w:val="00AC79C4"/>
    <w:rsid w:val="00AC7A66"/>
    <w:rsid w:val="00AD005A"/>
    <w:rsid w:val="00AD0173"/>
    <w:rsid w:val="00AD01F5"/>
    <w:rsid w:val="00AD020F"/>
    <w:rsid w:val="00AD0644"/>
    <w:rsid w:val="00AD1077"/>
    <w:rsid w:val="00AD247E"/>
    <w:rsid w:val="00AD29D2"/>
    <w:rsid w:val="00AD2B64"/>
    <w:rsid w:val="00AD367F"/>
    <w:rsid w:val="00AD39EF"/>
    <w:rsid w:val="00AD3A10"/>
    <w:rsid w:val="00AD436F"/>
    <w:rsid w:val="00AD44A2"/>
    <w:rsid w:val="00AD4C16"/>
    <w:rsid w:val="00AD4D1B"/>
    <w:rsid w:val="00AD5B83"/>
    <w:rsid w:val="00AD5BF3"/>
    <w:rsid w:val="00AD5FF6"/>
    <w:rsid w:val="00AD6F27"/>
    <w:rsid w:val="00AD74F5"/>
    <w:rsid w:val="00AD7D36"/>
    <w:rsid w:val="00AE02EC"/>
    <w:rsid w:val="00AE0424"/>
    <w:rsid w:val="00AE05D8"/>
    <w:rsid w:val="00AE06A3"/>
    <w:rsid w:val="00AE09EA"/>
    <w:rsid w:val="00AE0EFA"/>
    <w:rsid w:val="00AE1116"/>
    <w:rsid w:val="00AE11DD"/>
    <w:rsid w:val="00AE1750"/>
    <w:rsid w:val="00AE1BBF"/>
    <w:rsid w:val="00AE1D97"/>
    <w:rsid w:val="00AE2C69"/>
    <w:rsid w:val="00AE2E30"/>
    <w:rsid w:val="00AE2EB8"/>
    <w:rsid w:val="00AE31DD"/>
    <w:rsid w:val="00AE427B"/>
    <w:rsid w:val="00AE4306"/>
    <w:rsid w:val="00AE45E3"/>
    <w:rsid w:val="00AE4CAD"/>
    <w:rsid w:val="00AE782C"/>
    <w:rsid w:val="00AE7BCC"/>
    <w:rsid w:val="00AE7C2D"/>
    <w:rsid w:val="00AF0118"/>
    <w:rsid w:val="00AF0AEE"/>
    <w:rsid w:val="00AF0B92"/>
    <w:rsid w:val="00AF0CA6"/>
    <w:rsid w:val="00AF206F"/>
    <w:rsid w:val="00AF3D1C"/>
    <w:rsid w:val="00AF4260"/>
    <w:rsid w:val="00AF4B13"/>
    <w:rsid w:val="00AF597E"/>
    <w:rsid w:val="00AF5999"/>
    <w:rsid w:val="00AF5AAE"/>
    <w:rsid w:val="00AF5D64"/>
    <w:rsid w:val="00AF718B"/>
    <w:rsid w:val="00AF7802"/>
    <w:rsid w:val="00AF7D60"/>
    <w:rsid w:val="00AF7EC2"/>
    <w:rsid w:val="00B001B6"/>
    <w:rsid w:val="00B00E9A"/>
    <w:rsid w:val="00B01596"/>
    <w:rsid w:val="00B01BD4"/>
    <w:rsid w:val="00B023E3"/>
    <w:rsid w:val="00B02E7E"/>
    <w:rsid w:val="00B030EA"/>
    <w:rsid w:val="00B03242"/>
    <w:rsid w:val="00B0336C"/>
    <w:rsid w:val="00B04B75"/>
    <w:rsid w:val="00B05242"/>
    <w:rsid w:val="00B0548E"/>
    <w:rsid w:val="00B0587B"/>
    <w:rsid w:val="00B05CAB"/>
    <w:rsid w:val="00B06276"/>
    <w:rsid w:val="00B0634B"/>
    <w:rsid w:val="00B06750"/>
    <w:rsid w:val="00B06CD9"/>
    <w:rsid w:val="00B07033"/>
    <w:rsid w:val="00B070A7"/>
    <w:rsid w:val="00B072A2"/>
    <w:rsid w:val="00B0762B"/>
    <w:rsid w:val="00B079D5"/>
    <w:rsid w:val="00B07EA9"/>
    <w:rsid w:val="00B1017E"/>
    <w:rsid w:val="00B101F8"/>
    <w:rsid w:val="00B10523"/>
    <w:rsid w:val="00B10608"/>
    <w:rsid w:val="00B11157"/>
    <w:rsid w:val="00B111ED"/>
    <w:rsid w:val="00B11494"/>
    <w:rsid w:val="00B114C0"/>
    <w:rsid w:val="00B11987"/>
    <w:rsid w:val="00B11B35"/>
    <w:rsid w:val="00B11E33"/>
    <w:rsid w:val="00B13802"/>
    <w:rsid w:val="00B13C54"/>
    <w:rsid w:val="00B1430D"/>
    <w:rsid w:val="00B1447D"/>
    <w:rsid w:val="00B14502"/>
    <w:rsid w:val="00B14DCC"/>
    <w:rsid w:val="00B14E7D"/>
    <w:rsid w:val="00B14F3A"/>
    <w:rsid w:val="00B14FDF"/>
    <w:rsid w:val="00B154F6"/>
    <w:rsid w:val="00B15777"/>
    <w:rsid w:val="00B15DF6"/>
    <w:rsid w:val="00B16464"/>
    <w:rsid w:val="00B16A5B"/>
    <w:rsid w:val="00B17A3D"/>
    <w:rsid w:val="00B17A94"/>
    <w:rsid w:val="00B17E64"/>
    <w:rsid w:val="00B2090F"/>
    <w:rsid w:val="00B20A61"/>
    <w:rsid w:val="00B20B6F"/>
    <w:rsid w:val="00B20C9F"/>
    <w:rsid w:val="00B20DAF"/>
    <w:rsid w:val="00B21647"/>
    <w:rsid w:val="00B21CC4"/>
    <w:rsid w:val="00B21E3E"/>
    <w:rsid w:val="00B221EF"/>
    <w:rsid w:val="00B22249"/>
    <w:rsid w:val="00B22C66"/>
    <w:rsid w:val="00B232CA"/>
    <w:rsid w:val="00B2405C"/>
    <w:rsid w:val="00B24719"/>
    <w:rsid w:val="00B25A09"/>
    <w:rsid w:val="00B25BE5"/>
    <w:rsid w:val="00B25FAC"/>
    <w:rsid w:val="00B2616D"/>
    <w:rsid w:val="00B266BB"/>
    <w:rsid w:val="00B267A9"/>
    <w:rsid w:val="00B2726C"/>
    <w:rsid w:val="00B27433"/>
    <w:rsid w:val="00B2744B"/>
    <w:rsid w:val="00B275B0"/>
    <w:rsid w:val="00B27666"/>
    <w:rsid w:val="00B2792A"/>
    <w:rsid w:val="00B27955"/>
    <w:rsid w:val="00B3001F"/>
    <w:rsid w:val="00B30AB7"/>
    <w:rsid w:val="00B30FC4"/>
    <w:rsid w:val="00B310C1"/>
    <w:rsid w:val="00B3120F"/>
    <w:rsid w:val="00B32418"/>
    <w:rsid w:val="00B324B1"/>
    <w:rsid w:val="00B32797"/>
    <w:rsid w:val="00B33074"/>
    <w:rsid w:val="00B3325A"/>
    <w:rsid w:val="00B3395B"/>
    <w:rsid w:val="00B34381"/>
    <w:rsid w:val="00B34385"/>
    <w:rsid w:val="00B34629"/>
    <w:rsid w:val="00B3506E"/>
    <w:rsid w:val="00B351DA"/>
    <w:rsid w:val="00B35908"/>
    <w:rsid w:val="00B362F1"/>
    <w:rsid w:val="00B3685A"/>
    <w:rsid w:val="00B36981"/>
    <w:rsid w:val="00B377A2"/>
    <w:rsid w:val="00B37B36"/>
    <w:rsid w:val="00B37B60"/>
    <w:rsid w:val="00B37BAD"/>
    <w:rsid w:val="00B37DA3"/>
    <w:rsid w:val="00B401DE"/>
    <w:rsid w:val="00B4030E"/>
    <w:rsid w:val="00B40643"/>
    <w:rsid w:val="00B408D2"/>
    <w:rsid w:val="00B409C1"/>
    <w:rsid w:val="00B415D4"/>
    <w:rsid w:val="00B41A2B"/>
    <w:rsid w:val="00B41BC8"/>
    <w:rsid w:val="00B4244B"/>
    <w:rsid w:val="00B4280D"/>
    <w:rsid w:val="00B42DB3"/>
    <w:rsid w:val="00B434E8"/>
    <w:rsid w:val="00B4356B"/>
    <w:rsid w:val="00B43A71"/>
    <w:rsid w:val="00B43F99"/>
    <w:rsid w:val="00B441F6"/>
    <w:rsid w:val="00B451D3"/>
    <w:rsid w:val="00B4564C"/>
    <w:rsid w:val="00B45E17"/>
    <w:rsid w:val="00B45F32"/>
    <w:rsid w:val="00B462C5"/>
    <w:rsid w:val="00B46392"/>
    <w:rsid w:val="00B46419"/>
    <w:rsid w:val="00B464A9"/>
    <w:rsid w:val="00B46D7F"/>
    <w:rsid w:val="00B47031"/>
    <w:rsid w:val="00B50779"/>
    <w:rsid w:val="00B50B91"/>
    <w:rsid w:val="00B50D4E"/>
    <w:rsid w:val="00B511B1"/>
    <w:rsid w:val="00B511F8"/>
    <w:rsid w:val="00B5153D"/>
    <w:rsid w:val="00B51920"/>
    <w:rsid w:val="00B51A3A"/>
    <w:rsid w:val="00B51C0B"/>
    <w:rsid w:val="00B51D35"/>
    <w:rsid w:val="00B5217E"/>
    <w:rsid w:val="00B52356"/>
    <w:rsid w:val="00B5254A"/>
    <w:rsid w:val="00B52C19"/>
    <w:rsid w:val="00B5318D"/>
    <w:rsid w:val="00B5335E"/>
    <w:rsid w:val="00B53B19"/>
    <w:rsid w:val="00B53F1A"/>
    <w:rsid w:val="00B5437B"/>
    <w:rsid w:val="00B5471E"/>
    <w:rsid w:val="00B54769"/>
    <w:rsid w:val="00B54D89"/>
    <w:rsid w:val="00B54DB6"/>
    <w:rsid w:val="00B55B8B"/>
    <w:rsid w:val="00B55D39"/>
    <w:rsid w:val="00B5618F"/>
    <w:rsid w:val="00B56238"/>
    <w:rsid w:val="00B563B4"/>
    <w:rsid w:val="00B568EC"/>
    <w:rsid w:val="00B56B69"/>
    <w:rsid w:val="00B56FAE"/>
    <w:rsid w:val="00B5714F"/>
    <w:rsid w:val="00B57286"/>
    <w:rsid w:val="00B60273"/>
    <w:rsid w:val="00B60685"/>
    <w:rsid w:val="00B6076D"/>
    <w:rsid w:val="00B60A5C"/>
    <w:rsid w:val="00B61AFC"/>
    <w:rsid w:val="00B61B04"/>
    <w:rsid w:val="00B620F7"/>
    <w:rsid w:val="00B62216"/>
    <w:rsid w:val="00B6262A"/>
    <w:rsid w:val="00B626FE"/>
    <w:rsid w:val="00B62832"/>
    <w:rsid w:val="00B62F3B"/>
    <w:rsid w:val="00B63A6E"/>
    <w:rsid w:val="00B63CD7"/>
    <w:rsid w:val="00B64274"/>
    <w:rsid w:val="00B6435F"/>
    <w:rsid w:val="00B64861"/>
    <w:rsid w:val="00B64D25"/>
    <w:rsid w:val="00B6504B"/>
    <w:rsid w:val="00B65354"/>
    <w:rsid w:val="00B65558"/>
    <w:rsid w:val="00B6578B"/>
    <w:rsid w:val="00B65905"/>
    <w:rsid w:val="00B6624D"/>
    <w:rsid w:val="00B66306"/>
    <w:rsid w:val="00B66810"/>
    <w:rsid w:val="00B66A47"/>
    <w:rsid w:val="00B6739C"/>
    <w:rsid w:val="00B67645"/>
    <w:rsid w:val="00B67D6B"/>
    <w:rsid w:val="00B7052E"/>
    <w:rsid w:val="00B71368"/>
    <w:rsid w:val="00B71D66"/>
    <w:rsid w:val="00B731D6"/>
    <w:rsid w:val="00B73456"/>
    <w:rsid w:val="00B73831"/>
    <w:rsid w:val="00B73CCB"/>
    <w:rsid w:val="00B742AF"/>
    <w:rsid w:val="00B744CA"/>
    <w:rsid w:val="00B74A44"/>
    <w:rsid w:val="00B74D7B"/>
    <w:rsid w:val="00B75A60"/>
    <w:rsid w:val="00B775DA"/>
    <w:rsid w:val="00B775F0"/>
    <w:rsid w:val="00B77915"/>
    <w:rsid w:val="00B77C25"/>
    <w:rsid w:val="00B77F98"/>
    <w:rsid w:val="00B801C3"/>
    <w:rsid w:val="00B804AF"/>
    <w:rsid w:val="00B805BF"/>
    <w:rsid w:val="00B80726"/>
    <w:rsid w:val="00B81145"/>
    <w:rsid w:val="00B8118D"/>
    <w:rsid w:val="00B817EC"/>
    <w:rsid w:val="00B81B47"/>
    <w:rsid w:val="00B8277B"/>
    <w:rsid w:val="00B82CD8"/>
    <w:rsid w:val="00B82DA1"/>
    <w:rsid w:val="00B82F31"/>
    <w:rsid w:val="00B83011"/>
    <w:rsid w:val="00B830C4"/>
    <w:rsid w:val="00B830FC"/>
    <w:rsid w:val="00B83396"/>
    <w:rsid w:val="00B835CA"/>
    <w:rsid w:val="00B8368D"/>
    <w:rsid w:val="00B83C51"/>
    <w:rsid w:val="00B842AA"/>
    <w:rsid w:val="00B8440A"/>
    <w:rsid w:val="00B846D9"/>
    <w:rsid w:val="00B84879"/>
    <w:rsid w:val="00B84996"/>
    <w:rsid w:val="00B84FC6"/>
    <w:rsid w:val="00B8517D"/>
    <w:rsid w:val="00B85248"/>
    <w:rsid w:val="00B8553C"/>
    <w:rsid w:val="00B86417"/>
    <w:rsid w:val="00B86E68"/>
    <w:rsid w:val="00B87DAF"/>
    <w:rsid w:val="00B9096D"/>
    <w:rsid w:val="00B909D7"/>
    <w:rsid w:val="00B90FC5"/>
    <w:rsid w:val="00B90FF1"/>
    <w:rsid w:val="00B91F81"/>
    <w:rsid w:val="00B92606"/>
    <w:rsid w:val="00B9308D"/>
    <w:rsid w:val="00B93120"/>
    <w:rsid w:val="00B93247"/>
    <w:rsid w:val="00B932A7"/>
    <w:rsid w:val="00B9335C"/>
    <w:rsid w:val="00B941AB"/>
    <w:rsid w:val="00B955A5"/>
    <w:rsid w:val="00B95661"/>
    <w:rsid w:val="00B95841"/>
    <w:rsid w:val="00B95899"/>
    <w:rsid w:val="00B96118"/>
    <w:rsid w:val="00B963BD"/>
    <w:rsid w:val="00B96876"/>
    <w:rsid w:val="00B96D02"/>
    <w:rsid w:val="00B96F3A"/>
    <w:rsid w:val="00B97874"/>
    <w:rsid w:val="00B97AEB"/>
    <w:rsid w:val="00B97B2C"/>
    <w:rsid w:val="00BA0AED"/>
    <w:rsid w:val="00BA104B"/>
    <w:rsid w:val="00BA1620"/>
    <w:rsid w:val="00BA16D6"/>
    <w:rsid w:val="00BA1745"/>
    <w:rsid w:val="00BA17F6"/>
    <w:rsid w:val="00BA1855"/>
    <w:rsid w:val="00BA1ABD"/>
    <w:rsid w:val="00BA1ABF"/>
    <w:rsid w:val="00BA1C8C"/>
    <w:rsid w:val="00BA1CEC"/>
    <w:rsid w:val="00BA22B4"/>
    <w:rsid w:val="00BA2705"/>
    <w:rsid w:val="00BA3014"/>
    <w:rsid w:val="00BA368D"/>
    <w:rsid w:val="00BA374D"/>
    <w:rsid w:val="00BA3874"/>
    <w:rsid w:val="00BA3AC1"/>
    <w:rsid w:val="00BA3CAE"/>
    <w:rsid w:val="00BA41A2"/>
    <w:rsid w:val="00BA5326"/>
    <w:rsid w:val="00BA570D"/>
    <w:rsid w:val="00BA5828"/>
    <w:rsid w:val="00BA5DCC"/>
    <w:rsid w:val="00BA7563"/>
    <w:rsid w:val="00BB0AB9"/>
    <w:rsid w:val="00BB118B"/>
    <w:rsid w:val="00BB20FC"/>
    <w:rsid w:val="00BB2829"/>
    <w:rsid w:val="00BB3299"/>
    <w:rsid w:val="00BB342E"/>
    <w:rsid w:val="00BB3A22"/>
    <w:rsid w:val="00BB3CDC"/>
    <w:rsid w:val="00BB3F5A"/>
    <w:rsid w:val="00BB4CFB"/>
    <w:rsid w:val="00BB4D29"/>
    <w:rsid w:val="00BB4DCC"/>
    <w:rsid w:val="00BB5A4F"/>
    <w:rsid w:val="00BB5A6D"/>
    <w:rsid w:val="00BB6065"/>
    <w:rsid w:val="00BB6BDD"/>
    <w:rsid w:val="00BB6F3B"/>
    <w:rsid w:val="00BB763A"/>
    <w:rsid w:val="00BC17DD"/>
    <w:rsid w:val="00BC1D1F"/>
    <w:rsid w:val="00BC1ED0"/>
    <w:rsid w:val="00BC24EB"/>
    <w:rsid w:val="00BC2E1C"/>
    <w:rsid w:val="00BC2F20"/>
    <w:rsid w:val="00BC418C"/>
    <w:rsid w:val="00BC4605"/>
    <w:rsid w:val="00BC4608"/>
    <w:rsid w:val="00BC46CC"/>
    <w:rsid w:val="00BC5DF9"/>
    <w:rsid w:val="00BC64FB"/>
    <w:rsid w:val="00BC692D"/>
    <w:rsid w:val="00BC6983"/>
    <w:rsid w:val="00BC6A69"/>
    <w:rsid w:val="00BC71B5"/>
    <w:rsid w:val="00BC7C36"/>
    <w:rsid w:val="00BD022D"/>
    <w:rsid w:val="00BD0C44"/>
    <w:rsid w:val="00BD1291"/>
    <w:rsid w:val="00BD1B5F"/>
    <w:rsid w:val="00BD215E"/>
    <w:rsid w:val="00BD26C9"/>
    <w:rsid w:val="00BD2AA8"/>
    <w:rsid w:val="00BD3518"/>
    <w:rsid w:val="00BD38C5"/>
    <w:rsid w:val="00BD3D4D"/>
    <w:rsid w:val="00BD40EC"/>
    <w:rsid w:val="00BD4111"/>
    <w:rsid w:val="00BD4268"/>
    <w:rsid w:val="00BD42C9"/>
    <w:rsid w:val="00BD57F2"/>
    <w:rsid w:val="00BD6083"/>
    <w:rsid w:val="00BD703C"/>
    <w:rsid w:val="00BD748E"/>
    <w:rsid w:val="00BD7FF3"/>
    <w:rsid w:val="00BE04BA"/>
    <w:rsid w:val="00BE06C1"/>
    <w:rsid w:val="00BE0990"/>
    <w:rsid w:val="00BE0DD8"/>
    <w:rsid w:val="00BE0FDD"/>
    <w:rsid w:val="00BE1890"/>
    <w:rsid w:val="00BE20DF"/>
    <w:rsid w:val="00BE210B"/>
    <w:rsid w:val="00BE271F"/>
    <w:rsid w:val="00BE2BDA"/>
    <w:rsid w:val="00BE31E2"/>
    <w:rsid w:val="00BE38D1"/>
    <w:rsid w:val="00BE3A85"/>
    <w:rsid w:val="00BE3CFA"/>
    <w:rsid w:val="00BE5184"/>
    <w:rsid w:val="00BE5EDC"/>
    <w:rsid w:val="00BE631F"/>
    <w:rsid w:val="00BE6663"/>
    <w:rsid w:val="00BE67A6"/>
    <w:rsid w:val="00BE6875"/>
    <w:rsid w:val="00BE7055"/>
    <w:rsid w:val="00BE7F43"/>
    <w:rsid w:val="00BF0081"/>
    <w:rsid w:val="00BF0DD6"/>
    <w:rsid w:val="00BF1199"/>
    <w:rsid w:val="00BF1200"/>
    <w:rsid w:val="00BF127E"/>
    <w:rsid w:val="00BF1C1F"/>
    <w:rsid w:val="00BF24D7"/>
    <w:rsid w:val="00BF2603"/>
    <w:rsid w:val="00BF3C3E"/>
    <w:rsid w:val="00BF3C70"/>
    <w:rsid w:val="00BF4DCD"/>
    <w:rsid w:val="00BF4E7D"/>
    <w:rsid w:val="00BF7F9C"/>
    <w:rsid w:val="00C0005F"/>
    <w:rsid w:val="00C01498"/>
    <w:rsid w:val="00C01DE8"/>
    <w:rsid w:val="00C025D7"/>
    <w:rsid w:val="00C02D1B"/>
    <w:rsid w:val="00C030BF"/>
    <w:rsid w:val="00C035E9"/>
    <w:rsid w:val="00C03752"/>
    <w:rsid w:val="00C037B4"/>
    <w:rsid w:val="00C038F7"/>
    <w:rsid w:val="00C04863"/>
    <w:rsid w:val="00C04911"/>
    <w:rsid w:val="00C05D3A"/>
    <w:rsid w:val="00C05FCD"/>
    <w:rsid w:val="00C06448"/>
    <w:rsid w:val="00C06B20"/>
    <w:rsid w:val="00C0762E"/>
    <w:rsid w:val="00C1014F"/>
    <w:rsid w:val="00C1039B"/>
    <w:rsid w:val="00C10666"/>
    <w:rsid w:val="00C10830"/>
    <w:rsid w:val="00C11313"/>
    <w:rsid w:val="00C115C0"/>
    <w:rsid w:val="00C1192D"/>
    <w:rsid w:val="00C119DC"/>
    <w:rsid w:val="00C11A5D"/>
    <w:rsid w:val="00C137EF"/>
    <w:rsid w:val="00C13807"/>
    <w:rsid w:val="00C145B2"/>
    <w:rsid w:val="00C14899"/>
    <w:rsid w:val="00C149F8"/>
    <w:rsid w:val="00C1574F"/>
    <w:rsid w:val="00C161C0"/>
    <w:rsid w:val="00C16209"/>
    <w:rsid w:val="00C162A6"/>
    <w:rsid w:val="00C16880"/>
    <w:rsid w:val="00C16BF0"/>
    <w:rsid w:val="00C16CA9"/>
    <w:rsid w:val="00C173F7"/>
    <w:rsid w:val="00C17B66"/>
    <w:rsid w:val="00C20006"/>
    <w:rsid w:val="00C208E7"/>
    <w:rsid w:val="00C20EA2"/>
    <w:rsid w:val="00C21F09"/>
    <w:rsid w:val="00C2204D"/>
    <w:rsid w:val="00C220CD"/>
    <w:rsid w:val="00C2247F"/>
    <w:rsid w:val="00C224A9"/>
    <w:rsid w:val="00C22861"/>
    <w:rsid w:val="00C22D4A"/>
    <w:rsid w:val="00C23BA2"/>
    <w:rsid w:val="00C2436D"/>
    <w:rsid w:val="00C2460A"/>
    <w:rsid w:val="00C249DF"/>
    <w:rsid w:val="00C24A6B"/>
    <w:rsid w:val="00C25783"/>
    <w:rsid w:val="00C25CF4"/>
    <w:rsid w:val="00C26348"/>
    <w:rsid w:val="00C2638B"/>
    <w:rsid w:val="00C26584"/>
    <w:rsid w:val="00C268C6"/>
    <w:rsid w:val="00C273C3"/>
    <w:rsid w:val="00C27667"/>
    <w:rsid w:val="00C27B8D"/>
    <w:rsid w:val="00C27BE2"/>
    <w:rsid w:val="00C3013E"/>
    <w:rsid w:val="00C30EEA"/>
    <w:rsid w:val="00C31304"/>
    <w:rsid w:val="00C320CE"/>
    <w:rsid w:val="00C32128"/>
    <w:rsid w:val="00C3220F"/>
    <w:rsid w:val="00C3274E"/>
    <w:rsid w:val="00C33CC2"/>
    <w:rsid w:val="00C33F9B"/>
    <w:rsid w:val="00C3455C"/>
    <w:rsid w:val="00C34BBC"/>
    <w:rsid w:val="00C34CDC"/>
    <w:rsid w:val="00C35593"/>
    <w:rsid w:val="00C35EC9"/>
    <w:rsid w:val="00C364C6"/>
    <w:rsid w:val="00C36A92"/>
    <w:rsid w:val="00C36B54"/>
    <w:rsid w:val="00C373AA"/>
    <w:rsid w:val="00C37530"/>
    <w:rsid w:val="00C378B7"/>
    <w:rsid w:val="00C37C92"/>
    <w:rsid w:val="00C402BF"/>
    <w:rsid w:val="00C408F4"/>
    <w:rsid w:val="00C416E5"/>
    <w:rsid w:val="00C419E4"/>
    <w:rsid w:val="00C41DDB"/>
    <w:rsid w:val="00C42102"/>
    <w:rsid w:val="00C42167"/>
    <w:rsid w:val="00C424E5"/>
    <w:rsid w:val="00C42DA0"/>
    <w:rsid w:val="00C42EE7"/>
    <w:rsid w:val="00C43519"/>
    <w:rsid w:val="00C43AE1"/>
    <w:rsid w:val="00C43C60"/>
    <w:rsid w:val="00C43DFE"/>
    <w:rsid w:val="00C44028"/>
    <w:rsid w:val="00C44E8F"/>
    <w:rsid w:val="00C4514D"/>
    <w:rsid w:val="00C455B1"/>
    <w:rsid w:val="00C459E7"/>
    <w:rsid w:val="00C47017"/>
    <w:rsid w:val="00C47183"/>
    <w:rsid w:val="00C4724C"/>
    <w:rsid w:val="00C47522"/>
    <w:rsid w:val="00C47598"/>
    <w:rsid w:val="00C477CB"/>
    <w:rsid w:val="00C47822"/>
    <w:rsid w:val="00C503A4"/>
    <w:rsid w:val="00C50984"/>
    <w:rsid w:val="00C509B7"/>
    <w:rsid w:val="00C51795"/>
    <w:rsid w:val="00C51A9D"/>
    <w:rsid w:val="00C51AC2"/>
    <w:rsid w:val="00C52AE2"/>
    <w:rsid w:val="00C53234"/>
    <w:rsid w:val="00C5387F"/>
    <w:rsid w:val="00C54909"/>
    <w:rsid w:val="00C54DF4"/>
    <w:rsid w:val="00C55A05"/>
    <w:rsid w:val="00C55DCD"/>
    <w:rsid w:val="00C5626D"/>
    <w:rsid w:val="00C562A9"/>
    <w:rsid w:val="00C563C9"/>
    <w:rsid w:val="00C56AA6"/>
    <w:rsid w:val="00C56F8E"/>
    <w:rsid w:val="00C60B7D"/>
    <w:rsid w:val="00C611BD"/>
    <w:rsid w:val="00C61651"/>
    <w:rsid w:val="00C616A0"/>
    <w:rsid w:val="00C6184F"/>
    <w:rsid w:val="00C6186C"/>
    <w:rsid w:val="00C61D1E"/>
    <w:rsid w:val="00C61EF9"/>
    <w:rsid w:val="00C61F9D"/>
    <w:rsid w:val="00C628BF"/>
    <w:rsid w:val="00C6296E"/>
    <w:rsid w:val="00C629E3"/>
    <w:rsid w:val="00C62A92"/>
    <w:rsid w:val="00C62B30"/>
    <w:rsid w:val="00C62F58"/>
    <w:rsid w:val="00C631F7"/>
    <w:rsid w:val="00C63267"/>
    <w:rsid w:val="00C63530"/>
    <w:rsid w:val="00C64329"/>
    <w:rsid w:val="00C64D28"/>
    <w:rsid w:val="00C64EAA"/>
    <w:rsid w:val="00C65317"/>
    <w:rsid w:val="00C655C0"/>
    <w:rsid w:val="00C6595A"/>
    <w:rsid w:val="00C65F57"/>
    <w:rsid w:val="00C661DC"/>
    <w:rsid w:val="00C66AEA"/>
    <w:rsid w:val="00C66C22"/>
    <w:rsid w:val="00C66F86"/>
    <w:rsid w:val="00C6731A"/>
    <w:rsid w:val="00C6732E"/>
    <w:rsid w:val="00C677DE"/>
    <w:rsid w:val="00C70A83"/>
    <w:rsid w:val="00C70D01"/>
    <w:rsid w:val="00C71427"/>
    <w:rsid w:val="00C71476"/>
    <w:rsid w:val="00C71763"/>
    <w:rsid w:val="00C71B90"/>
    <w:rsid w:val="00C71E81"/>
    <w:rsid w:val="00C72117"/>
    <w:rsid w:val="00C724E4"/>
    <w:rsid w:val="00C730F8"/>
    <w:rsid w:val="00C74A4E"/>
    <w:rsid w:val="00C74AE4"/>
    <w:rsid w:val="00C751DA"/>
    <w:rsid w:val="00C7540E"/>
    <w:rsid w:val="00C75C4A"/>
    <w:rsid w:val="00C76916"/>
    <w:rsid w:val="00C777C5"/>
    <w:rsid w:val="00C77985"/>
    <w:rsid w:val="00C77BCB"/>
    <w:rsid w:val="00C77C13"/>
    <w:rsid w:val="00C8049C"/>
    <w:rsid w:val="00C8061E"/>
    <w:rsid w:val="00C81043"/>
    <w:rsid w:val="00C8145C"/>
    <w:rsid w:val="00C815C3"/>
    <w:rsid w:val="00C81D33"/>
    <w:rsid w:val="00C821D3"/>
    <w:rsid w:val="00C825DF"/>
    <w:rsid w:val="00C83556"/>
    <w:rsid w:val="00C83EA7"/>
    <w:rsid w:val="00C84186"/>
    <w:rsid w:val="00C84987"/>
    <w:rsid w:val="00C849EC"/>
    <w:rsid w:val="00C85531"/>
    <w:rsid w:val="00C8562D"/>
    <w:rsid w:val="00C859CD"/>
    <w:rsid w:val="00C86767"/>
    <w:rsid w:val="00C86896"/>
    <w:rsid w:val="00C86A23"/>
    <w:rsid w:val="00C86A3A"/>
    <w:rsid w:val="00C86F45"/>
    <w:rsid w:val="00C8715B"/>
    <w:rsid w:val="00C872F5"/>
    <w:rsid w:val="00C87398"/>
    <w:rsid w:val="00C874EF"/>
    <w:rsid w:val="00C87576"/>
    <w:rsid w:val="00C879BB"/>
    <w:rsid w:val="00C87B5C"/>
    <w:rsid w:val="00C87CAF"/>
    <w:rsid w:val="00C87F35"/>
    <w:rsid w:val="00C9052C"/>
    <w:rsid w:val="00C9195F"/>
    <w:rsid w:val="00C91A7C"/>
    <w:rsid w:val="00C922C6"/>
    <w:rsid w:val="00C933E4"/>
    <w:rsid w:val="00C93837"/>
    <w:rsid w:val="00C93B8E"/>
    <w:rsid w:val="00C94598"/>
    <w:rsid w:val="00C94CE7"/>
    <w:rsid w:val="00C94DB8"/>
    <w:rsid w:val="00C94E4A"/>
    <w:rsid w:val="00C9511F"/>
    <w:rsid w:val="00C9568C"/>
    <w:rsid w:val="00C95779"/>
    <w:rsid w:val="00C97FED"/>
    <w:rsid w:val="00CA0334"/>
    <w:rsid w:val="00CA094E"/>
    <w:rsid w:val="00CA0AE3"/>
    <w:rsid w:val="00CA10E2"/>
    <w:rsid w:val="00CA1DFA"/>
    <w:rsid w:val="00CA3A87"/>
    <w:rsid w:val="00CA3EC7"/>
    <w:rsid w:val="00CA51F2"/>
    <w:rsid w:val="00CA60E1"/>
    <w:rsid w:val="00CA66C1"/>
    <w:rsid w:val="00CA7600"/>
    <w:rsid w:val="00CB0831"/>
    <w:rsid w:val="00CB152C"/>
    <w:rsid w:val="00CB185D"/>
    <w:rsid w:val="00CB2711"/>
    <w:rsid w:val="00CB2990"/>
    <w:rsid w:val="00CB392F"/>
    <w:rsid w:val="00CB3AA1"/>
    <w:rsid w:val="00CB3B12"/>
    <w:rsid w:val="00CB3E05"/>
    <w:rsid w:val="00CB44CC"/>
    <w:rsid w:val="00CB49E7"/>
    <w:rsid w:val="00CB5FB3"/>
    <w:rsid w:val="00CB623D"/>
    <w:rsid w:val="00CB6432"/>
    <w:rsid w:val="00CB6F0E"/>
    <w:rsid w:val="00CB7740"/>
    <w:rsid w:val="00CB7E96"/>
    <w:rsid w:val="00CC0BAC"/>
    <w:rsid w:val="00CC1100"/>
    <w:rsid w:val="00CC1D8A"/>
    <w:rsid w:val="00CC1DFD"/>
    <w:rsid w:val="00CC2C69"/>
    <w:rsid w:val="00CC3126"/>
    <w:rsid w:val="00CC3504"/>
    <w:rsid w:val="00CC418B"/>
    <w:rsid w:val="00CC454B"/>
    <w:rsid w:val="00CC46AA"/>
    <w:rsid w:val="00CC53A9"/>
    <w:rsid w:val="00CC599A"/>
    <w:rsid w:val="00CC5FBE"/>
    <w:rsid w:val="00CC634E"/>
    <w:rsid w:val="00CC70D7"/>
    <w:rsid w:val="00CC7403"/>
    <w:rsid w:val="00CD0554"/>
    <w:rsid w:val="00CD0F97"/>
    <w:rsid w:val="00CD12F6"/>
    <w:rsid w:val="00CD1D01"/>
    <w:rsid w:val="00CD1D5F"/>
    <w:rsid w:val="00CD2245"/>
    <w:rsid w:val="00CD2440"/>
    <w:rsid w:val="00CD2BE0"/>
    <w:rsid w:val="00CD313B"/>
    <w:rsid w:val="00CD32F0"/>
    <w:rsid w:val="00CD43DE"/>
    <w:rsid w:val="00CD4415"/>
    <w:rsid w:val="00CD45E6"/>
    <w:rsid w:val="00CD45F4"/>
    <w:rsid w:val="00CD4AA0"/>
    <w:rsid w:val="00CD511C"/>
    <w:rsid w:val="00CD5183"/>
    <w:rsid w:val="00CD54A4"/>
    <w:rsid w:val="00CD6492"/>
    <w:rsid w:val="00CD6E13"/>
    <w:rsid w:val="00CD74DD"/>
    <w:rsid w:val="00CD77F8"/>
    <w:rsid w:val="00CD78F5"/>
    <w:rsid w:val="00CE0E62"/>
    <w:rsid w:val="00CE118D"/>
    <w:rsid w:val="00CE191D"/>
    <w:rsid w:val="00CE1B7A"/>
    <w:rsid w:val="00CE2247"/>
    <w:rsid w:val="00CE28F2"/>
    <w:rsid w:val="00CE2F69"/>
    <w:rsid w:val="00CE3907"/>
    <w:rsid w:val="00CE3CE3"/>
    <w:rsid w:val="00CE48B2"/>
    <w:rsid w:val="00CE4EDC"/>
    <w:rsid w:val="00CE5417"/>
    <w:rsid w:val="00CE5644"/>
    <w:rsid w:val="00CE5AEF"/>
    <w:rsid w:val="00CE670A"/>
    <w:rsid w:val="00CE6900"/>
    <w:rsid w:val="00CE7083"/>
    <w:rsid w:val="00CE72F7"/>
    <w:rsid w:val="00CE73D1"/>
    <w:rsid w:val="00CE7683"/>
    <w:rsid w:val="00CE7879"/>
    <w:rsid w:val="00CE797F"/>
    <w:rsid w:val="00CE7ADD"/>
    <w:rsid w:val="00CE7BBE"/>
    <w:rsid w:val="00CE7FF3"/>
    <w:rsid w:val="00CF06FA"/>
    <w:rsid w:val="00CF0B77"/>
    <w:rsid w:val="00CF1176"/>
    <w:rsid w:val="00CF1B1D"/>
    <w:rsid w:val="00CF2A78"/>
    <w:rsid w:val="00CF2DBC"/>
    <w:rsid w:val="00CF3181"/>
    <w:rsid w:val="00CF355E"/>
    <w:rsid w:val="00CF3C7B"/>
    <w:rsid w:val="00CF3FA4"/>
    <w:rsid w:val="00CF486F"/>
    <w:rsid w:val="00CF489B"/>
    <w:rsid w:val="00CF4A27"/>
    <w:rsid w:val="00CF4FCF"/>
    <w:rsid w:val="00CF542D"/>
    <w:rsid w:val="00CF5760"/>
    <w:rsid w:val="00CF5B15"/>
    <w:rsid w:val="00CF623D"/>
    <w:rsid w:val="00CF681A"/>
    <w:rsid w:val="00CF6B4E"/>
    <w:rsid w:val="00CF70CD"/>
    <w:rsid w:val="00CF70F0"/>
    <w:rsid w:val="00CF7838"/>
    <w:rsid w:val="00CF7CF3"/>
    <w:rsid w:val="00D00292"/>
    <w:rsid w:val="00D00639"/>
    <w:rsid w:val="00D012CB"/>
    <w:rsid w:val="00D01395"/>
    <w:rsid w:val="00D01F2E"/>
    <w:rsid w:val="00D023A6"/>
    <w:rsid w:val="00D029DF"/>
    <w:rsid w:val="00D02A85"/>
    <w:rsid w:val="00D02D66"/>
    <w:rsid w:val="00D036D2"/>
    <w:rsid w:val="00D036F5"/>
    <w:rsid w:val="00D043F4"/>
    <w:rsid w:val="00D04958"/>
    <w:rsid w:val="00D049E4"/>
    <w:rsid w:val="00D04A04"/>
    <w:rsid w:val="00D05950"/>
    <w:rsid w:val="00D06455"/>
    <w:rsid w:val="00D07251"/>
    <w:rsid w:val="00D07564"/>
    <w:rsid w:val="00D07931"/>
    <w:rsid w:val="00D07E90"/>
    <w:rsid w:val="00D100E8"/>
    <w:rsid w:val="00D109FB"/>
    <w:rsid w:val="00D10D93"/>
    <w:rsid w:val="00D10E25"/>
    <w:rsid w:val="00D10E94"/>
    <w:rsid w:val="00D11D94"/>
    <w:rsid w:val="00D12962"/>
    <w:rsid w:val="00D1302A"/>
    <w:rsid w:val="00D1303A"/>
    <w:rsid w:val="00D130A2"/>
    <w:rsid w:val="00D13511"/>
    <w:rsid w:val="00D13C21"/>
    <w:rsid w:val="00D14443"/>
    <w:rsid w:val="00D146D5"/>
    <w:rsid w:val="00D14869"/>
    <w:rsid w:val="00D15080"/>
    <w:rsid w:val="00D156ED"/>
    <w:rsid w:val="00D158FC"/>
    <w:rsid w:val="00D15C06"/>
    <w:rsid w:val="00D15E8C"/>
    <w:rsid w:val="00D160A6"/>
    <w:rsid w:val="00D168F9"/>
    <w:rsid w:val="00D16C72"/>
    <w:rsid w:val="00D175ED"/>
    <w:rsid w:val="00D17BC3"/>
    <w:rsid w:val="00D2003F"/>
    <w:rsid w:val="00D2097A"/>
    <w:rsid w:val="00D20F07"/>
    <w:rsid w:val="00D20FAA"/>
    <w:rsid w:val="00D212E0"/>
    <w:rsid w:val="00D216B4"/>
    <w:rsid w:val="00D22340"/>
    <w:rsid w:val="00D22355"/>
    <w:rsid w:val="00D2249B"/>
    <w:rsid w:val="00D22BCB"/>
    <w:rsid w:val="00D22D57"/>
    <w:rsid w:val="00D2368D"/>
    <w:rsid w:val="00D23929"/>
    <w:rsid w:val="00D23DD3"/>
    <w:rsid w:val="00D23E7F"/>
    <w:rsid w:val="00D23EB0"/>
    <w:rsid w:val="00D2586F"/>
    <w:rsid w:val="00D2588B"/>
    <w:rsid w:val="00D259FB"/>
    <w:rsid w:val="00D25FF3"/>
    <w:rsid w:val="00D2630E"/>
    <w:rsid w:val="00D26576"/>
    <w:rsid w:val="00D26B45"/>
    <w:rsid w:val="00D26B97"/>
    <w:rsid w:val="00D26E70"/>
    <w:rsid w:val="00D27C7A"/>
    <w:rsid w:val="00D27EDA"/>
    <w:rsid w:val="00D27F02"/>
    <w:rsid w:val="00D307C1"/>
    <w:rsid w:val="00D309EC"/>
    <w:rsid w:val="00D30AD0"/>
    <w:rsid w:val="00D30D37"/>
    <w:rsid w:val="00D314E1"/>
    <w:rsid w:val="00D3189C"/>
    <w:rsid w:val="00D31A78"/>
    <w:rsid w:val="00D31CE0"/>
    <w:rsid w:val="00D31E6A"/>
    <w:rsid w:val="00D3219E"/>
    <w:rsid w:val="00D32E98"/>
    <w:rsid w:val="00D3307D"/>
    <w:rsid w:val="00D334CA"/>
    <w:rsid w:val="00D33654"/>
    <w:rsid w:val="00D33ADE"/>
    <w:rsid w:val="00D33C8D"/>
    <w:rsid w:val="00D340D6"/>
    <w:rsid w:val="00D34188"/>
    <w:rsid w:val="00D3422A"/>
    <w:rsid w:val="00D34DA4"/>
    <w:rsid w:val="00D34EC4"/>
    <w:rsid w:val="00D35A6B"/>
    <w:rsid w:val="00D35F11"/>
    <w:rsid w:val="00D367F9"/>
    <w:rsid w:val="00D36A4B"/>
    <w:rsid w:val="00D36D9D"/>
    <w:rsid w:val="00D36EF4"/>
    <w:rsid w:val="00D376CE"/>
    <w:rsid w:val="00D40A44"/>
    <w:rsid w:val="00D41E38"/>
    <w:rsid w:val="00D42E0F"/>
    <w:rsid w:val="00D42FC2"/>
    <w:rsid w:val="00D43004"/>
    <w:rsid w:val="00D43684"/>
    <w:rsid w:val="00D438AD"/>
    <w:rsid w:val="00D44129"/>
    <w:rsid w:val="00D4414A"/>
    <w:rsid w:val="00D44467"/>
    <w:rsid w:val="00D44D1C"/>
    <w:rsid w:val="00D44DD3"/>
    <w:rsid w:val="00D452F0"/>
    <w:rsid w:val="00D456A1"/>
    <w:rsid w:val="00D460E5"/>
    <w:rsid w:val="00D4627E"/>
    <w:rsid w:val="00D46690"/>
    <w:rsid w:val="00D46B19"/>
    <w:rsid w:val="00D46E7E"/>
    <w:rsid w:val="00D47848"/>
    <w:rsid w:val="00D479D2"/>
    <w:rsid w:val="00D501F9"/>
    <w:rsid w:val="00D50DBA"/>
    <w:rsid w:val="00D517D1"/>
    <w:rsid w:val="00D51E2B"/>
    <w:rsid w:val="00D52A09"/>
    <w:rsid w:val="00D52D8F"/>
    <w:rsid w:val="00D532F2"/>
    <w:rsid w:val="00D5334C"/>
    <w:rsid w:val="00D552DE"/>
    <w:rsid w:val="00D55458"/>
    <w:rsid w:val="00D55827"/>
    <w:rsid w:val="00D55D91"/>
    <w:rsid w:val="00D55F1B"/>
    <w:rsid w:val="00D563EE"/>
    <w:rsid w:val="00D566B2"/>
    <w:rsid w:val="00D5795B"/>
    <w:rsid w:val="00D57DB2"/>
    <w:rsid w:val="00D57FD4"/>
    <w:rsid w:val="00D601AE"/>
    <w:rsid w:val="00D60D33"/>
    <w:rsid w:val="00D61DC6"/>
    <w:rsid w:val="00D621A7"/>
    <w:rsid w:val="00D621A8"/>
    <w:rsid w:val="00D63710"/>
    <w:rsid w:val="00D639CB"/>
    <w:rsid w:val="00D63B9F"/>
    <w:rsid w:val="00D64295"/>
    <w:rsid w:val="00D6485B"/>
    <w:rsid w:val="00D64FDE"/>
    <w:rsid w:val="00D65384"/>
    <w:rsid w:val="00D6549A"/>
    <w:rsid w:val="00D6576E"/>
    <w:rsid w:val="00D65A75"/>
    <w:rsid w:val="00D672B2"/>
    <w:rsid w:val="00D67500"/>
    <w:rsid w:val="00D709EF"/>
    <w:rsid w:val="00D70C55"/>
    <w:rsid w:val="00D70F5E"/>
    <w:rsid w:val="00D71160"/>
    <w:rsid w:val="00D71993"/>
    <w:rsid w:val="00D71C7B"/>
    <w:rsid w:val="00D71D5B"/>
    <w:rsid w:val="00D7233E"/>
    <w:rsid w:val="00D731DE"/>
    <w:rsid w:val="00D732DE"/>
    <w:rsid w:val="00D7421F"/>
    <w:rsid w:val="00D742ED"/>
    <w:rsid w:val="00D74A41"/>
    <w:rsid w:val="00D74BB9"/>
    <w:rsid w:val="00D7507E"/>
    <w:rsid w:val="00D7516A"/>
    <w:rsid w:val="00D75904"/>
    <w:rsid w:val="00D75C21"/>
    <w:rsid w:val="00D7655C"/>
    <w:rsid w:val="00D766D5"/>
    <w:rsid w:val="00D767F1"/>
    <w:rsid w:val="00D77421"/>
    <w:rsid w:val="00D77778"/>
    <w:rsid w:val="00D77A22"/>
    <w:rsid w:val="00D8002B"/>
    <w:rsid w:val="00D80A40"/>
    <w:rsid w:val="00D80BC9"/>
    <w:rsid w:val="00D81C48"/>
    <w:rsid w:val="00D8236C"/>
    <w:rsid w:val="00D8263D"/>
    <w:rsid w:val="00D82744"/>
    <w:rsid w:val="00D83339"/>
    <w:rsid w:val="00D83619"/>
    <w:rsid w:val="00D83CAF"/>
    <w:rsid w:val="00D83F99"/>
    <w:rsid w:val="00D84BBC"/>
    <w:rsid w:val="00D85162"/>
    <w:rsid w:val="00D851DA"/>
    <w:rsid w:val="00D8534E"/>
    <w:rsid w:val="00D85FB1"/>
    <w:rsid w:val="00D86C8B"/>
    <w:rsid w:val="00D87179"/>
    <w:rsid w:val="00D8786D"/>
    <w:rsid w:val="00D90622"/>
    <w:rsid w:val="00D9086C"/>
    <w:rsid w:val="00D90AEB"/>
    <w:rsid w:val="00D91187"/>
    <w:rsid w:val="00D91303"/>
    <w:rsid w:val="00D91911"/>
    <w:rsid w:val="00D91FF0"/>
    <w:rsid w:val="00D922CC"/>
    <w:rsid w:val="00D92384"/>
    <w:rsid w:val="00D92397"/>
    <w:rsid w:val="00D92CEA"/>
    <w:rsid w:val="00D92CEB"/>
    <w:rsid w:val="00D92E30"/>
    <w:rsid w:val="00D9302A"/>
    <w:rsid w:val="00D93130"/>
    <w:rsid w:val="00D9358C"/>
    <w:rsid w:val="00D9369A"/>
    <w:rsid w:val="00D93B91"/>
    <w:rsid w:val="00D93C80"/>
    <w:rsid w:val="00D942AA"/>
    <w:rsid w:val="00D94AE9"/>
    <w:rsid w:val="00D94C52"/>
    <w:rsid w:val="00D94E16"/>
    <w:rsid w:val="00D94F5F"/>
    <w:rsid w:val="00D951D4"/>
    <w:rsid w:val="00D95256"/>
    <w:rsid w:val="00D95920"/>
    <w:rsid w:val="00D96350"/>
    <w:rsid w:val="00D9691F"/>
    <w:rsid w:val="00D96A03"/>
    <w:rsid w:val="00D96F59"/>
    <w:rsid w:val="00D971B2"/>
    <w:rsid w:val="00D9772A"/>
    <w:rsid w:val="00D977A4"/>
    <w:rsid w:val="00D97A53"/>
    <w:rsid w:val="00D97B9F"/>
    <w:rsid w:val="00D97C6E"/>
    <w:rsid w:val="00D97DFD"/>
    <w:rsid w:val="00DA0588"/>
    <w:rsid w:val="00DA0D9F"/>
    <w:rsid w:val="00DA11CF"/>
    <w:rsid w:val="00DA13EA"/>
    <w:rsid w:val="00DA2614"/>
    <w:rsid w:val="00DA2D3A"/>
    <w:rsid w:val="00DA3706"/>
    <w:rsid w:val="00DA3BEE"/>
    <w:rsid w:val="00DA4705"/>
    <w:rsid w:val="00DA4973"/>
    <w:rsid w:val="00DA4F7C"/>
    <w:rsid w:val="00DA50A3"/>
    <w:rsid w:val="00DA510D"/>
    <w:rsid w:val="00DA5B9D"/>
    <w:rsid w:val="00DA64D5"/>
    <w:rsid w:val="00DA794A"/>
    <w:rsid w:val="00DB042B"/>
    <w:rsid w:val="00DB08C4"/>
    <w:rsid w:val="00DB0D27"/>
    <w:rsid w:val="00DB131A"/>
    <w:rsid w:val="00DB14DC"/>
    <w:rsid w:val="00DB1E3E"/>
    <w:rsid w:val="00DB24F5"/>
    <w:rsid w:val="00DB263E"/>
    <w:rsid w:val="00DB2EC7"/>
    <w:rsid w:val="00DB2FFD"/>
    <w:rsid w:val="00DB300D"/>
    <w:rsid w:val="00DB30BB"/>
    <w:rsid w:val="00DB45E7"/>
    <w:rsid w:val="00DB4A0B"/>
    <w:rsid w:val="00DB50BE"/>
    <w:rsid w:val="00DB5646"/>
    <w:rsid w:val="00DB63DF"/>
    <w:rsid w:val="00DB64D7"/>
    <w:rsid w:val="00DB66DD"/>
    <w:rsid w:val="00DB69FD"/>
    <w:rsid w:val="00DB6ED1"/>
    <w:rsid w:val="00DB7396"/>
    <w:rsid w:val="00DB74D1"/>
    <w:rsid w:val="00DB764F"/>
    <w:rsid w:val="00DB76C2"/>
    <w:rsid w:val="00DB7A8A"/>
    <w:rsid w:val="00DC011D"/>
    <w:rsid w:val="00DC0AE5"/>
    <w:rsid w:val="00DC0F38"/>
    <w:rsid w:val="00DC16A0"/>
    <w:rsid w:val="00DC1B90"/>
    <w:rsid w:val="00DC1CE0"/>
    <w:rsid w:val="00DC27CC"/>
    <w:rsid w:val="00DC2833"/>
    <w:rsid w:val="00DC3AF4"/>
    <w:rsid w:val="00DC3FE2"/>
    <w:rsid w:val="00DC46C8"/>
    <w:rsid w:val="00DC4F83"/>
    <w:rsid w:val="00DC5046"/>
    <w:rsid w:val="00DC581F"/>
    <w:rsid w:val="00DC5A0B"/>
    <w:rsid w:val="00DC5ADE"/>
    <w:rsid w:val="00DC64AB"/>
    <w:rsid w:val="00DC6C3F"/>
    <w:rsid w:val="00DC796B"/>
    <w:rsid w:val="00DC7BE0"/>
    <w:rsid w:val="00DC7C35"/>
    <w:rsid w:val="00DD0B4B"/>
    <w:rsid w:val="00DD1123"/>
    <w:rsid w:val="00DD1EFD"/>
    <w:rsid w:val="00DD26EF"/>
    <w:rsid w:val="00DD3351"/>
    <w:rsid w:val="00DD3E7C"/>
    <w:rsid w:val="00DD418C"/>
    <w:rsid w:val="00DD4219"/>
    <w:rsid w:val="00DD44CB"/>
    <w:rsid w:val="00DD4CAC"/>
    <w:rsid w:val="00DD5045"/>
    <w:rsid w:val="00DD54BD"/>
    <w:rsid w:val="00DD5F53"/>
    <w:rsid w:val="00DD5FE4"/>
    <w:rsid w:val="00DD61E1"/>
    <w:rsid w:val="00DD73EA"/>
    <w:rsid w:val="00DD758C"/>
    <w:rsid w:val="00DD7BFB"/>
    <w:rsid w:val="00DE00B7"/>
    <w:rsid w:val="00DE2148"/>
    <w:rsid w:val="00DE2230"/>
    <w:rsid w:val="00DE2232"/>
    <w:rsid w:val="00DE5126"/>
    <w:rsid w:val="00DE5584"/>
    <w:rsid w:val="00DE5AB2"/>
    <w:rsid w:val="00DE5C7B"/>
    <w:rsid w:val="00DE5DF6"/>
    <w:rsid w:val="00DE5F62"/>
    <w:rsid w:val="00DE635D"/>
    <w:rsid w:val="00DE65A8"/>
    <w:rsid w:val="00DE6BCB"/>
    <w:rsid w:val="00DE6C15"/>
    <w:rsid w:val="00DE7787"/>
    <w:rsid w:val="00DE77A5"/>
    <w:rsid w:val="00DF02A2"/>
    <w:rsid w:val="00DF0D87"/>
    <w:rsid w:val="00DF11E9"/>
    <w:rsid w:val="00DF1485"/>
    <w:rsid w:val="00DF1BE7"/>
    <w:rsid w:val="00DF2A24"/>
    <w:rsid w:val="00DF2FA9"/>
    <w:rsid w:val="00DF33A4"/>
    <w:rsid w:val="00DF378B"/>
    <w:rsid w:val="00DF3BA7"/>
    <w:rsid w:val="00DF3C95"/>
    <w:rsid w:val="00DF3DB8"/>
    <w:rsid w:val="00DF4104"/>
    <w:rsid w:val="00DF43FD"/>
    <w:rsid w:val="00DF531B"/>
    <w:rsid w:val="00DF532C"/>
    <w:rsid w:val="00DF556F"/>
    <w:rsid w:val="00DF6452"/>
    <w:rsid w:val="00DF6631"/>
    <w:rsid w:val="00DF6EF8"/>
    <w:rsid w:val="00DF6F5D"/>
    <w:rsid w:val="00DF7B08"/>
    <w:rsid w:val="00DF7B7C"/>
    <w:rsid w:val="00DF7C21"/>
    <w:rsid w:val="00E00CC4"/>
    <w:rsid w:val="00E015D1"/>
    <w:rsid w:val="00E016E8"/>
    <w:rsid w:val="00E01731"/>
    <w:rsid w:val="00E024E7"/>
    <w:rsid w:val="00E036E6"/>
    <w:rsid w:val="00E0370C"/>
    <w:rsid w:val="00E03932"/>
    <w:rsid w:val="00E03A92"/>
    <w:rsid w:val="00E03B33"/>
    <w:rsid w:val="00E03D71"/>
    <w:rsid w:val="00E04102"/>
    <w:rsid w:val="00E04291"/>
    <w:rsid w:val="00E0490C"/>
    <w:rsid w:val="00E04A05"/>
    <w:rsid w:val="00E04B92"/>
    <w:rsid w:val="00E05031"/>
    <w:rsid w:val="00E06412"/>
    <w:rsid w:val="00E06B89"/>
    <w:rsid w:val="00E06BF6"/>
    <w:rsid w:val="00E06D49"/>
    <w:rsid w:val="00E06E0F"/>
    <w:rsid w:val="00E07A24"/>
    <w:rsid w:val="00E12355"/>
    <w:rsid w:val="00E12729"/>
    <w:rsid w:val="00E12C45"/>
    <w:rsid w:val="00E12DC4"/>
    <w:rsid w:val="00E12F99"/>
    <w:rsid w:val="00E13DA0"/>
    <w:rsid w:val="00E141AA"/>
    <w:rsid w:val="00E14E10"/>
    <w:rsid w:val="00E15880"/>
    <w:rsid w:val="00E15978"/>
    <w:rsid w:val="00E15B77"/>
    <w:rsid w:val="00E15E34"/>
    <w:rsid w:val="00E162D8"/>
    <w:rsid w:val="00E1648C"/>
    <w:rsid w:val="00E16895"/>
    <w:rsid w:val="00E16E86"/>
    <w:rsid w:val="00E17420"/>
    <w:rsid w:val="00E201C3"/>
    <w:rsid w:val="00E20788"/>
    <w:rsid w:val="00E207A7"/>
    <w:rsid w:val="00E20C36"/>
    <w:rsid w:val="00E20CEE"/>
    <w:rsid w:val="00E21052"/>
    <w:rsid w:val="00E21099"/>
    <w:rsid w:val="00E21532"/>
    <w:rsid w:val="00E216EE"/>
    <w:rsid w:val="00E21CAB"/>
    <w:rsid w:val="00E21EA9"/>
    <w:rsid w:val="00E22390"/>
    <w:rsid w:val="00E2283D"/>
    <w:rsid w:val="00E22A3C"/>
    <w:rsid w:val="00E22B66"/>
    <w:rsid w:val="00E231FA"/>
    <w:rsid w:val="00E234B3"/>
    <w:rsid w:val="00E237AF"/>
    <w:rsid w:val="00E23814"/>
    <w:rsid w:val="00E23883"/>
    <w:rsid w:val="00E23C30"/>
    <w:rsid w:val="00E24118"/>
    <w:rsid w:val="00E2519C"/>
    <w:rsid w:val="00E25B05"/>
    <w:rsid w:val="00E26154"/>
    <w:rsid w:val="00E26C49"/>
    <w:rsid w:val="00E2760A"/>
    <w:rsid w:val="00E279C3"/>
    <w:rsid w:val="00E30023"/>
    <w:rsid w:val="00E301EC"/>
    <w:rsid w:val="00E3043F"/>
    <w:rsid w:val="00E30737"/>
    <w:rsid w:val="00E3081D"/>
    <w:rsid w:val="00E30827"/>
    <w:rsid w:val="00E30D23"/>
    <w:rsid w:val="00E313B1"/>
    <w:rsid w:val="00E31764"/>
    <w:rsid w:val="00E31DBB"/>
    <w:rsid w:val="00E3220A"/>
    <w:rsid w:val="00E322B7"/>
    <w:rsid w:val="00E3280F"/>
    <w:rsid w:val="00E3308B"/>
    <w:rsid w:val="00E33331"/>
    <w:rsid w:val="00E342C8"/>
    <w:rsid w:val="00E346E5"/>
    <w:rsid w:val="00E34FD0"/>
    <w:rsid w:val="00E357A9"/>
    <w:rsid w:val="00E35DC5"/>
    <w:rsid w:val="00E36EFE"/>
    <w:rsid w:val="00E370F5"/>
    <w:rsid w:val="00E37427"/>
    <w:rsid w:val="00E37866"/>
    <w:rsid w:val="00E40411"/>
    <w:rsid w:val="00E40443"/>
    <w:rsid w:val="00E4077E"/>
    <w:rsid w:val="00E41999"/>
    <w:rsid w:val="00E41DAA"/>
    <w:rsid w:val="00E4267B"/>
    <w:rsid w:val="00E42A7D"/>
    <w:rsid w:val="00E42B3F"/>
    <w:rsid w:val="00E42C08"/>
    <w:rsid w:val="00E42D84"/>
    <w:rsid w:val="00E42DA9"/>
    <w:rsid w:val="00E431AC"/>
    <w:rsid w:val="00E43333"/>
    <w:rsid w:val="00E43554"/>
    <w:rsid w:val="00E437AB"/>
    <w:rsid w:val="00E43A98"/>
    <w:rsid w:val="00E43B7A"/>
    <w:rsid w:val="00E43EF9"/>
    <w:rsid w:val="00E44402"/>
    <w:rsid w:val="00E45295"/>
    <w:rsid w:val="00E45468"/>
    <w:rsid w:val="00E46873"/>
    <w:rsid w:val="00E46C96"/>
    <w:rsid w:val="00E471D5"/>
    <w:rsid w:val="00E47340"/>
    <w:rsid w:val="00E474FD"/>
    <w:rsid w:val="00E4785B"/>
    <w:rsid w:val="00E47A68"/>
    <w:rsid w:val="00E47C3A"/>
    <w:rsid w:val="00E50183"/>
    <w:rsid w:val="00E503CC"/>
    <w:rsid w:val="00E50F39"/>
    <w:rsid w:val="00E51269"/>
    <w:rsid w:val="00E513A2"/>
    <w:rsid w:val="00E513B3"/>
    <w:rsid w:val="00E51418"/>
    <w:rsid w:val="00E532C2"/>
    <w:rsid w:val="00E53909"/>
    <w:rsid w:val="00E53D46"/>
    <w:rsid w:val="00E54FFF"/>
    <w:rsid w:val="00E550B7"/>
    <w:rsid w:val="00E55816"/>
    <w:rsid w:val="00E559E4"/>
    <w:rsid w:val="00E55AED"/>
    <w:rsid w:val="00E5602A"/>
    <w:rsid w:val="00E56B8D"/>
    <w:rsid w:val="00E57047"/>
    <w:rsid w:val="00E57309"/>
    <w:rsid w:val="00E576CF"/>
    <w:rsid w:val="00E57EE9"/>
    <w:rsid w:val="00E60368"/>
    <w:rsid w:val="00E604F3"/>
    <w:rsid w:val="00E606D5"/>
    <w:rsid w:val="00E60D2F"/>
    <w:rsid w:val="00E60F5D"/>
    <w:rsid w:val="00E6194A"/>
    <w:rsid w:val="00E6264D"/>
    <w:rsid w:val="00E62956"/>
    <w:rsid w:val="00E62BD2"/>
    <w:rsid w:val="00E6350F"/>
    <w:rsid w:val="00E64278"/>
    <w:rsid w:val="00E649A7"/>
    <w:rsid w:val="00E64D6D"/>
    <w:rsid w:val="00E665EA"/>
    <w:rsid w:val="00E66AA8"/>
    <w:rsid w:val="00E675E9"/>
    <w:rsid w:val="00E6784A"/>
    <w:rsid w:val="00E678E5"/>
    <w:rsid w:val="00E7032D"/>
    <w:rsid w:val="00E705D3"/>
    <w:rsid w:val="00E707DC"/>
    <w:rsid w:val="00E7087B"/>
    <w:rsid w:val="00E71DD9"/>
    <w:rsid w:val="00E71FD0"/>
    <w:rsid w:val="00E726DC"/>
    <w:rsid w:val="00E726FC"/>
    <w:rsid w:val="00E735DD"/>
    <w:rsid w:val="00E73A30"/>
    <w:rsid w:val="00E73BEC"/>
    <w:rsid w:val="00E73D26"/>
    <w:rsid w:val="00E744AA"/>
    <w:rsid w:val="00E75396"/>
    <w:rsid w:val="00E7584F"/>
    <w:rsid w:val="00E75C53"/>
    <w:rsid w:val="00E75C87"/>
    <w:rsid w:val="00E76A83"/>
    <w:rsid w:val="00E76BB6"/>
    <w:rsid w:val="00E76D5E"/>
    <w:rsid w:val="00E76DFA"/>
    <w:rsid w:val="00E76F60"/>
    <w:rsid w:val="00E7703D"/>
    <w:rsid w:val="00E800CA"/>
    <w:rsid w:val="00E803ED"/>
    <w:rsid w:val="00E80562"/>
    <w:rsid w:val="00E80635"/>
    <w:rsid w:val="00E80EEE"/>
    <w:rsid w:val="00E811B5"/>
    <w:rsid w:val="00E81659"/>
    <w:rsid w:val="00E82C36"/>
    <w:rsid w:val="00E830E7"/>
    <w:rsid w:val="00E83107"/>
    <w:rsid w:val="00E83398"/>
    <w:rsid w:val="00E833AC"/>
    <w:rsid w:val="00E83404"/>
    <w:rsid w:val="00E8346F"/>
    <w:rsid w:val="00E834F4"/>
    <w:rsid w:val="00E838AF"/>
    <w:rsid w:val="00E83DAD"/>
    <w:rsid w:val="00E84197"/>
    <w:rsid w:val="00E84818"/>
    <w:rsid w:val="00E8482C"/>
    <w:rsid w:val="00E86586"/>
    <w:rsid w:val="00E86619"/>
    <w:rsid w:val="00E86C79"/>
    <w:rsid w:val="00E90646"/>
    <w:rsid w:val="00E908BB"/>
    <w:rsid w:val="00E9288B"/>
    <w:rsid w:val="00E92E30"/>
    <w:rsid w:val="00E92F88"/>
    <w:rsid w:val="00E93123"/>
    <w:rsid w:val="00E93150"/>
    <w:rsid w:val="00E9400E"/>
    <w:rsid w:val="00E944DC"/>
    <w:rsid w:val="00E94551"/>
    <w:rsid w:val="00E949DF"/>
    <w:rsid w:val="00E94D63"/>
    <w:rsid w:val="00E95165"/>
    <w:rsid w:val="00E9565E"/>
    <w:rsid w:val="00E95871"/>
    <w:rsid w:val="00E961B3"/>
    <w:rsid w:val="00E96269"/>
    <w:rsid w:val="00E96634"/>
    <w:rsid w:val="00E969A0"/>
    <w:rsid w:val="00E96C20"/>
    <w:rsid w:val="00E96D8F"/>
    <w:rsid w:val="00E973DC"/>
    <w:rsid w:val="00E97457"/>
    <w:rsid w:val="00E97762"/>
    <w:rsid w:val="00E9780B"/>
    <w:rsid w:val="00EA14FA"/>
    <w:rsid w:val="00EA15E6"/>
    <w:rsid w:val="00EA3417"/>
    <w:rsid w:val="00EA3975"/>
    <w:rsid w:val="00EA4028"/>
    <w:rsid w:val="00EA43BF"/>
    <w:rsid w:val="00EA4DD8"/>
    <w:rsid w:val="00EA4EE9"/>
    <w:rsid w:val="00EA54A3"/>
    <w:rsid w:val="00EA57CD"/>
    <w:rsid w:val="00EA666E"/>
    <w:rsid w:val="00EA68C6"/>
    <w:rsid w:val="00EA6AC4"/>
    <w:rsid w:val="00EA79B2"/>
    <w:rsid w:val="00EA7D32"/>
    <w:rsid w:val="00EA7E81"/>
    <w:rsid w:val="00EA7EE8"/>
    <w:rsid w:val="00EB01D6"/>
    <w:rsid w:val="00EB0826"/>
    <w:rsid w:val="00EB1EEB"/>
    <w:rsid w:val="00EB2656"/>
    <w:rsid w:val="00EB2C5D"/>
    <w:rsid w:val="00EB3122"/>
    <w:rsid w:val="00EB39F3"/>
    <w:rsid w:val="00EB3B37"/>
    <w:rsid w:val="00EB3ED0"/>
    <w:rsid w:val="00EB46D9"/>
    <w:rsid w:val="00EB4723"/>
    <w:rsid w:val="00EB4904"/>
    <w:rsid w:val="00EB504E"/>
    <w:rsid w:val="00EB5DD5"/>
    <w:rsid w:val="00EB5EF9"/>
    <w:rsid w:val="00EB69DD"/>
    <w:rsid w:val="00EB7C4F"/>
    <w:rsid w:val="00EC067E"/>
    <w:rsid w:val="00EC0B8D"/>
    <w:rsid w:val="00EC0F53"/>
    <w:rsid w:val="00EC1853"/>
    <w:rsid w:val="00EC1F46"/>
    <w:rsid w:val="00EC28AE"/>
    <w:rsid w:val="00EC29A2"/>
    <w:rsid w:val="00EC2BC7"/>
    <w:rsid w:val="00EC2D8F"/>
    <w:rsid w:val="00EC2FCD"/>
    <w:rsid w:val="00EC4BA0"/>
    <w:rsid w:val="00EC4CC9"/>
    <w:rsid w:val="00EC4CFD"/>
    <w:rsid w:val="00EC54D3"/>
    <w:rsid w:val="00EC59E5"/>
    <w:rsid w:val="00EC5A6A"/>
    <w:rsid w:val="00EC5CDE"/>
    <w:rsid w:val="00EC5DDD"/>
    <w:rsid w:val="00EC651C"/>
    <w:rsid w:val="00EC7A2D"/>
    <w:rsid w:val="00EC7A9A"/>
    <w:rsid w:val="00ED0679"/>
    <w:rsid w:val="00ED134E"/>
    <w:rsid w:val="00ED2122"/>
    <w:rsid w:val="00ED2276"/>
    <w:rsid w:val="00ED2974"/>
    <w:rsid w:val="00ED2BCD"/>
    <w:rsid w:val="00ED327D"/>
    <w:rsid w:val="00ED376C"/>
    <w:rsid w:val="00ED3B6A"/>
    <w:rsid w:val="00ED3BBF"/>
    <w:rsid w:val="00ED3CB7"/>
    <w:rsid w:val="00ED3F43"/>
    <w:rsid w:val="00ED422B"/>
    <w:rsid w:val="00ED5225"/>
    <w:rsid w:val="00ED5815"/>
    <w:rsid w:val="00ED594E"/>
    <w:rsid w:val="00ED620E"/>
    <w:rsid w:val="00ED6552"/>
    <w:rsid w:val="00ED65C0"/>
    <w:rsid w:val="00ED67A9"/>
    <w:rsid w:val="00ED72C6"/>
    <w:rsid w:val="00ED760E"/>
    <w:rsid w:val="00ED7866"/>
    <w:rsid w:val="00ED7AA1"/>
    <w:rsid w:val="00ED7E20"/>
    <w:rsid w:val="00ED7FB8"/>
    <w:rsid w:val="00EE019C"/>
    <w:rsid w:val="00EE01AB"/>
    <w:rsid w:val="00EE0F98"/>
    <w:rsid w:val="00EE1008"/>
    <w:rsid w:val="00EE15A0"/>
    <w:rsid w:val="00EE17D7"/>
    <w:rsid w:val="00EE1BFB"/>
    <w:rsid w:val="00EE1D23"/>
    <w:rsid w:val="00EE2132"/>
    <w:rsid w:val="00EE2628"/>
    <w:rsid w:val="00EE3738"/>
    <w:rsid w:val="00EE39ED"/>
    <w:rsid w:val="00EE3E54"/>
    <w:rsid w:val="00EE3EE6"/>
    <w:rsid w:val="00EE3F20"/>
    <w:rsid w:val="00EE3F71"/>
    <w:rsid w:val="00EE4110"/>
    <w:rsid w:val="00EE48E7"/>
    <w:rsid w:val="00EE4C67"/>
    <w:rsid w:val="00EE4D4E"/>
    <w:rsid w:val="00EE5271"/>
    <w:rsid w:val="00EE53F0"/>
    <w:rsid w:val="00EE596E"/>
    <w:rsid w:val="00EE5C4C"/>
    <w:rsid w:val="00EE60FD"/>
    <w:rsid w:val="00EE63A4"/>
    <w:rsid w:val="00EE692D"/>
    <w:rsid w:val="00EE6D35"/>
    <w:rsid w:val="00EE7730"/>
    <w:rsid w:val="00EE78A0"/>
    <w:rsid w:val="00EE7F80"/>
    <w:rsid w:val="00EF0013"/>
    <w:rsid w:val="00EF02EB"/>
    <w:rsid w:val="00EF047B"/>
    <w:rsid w:val="00EF04F3"/>
    <w:rsid w:val="00EF09C9"/>
    <w:rsid w:val="00EF1466"/>
    <w:rsid w:val="00EF14CD"/>
    <w:rsid w:val="00EF1F21"/>
    <w:rsid w:val="00EF3573"/>
    <w:rsid w:val="00EF387C"/>
    <w:rsid w:val="00EF3C1C"/>
    <w:rsid w:val="00EF3EBE"/>
    <w:rsid w:val="00EF3F26"/>
    <w:rsid w:val="00EF4116"/>
    <w:rsid w:val="00EF58AE"/>
    <w:rsid w:val="00EF5A94"/>
    <w:rsid w:val="00EF6747"/>
    <w:rsid w:val="00EF744E"/>
    <w:rsid w:val="00EF7564"/>
    <w:rsid w:val="00EF77FB"/>
    <w:rsid w:val="00EF797D"/>
    <w:rsid w:val="00EF7ED5"/>
    <w:rsid w:val="00EF7FF5"/>
    <w:rsid w:val="00F00C85"/>
    <w:rsid w:val="00F00D91"/>
    <w:rsid w:val="00F00EDC"/>
    <w:rsid w:val="00F0112D"/>
    <w:rsid w:val="00F01461"/>
    <w:rsid w:val="00F018AD"/>
    <w:rsid w:val="00F0298D"/>
    <w:rsid w:val="00F03275"/>
    <w:rsid w:val="00F03280"/>
    <w:rsid w:val="00F03AED"/>
    <w:rsid w:val="00F04015"/>
    <w:rsid w:val="00F0454B"/>
    <w:rsid w:val="00F0511F"/>
    <w:rsid w:val="00F058BA"/>
    <w:rsid w:val="00F05F18"/>
    <w:rsid w:val="00F064A9"/>
    <w:rsid w:val="00F0680A"/>
    <w:rsid w:val="00F0761D"/>
    <w:rsid w:val="00F076FF"/>
    <w:rsid w:val="00F07748"/>
    <w:rsid w:val="00F079E1"/>
    <w:rsid w:val="00F079F2"/>
    <w:rsid w:val="00F101BD"/>
    <w:rsid w:val="00F10223"/>
    <w:rsid w:val="00F1086D"/>
    <w:rsid w:val="00F10B12"/>
    <w:rsid w:val="00F10C90"/>
    <w:rsid w:val="00F11A1E"/>
    <w:rsid w:val="00F11EE6"/>
    <w:rsid w:val="00F124A0"/>
    <w:rsid w:val="00F12B8E"/>
    <w:rsid w:val="00F1307F"/>
    <w:rsid w:val="00F13087"/>
    <w:rsid w:val="00F132CD"/>
    <w:rsid w:val="00F138B4"/>
    <w:rsid w:val="00F14243"/>
    <w:rsid w:val="00F148FD"/>
    <w:rsid w:val="00F158BF"/>
    <w:rsid w:val="00F16645"/>
    <w:rsid w:val="00F16647"/>
    <w:rsid w:val="00F167B0"/>
    <w:rsid w:val="00F1798D"/>
    <w:rsid w:val="00F208B1"/>
    <w:rsid w:val="00F20FA9"/>
    <w:rsid w:val="00F21407"/>
    <w:rsid w:val="00F214E6"/>
    <w:rsid w:val="00F215E3"/>
    <w:rsid w:val="00F21E09"/>
    <w:rsid w:val="00F22C62"/>
    <w:rsid w:val="00F22F7D"/>
    <w:rsid w:val="00F23269"/>
    <w:rsid w:val="00F232DE"/>
    <w:rsid w:val="00F23410"/>
    <w:rsid w:val="00F2359B"/>
    <w:rsid w:val="00F244CB"/>
    <w:rsid w:val="00F246C0"/>
    <w:rsid w:val="00F2472E"/>
    <w:rsid w:val="00F2486D"/>
    <w:rsid w:val="00F25032"/>
    <w:rsid w:val="00F25071"/>
    <w:rsid w:val="00F25325"/>
    <w:rsid w:val="00F25B50"/>
    <w:rsid w:val="00F25C33"/>
    <w:rsid w:val="00F26506"/>
    <w:rsid w:val="00F2732D"/>
    <w:rsid w:val="00F27956"/>
    <w:rsid w:val="00F27DAB"/>
    <w:rsid w:val="00F27E44"/>
    <w:rsid w:val="00F3077C"/>
    <w:rsid w:val="00F30E07"/>
    <w:rsid w:val="00F3120F"/>
    <w:rsid w:val="00F313BE"/>
    <w:rsid w:val="00F3151A"/>
    <w:rsid w:val="00F31546"/>
    <w:rsid w:val="00F31667"/>
    <w:rsid w:val="00F3182A"/>
    <w:rsid w:val="00F3202B"/>
    <w:rsid w:val="00F334BB"/>
    <w:rsid w:val="00F33888"/>
    <w:rsid w:val="00F34244"/>
    <w:rsid w:val="00F34C79"/>
    <w:rsid w:val="00F361B4"/>
    <w:rsid w:val="00F36489"/>
    <w:rsid w:val="00F36609"/>
    <w:rsid w:val="00F368B2"/>
    <w:rsid w:val="00F3780B"/>
    <w:rsid w:val="00F37888"/>
    <w:rsid w:val="00F379E2"/>
    <w:rsid w:val="00F37A0D"/>
    <w:rsid w:val="00F403C7"/>
    <w:rsid w:val="00F4061E"/>
    <w:rsid w:val="00F40687"/>
    <w:rsid w:val="00F407E4"/>
    <w:rsid w:val="00F40BEA"/>
    <w:rsid w:val="00F40DA1"/>
    <w:rsid w:val="00F41C35"/>
    <w:rsid w:val="00F41D1E"/>
    <w:rsid w:val="00F426CC"/>
    <w:rsid w:val="00F42877"/>
    <w:rsid w:val="00F433C8"/>
    <w:rsid w:val="00F436DA"/>
    <w:rsid w:val="00F43AD1"/>
    <w:rsid w:val="00F43C09"/>
    <w:rsid w:val="00F4443C"/>
    <w:rsid w:val="00F44813"/>
    <w:rsid w:val="00F4498E"/>
    <w:rsid w:val="00F46255"/>
    <w:rsid w:val="00F46D65"/>
    <w:rsid w:val="00F47284"/>
    <w:rsid w:val="00F47A32"/>
    <w:rsid w:val="00F5032F"/>
    <w:rsid w:val="00F504AF"/>
    <w:rsid w:val="00F508BD"/>
    <w:rsid w:val="00F50AD0"/>
    <w:rsid w:val="00F50B27"/>
    <w:rsid w:val="00F50DEC"/>
    <w:rsid w:val="00F510A5"/>
    <w:rsid w:val="00F52606"/>
    <w:rsid w:val="00F52779"/>
    <w:rsid w:val="00F52ABC"/>
    <w:rsid w:val="00F52D5E"/>
    <w:rsid w:val="00F52DFF"/>
    <w:rsid w:val="00F532F4"/>
    <w:rsid w:val="00F53EA6"/>
    <w:rsid w:val="00F543E6"/>
    <w:rsid w:val="00F54B32"/>
    <w:rsid w:val="00F557A0"/>
    <w:rsid w:val="00F563D5"/>
    <w:rsid w:val="00F56545"/>
    <w:rsid w:val="00F5708F"/>
    <w:rsid w:val="00F57DE6"/>
    <w:rsid w:val="00F60044"/>
    <w:rsid w:val="00F6012C"/>
    <w:rsid w:val="00F604C9"/>
    <w:rsid w:val="00F610CD"/>
    <w:rsid w:val="00F61547"/>
    <w:rsid w:val="00F616A1"/>
    <w:rsid w:val="00F61C12"/>
    <w:rsid w:val="00F620E4"/>
    <w:rsid w:val="00F623DF"/>
    <w:rsid w:val="00F629C4"/>
    <w:rsid w:val="00F63378"/>
    <w:rsid w:val="00F63F33"/>
    <w:rsid w:val="00F640EF"/>
    <w:rsid w:val="00F64141"/>
    <w:rsid w:val="00F6480B"/>
    <w:rsid w:val="00F64F9B"/>
    <w:rsid w:val="00F6556A"/>
    <w:rsid w:val="00F65BAB"/>
    <w:rsid w:val="00F662D8"/>
    <w:rsid w:val="00F665D7"/>
    <w:rsid w:val="00F671C5"/>
    <w:rsid w:val="00F67284"/>
    <w:rsid w:val="00F707D9"/>
    <w:rsid w:val="00F70946"/>
    <w:rsid w:val="00F70F08"/>
    <w:rsid w:val="00F717B3"/>
    <w:rsid w:val="00F71937"/>
    <w:rsid w:val="00F71BB0"/>
    <w:rsid w:val="00F724E5"/>
    <w:rsid w:val="00F72584"/>
    <w:rsid w:val="00F72777"/>
    <w:rsid w:val="00F72C5C"/>
    <w:rsid w:val="00F73888"/>
    <w:rsid w:val="00F73FE9"/>
    <w:rsid w:val="00F741C6"/>
    <w:rsid w:val="00F7495B"/>
    <w:rsid w:val="00F74D73"/>
    <w:rsid w:val="00F74D93"/>
    <w:rsid w:val="00F757EC"/>
    <w:rsid w:val="00F76984"/>
    <w:rsid w:val="00F76D51"/>
    <w:rsid w:val="00F777CF"/>
    <w:rsid w:val="00F77DAA"/>
    <w:rsid w:val="00F77F0B"/>
    <w:rsid w:val="00F8056D"/>
    <w:rsid w:val="00F80580"/>
    <w:rsid w:val="00F80BF1"/>
    <w:rsid w:val="00F80C5E"/>
    <w:rsid w:val="00F80C70"/>
    <w:rsid w:val="00F80CA5"/>
    <w:rsid w:val="00F8103C"/>
    <w:rsid w:val="00F814A9"/>
    <w:rsid w:val="00F8175E"/>
    <w:rsid w:val="00F81A99"/>
    <w:rsid w:val="00F81AF5"/>
    <w:rsid w:val="00F81F45"/>
    <w:rsid w:val="00F825D0"/>
    <w:rsid w:val="00F8271C"/>
    <w:rsid w:val="00F829E3"/>
    <w:rsid w:val="00F82DE6"/>
    <w:rsid w:val="00F83646"/>
    <w:rsid w:val="00F83A1F"/>
    <w:rsid w:val="00F83AA4"/>
    <w:rsid w:val="00F83B76"/>
    <w:rsid w:val="00F83BFC"/>
    <w:rsid w:val="00F83C6A"/>
    <w:rsid w:val="00F8411B"/>
    <w:rsid w:val="00F8474D"/>
    <w:rsid w:val="00F849AB"/>
    <w:rsid w:val="00F84AF8"/>
    <w:rsid w:val="00F84C84"/>
    <w:rsid w:val="00F84E4C"/>
    <w:rsid w:val="00F851B2"/>
    <w:rsid w:val="00F851D6"/>
    <w:rsid w:val="00F85468"/>
    <w:rsid w:val="00F85B03"/>
    <w:rsid w:val="00F85E27"/>
    <w:rsid w:val="00F85FB4"/>
    <w:rsid w:val="00F86530"/>
    <w:rsid w:val="00F86697"/>
    <w:rsid w:val="00F869F0"/>
    <w:rsid w:val="00F8785A"/>
    <w:rsid w:val="00F878F1"/>
    <w:rsid w:val="00F90267"/>
    <w:rsid w:val="00F90475"/>
    <w:rsid w:val="00F9083E"/>
    <w:rsid w:val="00F90A44"/>
    <w:rsid w:val="00F90F4F"/>
    <w:rsid w:val="00F91793"/>
    <w:rsid w:val="00F922E4"/>
    <w:rsid w:val="00F927AF"/>
    <w:rsid w:val="00F92988"/>
    <w:rsid w:val="00F92A57"/>
    <w:rsid w:val="00F930E8"/>
    <w:rsid w:val="00F9350E"/>
    <w:rsid w:val="00F94BE5"/>
    <w:rsid w:val="00F95685"/>
    <w:rsid w:val="00F957CD"/>
    <w:rsid w:val="00F95D7B"/>
    <w:rsid w:val="00F962C3"/>
    <w:rsid w:val="00F96939"/>
    <w:rsid w:val="00F96BF8"/>
    <w:rsid w:val="00F970E4"/>
    <w:rsid w:val="00F97359"/>
    <w:rsid w:val="00F97809"/>
    <w:rsid w:val="00FA07DA"/>
    <w:rsid w:val="00FA1892"/>
    <w:rsid w:val="00FA23CE"/>
    <w:rsid w:val="00FA254D"/>
    <w:rsid w:val="00FA25D2"/>
    <w:rsid w:val="00FA2708"/>
    <w:rsid w:val="00FA2DCE"/>
    <w:rsid w:val="00FA3427"/>
    <w:rsid w:val="00FA36AB"/>
    <w:rsid w:val="00FA3EE1"/>
    <w:rsid w:val="00FA4D8A"/>
    <w:rsid w:val="00FA4F11"/>
    <w:rsid w:val="00FA51E0"/>
    <w:rsid w:val="00FA5338"/>
    <w:rsid w:val="00FA55A8"/>
    <w:rsid w:val="00FA5ACB"/>
    <w:rsid w:val="00FA5E7A"/>
    <w:rsid w:val="00FA6E00"/>
    <w:rsid w:val="00FA6EE3"/>
    <w:rsid w:val="00FA7761"/>
    <w:rsid w:val="00FA7AAE"/>
    <w:rsid w:val="00FA7C60"/>
    <w:rsid w:val="00FB0A8C"/>
    <w:rsid w:val="00FB0F49"/>
    <w:rsid w:val="00FB0F70"/>
    <w:rsid w:val="00FB1C2D"/>
    <w:rsid w:val="00FB21B9"/>
    <w:rsid w:val="00FB2234"/>
    <w:rsid w:val="00FB2736"/>
    <w:rsid w:val="00FB29F0"/>
    <w:rsid w:val="00FB3429"/>
    <w:rsid w:val="00FB40AA"/>
    <w:rsid w:val="00FB46C2"/>
    <w:rsid w:val="00FB4B9B"/>
    <w:rsid w:val="00FB4C9F"/>
    <w:rsid w:val="00FB5492"/>
    <w:rsid w:val="00FB55C0"/>
    <w:rsid w:val="00FB76CC"/>
    <w:rsid w:val="00FB7E1F"/>
    <w:rsid w:val="00FC0107"/>
    <w:rsid w:val="00FC0390"/>
    <w:rsid w:val="00FC07D7"/>
    <w:rsid w:val="00FC0B30"/>
    <w:rsid w:val="00FC0D1E"/>
    <w:rsid w:val="00FC12D4"/>
    <w:rsid w:val="00FC2900"/>
    <w:rsid w:val="00FC303C"/>
    <w:rsid w:val="00FC329F"/>
    <w:rsid w:val="00FC350F"/>
    <w:rsid w:val="00FC3642"/>
    <w:rsid w:val="00FC5EC5"/>
    <w:rsid w:val="00FC6078"/>
    <w:rsid w:val="00FC61EB"/>
    <w:rsid w:val="00FD04A4"/>
    <w:rsid w:val="00FD0566"/>
    <w:rsid w:val="00FD11DD"/>
    <w:rsid w:val="00FD1D9C"/>
    <w:rsid w:val="00FD28A6"/>
    <w:rsid w:val="00FD28BE"/>
    <w:rsid w:val="00FD2DCC"/>
    <w:rsid w:val="00FD3270"/>
    <w:rsid w:val="00FD3A01"/>
    <w:rsid w:val="00FD40BC"/>
    <w:rsid w:val="00FD4EC2"/>
    <w:rsid w:val="00FD4FFF"/>
    <w:rsid w:val="00FD50C9"/>
    <w:rsid w:val="00FD53F2"/>
    <w:rsid w:val="00FD5DDF"/>
    <w:rsid w:val="00FD610E"/>
    <w:rsid w:val="00FD6D89"/>
    <w:rsid w:val="00FD712E"/>
    <w:rsid w:val="00FD7174"/>
    <w:rsid w:val="00FE0108"/>
    <w:rsid w:val="00FE2EED"/>
    <w:rsid w:val="00FE2FD5"/>
    <w:rsid w:val="00FE34F0"/>
    <w:rsid w:val="00FE38FA"/>
    <w:rsid w:val="00FE394C"/>
    <w:rsid w:val="00FE398B"/>
    <w:rsid w:val="00FE3C2F"/>
    <w:rsid w:val="00FE4814"/>
    <w:rsid w:val="00FE4A49"/>
    <w:rsid w:val="00FE4E56"/>
    <w:rsid w:val="00FE5A7E"/>
    <w:rsid w:val="00FE6306"/>
    <w:rsid w:val="00FE6941"/>
    <w:rsid w:val="00FE6D10"/>
    <w:rsid w:val="00FE6D1B"/>
    <w:rsid w:val="00FE6EB7"/>
    <w:rsid w:val="00FE6EDE"/>
    <w:rsid w:val="00FE720B"/>
    <w:rsid w:val="00FE765B"/>
    <w:rsid w:val="00FE788F"/>
    <w:rsid w:val="00FE78F7"/>
    <w:rsid w:val="00FE7B75"/>
    <w:rsid w:val="00FF015E"/>
    <w:rsid w:val="00FF0F4E"/>
    <w:rsid w:val="00FF17E0"/>
    <w:rsid w:val="00FF1E08"/>
    <w:rsid w:val="00FF2CB3"/>
    <w:rsid w:val="00FF360B"/>
    <w:rsid w:val="00FF36A9"/>
    <w:rsid w:val="00FF38B1"/>
    <w:rsid w:val="00FF3B58"/>
    <w:rsid w:val="00FF3CD0"/>
    <w:rsid w:val="00FF3CE7"/>
    <w:rsid w:val="00FF3D3A"/>
    <w:rsid w:val="00FF3E95"/>
    <w:rsid w:val="00FF415E"/>
    <w:rsid w:val="00FF4644"/>
    <w:rsid w:val="00FF48C6"/>
    <w:rsid w:val="00FF4B91"/>
    <w:rsid w:val="00FF4BB0"/>
    <w:rsid w:val="00FF5181"/>
    <w:rsid w:val="00FF587B"/>
    <w:rsid w:val="00FF5DC3"/>
    <w:rsid w:val="00FF6370"/>
    <w:rsid w:val="00FF745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D10E9"/>
  <w15:docId w15:val="{E43BF606-5527-420F-93CE-E57240C77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F38"/>
    <w:pPr>
      <w:ind w:left="720"/>
      <w:contextualSpacing/>
    </w:pPr>
  </w:style>
  <w:style w:type="table" w:styleId="TableGrid">
    <w:name w:val="Table Grid"/>
    <w:basedOn w:val="TableNormal"/>
    <w:uiPriority w:val="59"/>
    <w:rsid w:val="00301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D21"/>
    <w:rPr>
      <w:sz w:val="16"/>
      <w:szCs w:val="16"/>
    </w:rPr>
  </w:style>
  <w:style w:type="paragraph" w:styleId="CommentText">
    <w:name w:val="annotation text"/>
    <w:basedOn w:val="Normal"/>
    <w:link w:val="CommentTextChar"/>
    <w:uiPriority w:val="99"/>
    <w:semiHidden/>
    <w:unhideWhenUsed/>
    <w:rsid w:val="00884D21"/>
    <w:pPr>
      <w:spacing w:line="240" w:lineRule="auto"/>
    </w:pPr>
    <w:rPr>
      <w:sz w:val="20"/>
      <w:szCs w:val="20"/>
    </w:rPr>
  </w:style>
  <w:style w:type="character" w:customStyle="1" w:styleId="CommentTextChar">
    <w:name w:val="Comment Text Char"/>
    <w:basedOn w:val="DefaultParagraphFont"/>
    <w:link w:val="CommentText"/>
    <w:uiPriority w:val="99"/>
    <w:semiHidden/>
    <w:rsid w:val="00884D21"/>
    <w:rPr>
      <w:sz w:val="20"/>
      <w:szCs w:val="20"/>
    </w:rPr>
  </w:style>
  <w:style w:type="paragraph" w:styleId="BalloonText">
    <w:name w:val="Balloon Text"/>
    <w:basedOn w:val="Normal"/>
    <w:link w:val="BalloonTextChar"/>
    <w:uiPriority w:val="99"/>
    <w:semiHidden/>
    <w:unhideWhenUsed/>
    <w:rsid w:val="00884D2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84D21"/>
    <w:rPr>
      <w:rFonts w:ascii="Lucida Grande" w:hAnsi="Lucida Grande" w:cs="Lucida Grande"/>
      <w:sz w:val="18"/>
      <w:szCs w:val="18"/>
    </w:rPr>
  </w:style>
  <w:style w:type="paragraph" w:styleId="FootnoteText">
    <w:name w:val="footnote text"/>
    <w:basedOn w:val="Normal"/>
    <w:link w:val="FootnoteTextChar"/>
    <w:autoRedefine/>
    <w:uiPriority w:val="99"/>
    <w:unhideWhenUsed/>
    <w:rsid w:val="00FD40BC"/>
    <w:pPr>
      <w:spacing w:after="0" w:line="240" w:lineRule="auto"/>
    </w:pPr>
    <w:rPr>
      <w:rFonts w:ascii="Times New Roman" w:hAnsi="Times New Roman"/>
      <w:sz w:val="20"/>
      <w:szCs w:val="24"/>
    </w:rPr>
  </w:style>
  <w:style w:type="character" w:customStyle="1" w:styleId="FootnoteTextChar">
    <w:name w:val="Footnote Text Char"/>
    <w:basedOn w:val="DefaultParagraphFont"/>
    <w:link w:val="FootnoteText"/>
    <w:uiPriority w:val="99"/>
    <w:rsid w:val="00FD40BC"/>
    <w:rPr>
      <w:rFonts w:ascii="Times New Roman" w:hAnsi="Times New Roman"/>
      <w:sz w:val="20"/>
      <w:szCs w:val="24"/>
    </w:rPr>
  </w:style>
  <w:style w:type="character" w:styleId="FootnoteReference">
    <w:name w:val="footnote reference"/>
    <w:basedOn w:val="DefaultParagraphFont"/>
    <w:uiPriority w:val="99"/>
    <w:unhideWhenUsed/>
    <w:rsid w:val="00884D21"/>
    <w:rPr>
      <w:vertAlign w:val="superscript"/>
    </w:rPr>
  </w:style>
  <w:style w:type="paragraph" w:styleId="CommentSubject">
    <w:name w:val="annotation subject"/>
    <w:basedOn w:val="CommentText"/>
    <w:next w:val="CommentText"/>
    <w:link w:val="CommentSubjectChar"/>
    <w:uiPriority w:val="99"/>
    <w:semiHidden/>
    <w:unhideWhenUsed/>
    <w:rsid w:val="004972B3"/>
    <w:rPr>
      <w:b/>
      <w:bCs/>
    </w:rPr>
  </w:style>
  <w:style w:type="character" w:customStyle="1" w:styleId="CommentSubjectChar">
    <w:name w:val="Comment Subject Char"/>
    <w:basedOn w:val="CommentTextChar"/>
    <w:link w:val="CommentSubject"/>
    <w:uiPriority w:val="99"/>
    <w:semiHidden/>
    <w:rsid w:val="004972B3"/>
    <w:rPr>
      <w:b/>
      <w:bCs/>
      <w:sz w:val="20"/>
      <w:szCs w:val="20"/>
    </w:rPr>
  </w:style>
  <w:style w:type="paragraph" w:styleId="NormalWeb">
    <w:name w:val="Normal (Web)"/>
    <w:basedOn w:val="Normal"/>
    <w:uiPriority w:val="99"/>
    <w:unhideWhenUsed/>
    <w:rsid w:val="00DD5F53"/>
    <w:pPr>
      <w:spacing w:before="100" w:beforeAutospacing="1" w:after="100" w:afterAutospacing="1" w:line="240" w:lineRule="auto"/>
    </w:pPr>
    <w:rPr>
      <w:rFonts w:ascii="Times" w:hAnsi="Times" w:cs="Times New Roman"/>
      <w:sz w:val="20"/>
      <w:szCs w:val="20"/>
      <w:lang w:val="en-US" w:eastAsia="en-US"/>
    </w:rPr>
  </w:style>
  <w:style w:type="character" w:styleId="Hyperlink">
    <w:name w:val="Hyperlink"/>
    <w:rsid w:val="00F079E1"/>
    <w:rPr>
      <w:color w:val="0000FF"/>
      <w:u w:val="none"/>
    </w:rPr>
  </w:style>
  <w:style w:type="paragraph" w:styleId="Header">
    <w:name w:val="header"/>
    <w:basedOn w:val="Normal"/>
    <w:link w:val="HeaderChar"/>
    <w:uiPriority w:val="99"/>
    <w:unhideWhenUsed/>
    <w:rsid w:val="00B17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A3D"/>
  </w:style>
  <w:style w:type="paragraph" w:styleId="Footer">
    <w:name w:val="footer"/>
    <w:basedOn w:val="Normal"/>
    <w:link w:val="FooterChar"/>
    <w:uiPriority w:val="99"/>
    <w:unhideWhenUsed/>
    <w:rsid w:val="00B17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A3D"/>
  </w:style>
  <w:style w:type="paragraph" w:styleId="Caption">
    <w:name w:val="caption"/>
    <w:basedOn w:val="Normal"/>
    <w:next w:val="Normal"/>
    <w:uiPriority w:val="35"/>
    <w:unhideWhenUsed/>
    <w:qFormat/>
    <w:rsid w:val="0064226F"/>
    <w:pPr>
      <w:spacing w:line="240" w:lineRule="auto"/>
      <w:pPrChange w:id="0" w:author="Luis Gerardo Gonzalez Morales" w:date="2019-02-13T16:58:00Z">
        <w:pPr>
          <w:spacing w:after="200"/>
        </w:pPr>
      </w:pPrChange>
    </w:pPr>
    <w:rPr>
      <w:b/>
      <w:color w:val="1F497D" w:themeColor="text2"/>
      <w:sz w:val="18"/>
      <w:szCs w:val="18"/>
      <w:rPrChange w:id="0" w:author="Luis Gerardo Gonzalez Morales" w:date="2019-02-13T16:58:00Z">
        <w:rPr>
          <w:rFonts w:asciiTheme="minorHAnsi" w:eastAsiaTheme="minorEastAsia" w:hAnsiTheme="minorHAnsi" w:cstheme="minorBidi"/>
          <w:i/>
          <w:iCs/>
          <w:color w:val="1F497D" w:themeColor="text2"/>
          <w:sz w:val="18"/>
          <w:szCs w:val="18"/>
          <w:lang w:val="en-GB" w:eastAsia="zh-CN"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80760">
      <w:bodyDiv w:val="1"/>
      <w:marLeft w:val="0"/>
      <w:marRight w:val="0"/>
      <w:marTop w:val="0"/>
      <w:marBottom w:val="0"/>
      <w:divBdr>
        <w:top w:val="none" w:sz="0" w:space="0" w:color="auto"/>
        <w:left w:val="none" w:sz="0" w:space="0" w:color="auto"/>
        <w:bottom w:val="none" w:sz="0" w:space="0" w:color="auto"/>
        <w:right w:val="none" w:sz="0" w:space="0" w:color="auto"/>
      </w:divBdr>
    </w:div>
    <w:div w:id="129177683">
      <w:bodyDiv w:val="1"/>
      <w:marLeft w:val="0"/>
      <w:marRight w:val="0"/>
      <w:marTop w:val="0"/>
      <w:marBottom w:val="0"/>
      <w:divBdr>
        <w:top w:val="none" w:sz="0" w:space="0" w:color="auto"/>
        <w:left w:val="none" w:sz="0" w:space="0" w:color="auto"/>
        <w:bottom w:val="none" w:sz="0" w:space="0" w:color="auto"/>
        <w:right w:val="none" w:sz="0" w:space="0" w:color="auto"/>
      </w:divBdr>
    </w:div>
    <w:div w:id="133835799">
      <w:bodyDiv w:val="1"/>
      <w:marLeft w:val="0"/>
      <w:marRight w:val="0"/>
      <w:marTop w:val="0"/>
      <w:marBottom w:val="0"/>
      <w:divBdr>
        <w:top w:val="none" w:sz="0" w:space="0" w:color="auto"/>
        <w:left w:val="none" w:sz="0" w:space="0" w:color="auto"/>
        <w:bottom w:val="none" w:sz="0" w:space="0" w:color="auto"/>
        <w:right w:val="none" w:sz="0" w:space="0" w:color="auto"/>
      </w:divBdr>
    </w:div>
    <w:div w:id="142167182">
      <w:bodyDiv w:val="1"/>
      <w:marLeft w:val="0"/>
      <w:marRight w:val="0"/>
      <w:marTop w:val="0"/>
      <w:marBottom w:val="0"/>
      <w:divBdr>
        <w:top w:val="none" w:sz="0" w:space="0" w:color="auto"/>
        <w:left w:val="none" w:sz="0" w:space="0" w:color="auto"/>
        <w:bottom w:val="none" w:sz="0" w:space="0" w:color="auto"/>
        <w:right w:val="none" w:sz="0" w:space="0" w:color="auto"/>
      </w:divBdr>
    </w:div>
    <w:div w:id="218902091">
      <w:bodyDiv w:val="1"/>
      <w:marLeft w:val="0"/>
      <w:marRight w:val="0"/>
      <w:marTop w:val="0"/>
      <w:marBottom w:val="0"/>
      <w:divBdr>
        <w:top w:val="none" w:sz="0" w:space="0" w:color="auto"/>
        <w:left w:val="none" w:sz="0" w:space="0" w:color="auto"/>
        <w:bottom w:val="none" w:sz="0" w:space="0" w:color="auto"/>
        <w:right w:val="none" w:sz="0" w:space="0" w:color="auto"/>
      </w:divBdr>
    </w:div>
    <w:div w:id="311444144">
      <w:bodyDiv w:val="1"/>
      <w:marLeft w:val="0"/>
      <w:marRight w:val="0"/>
      <w:marTop w:val="0"/>
      <w:marBottom w:val="0"/>
      <w:divBdr>
        <w:top w:val="none" w:sz="0" w:space="0" w:color="auto"/>
        <w:left w:val="none" w:sz="0" w:space="0" w:color="auto"/>
        <w:bottom w:val="none" w:sz="0" w:space="0" w:color="auto"/>
        <w:right w:val="none" w:sz="0" w:space="0" w:color="auto"/>
      </w:divBdr>
      <w:divsChild>
        <w:div w:id="1295211246">
          <w:marLeft w:val="0"/>
          <w:marRight w:val="0"/>
          <w:marTop w:val="0"/>
          <w:marBottom w:val="0"/>
          <w:divBdr>
            <w:top w:val="none" w:sz="0" w:space="0" w:color="auto"/>
            <w:left w:val="none" w:sz="0" w:space="0" w:color="auto"/>
            <w:bottom w:val="none" w:sz="0" w:space="0" w:color="auto"/>
            <w:right w:val="none" w:sz="0" w:space="0" w:color="auto"/>
          </w:divBdr>
          <w:divsChild>
            <w:div w:id="523831722">
              <w:marLeft w:val="0"/>
              <w:marRight w:val="0"/>
              <w:marTop w:val="0"/>
              <w:marBottom w:val="0"/>
              <w:divBdr>
                <w:top w:val="none" w:sz="0" w:space="0" w:color="auto"/>
                <w:left w:val="none" w:sz="0" w:space="0" w:color="auto"/>
                <w:bottom w:val="none" w:sz="0" w:space="0" w:color="auto"/>
                <w:right w:val="none" w:sz="0" w:space="0" w:color="auto"/>
              </w:divBdr>
              <w:divsChild>
                <w:div w:id="13830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143853">
      <w:bodyDiv w:val="1"/>
      <w:marLeft w:val="0"/>
      <w:marRight w:val="0"/>
      <w:marTop w:val="0"/>
      <w:marBottom w:val="0"/>
      <w:divBdr>
        <w:top w:val="none" w:sz="0" w:space="0" w:color="auto"/>
        <w:left w:val="none" w:sz="0" w:space="0" w:color="auto"/>
        <w:bottom w:val="none" w:sz="0" w:space="0" w:color="auto"/>
        <w:right w:val="none" w:sz="0" w:space="0" w:color="auto"/>
      </w:divBdr>
    </w:div>
    <w:div w:id="387993022">
      <w:bodyDiv w:val="1"/>
      <w:marLeft w:val="0"/>
      <w:marRight w:val="0"/>
      <w:marTop w:val="0"/>
      <w:marBottom w:val="0"/>
      <w:divBdr>
        <w:top w:val="none" w:sz="0" w:space="0" w:color="auto"/>
        <w:left w:val="none" w:sz="0" w:space="0" w:color="auto"/>
        <w:bottom w:val="none" w:sz="0" w:space="0" w:color="auto"/>
        <w:right w:val="none" w:sz="0" w:space="0" w:color="auto"/>
      </w:divBdr>
    </w:div>
    <w:div w:id="442726573">
      <w:bodyDiv w:val="1"/>
      <w:marLeft w:val="0"/>
      <w:marRight w:val="0"/>
      <w:marTop w:val="0"/>
      <w:marBottom w:val="0"/>
      <w:divBdr>
        <w:top w:val="none" w:sz="0" w:space="0" w:color="auto"/>
        <w:left w:val="none" w:sz="0" w:space="0" w:color="auto"/>
        <w:bottom w:val="none" w:sz="0" w:space="0" w:color="auto"/>
        <w:right w:val="none" w:sz="0" w:space="0" w:color="auto"/>
      </w:divBdr>
    </w:div>
    <w:div w:id="464352686">
      <w:bodyDiv w:val="1"/>
      <w:marLeft w:val="0"/>
      <w:marRight w:val="0"/>
      <w:marTop w:val="0"/>
      <w:marBottom w:val="0"/>
      <w:divBdr>
        <w:top w:val="none" w:sz="0" w:space="0" w:color="auto"/>
        <w:left w:val="none" w:sz="0" w:space="0" w:color="auto"/>
        <w:bottom w:val="none" w:sz="0" w:space="0" w:color="auto"/>
        <w:right w:val="none" w:sz="0" w:space="0" w:color="auto"/>
      </w:divBdr>
      <w:divsChild>
        <w:div w:id="1287616411">
          <w:marLeft w:val="0"/>
          <w:marRight w:val="0"/>
          <w:marTop w:val="0"/>
          <w:marBottom w:val="0"/>
          <w:divBdr>
            <w:top w:val="none" w:sz="0" w:space="0" w:color="auto"/>
            <w:left w:val="none" w:sz="0" w:space="0" w:color="auto"/>
            <w:bottom w:val="none" w:sz="0" w:space="0" w:color="auto"/>
            <w:right w:val="none" w:sz="0" w:space="0" w:color="auto"/>
          </w:divBdr>
          <w:divsChild>
            <w:div w:id="505751473">
              <w:marLeft w:val="0"/>
              <w:marRight w:val="0"/>
              <w:marTop w:val="0"/>
              <w:marBottom w:val="0"/>
              <w:divBdr>
                <w:top w:val="none" w:sz="0" w:space="0" w:color="auto"/>
                <w:left w:val="none" w:sz="0" w:space="0" w:color="auto"/>
                <w:bottom w:val="none" w:sz="0" w:space="0" w:color="auto"/>
                <w:right w:val="none" w:sz="0" w:space="0" w:color="auto"/>
              </w:divBdr>
              <w:divsChild>
                <w:div w:id="6346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52603">
      <w:bodyDiv w:val="1"/>
      <w:marLeft w:val="0"/>
      <w:marRight w:val="0"/>
      <w:marTop w:val="0"/>
      <w:marBottom w:val="0"/>
      <w:divBdr>
        <w:top w:val="none" w:sz="0" w:space="0" w:color="auto"/>
        <w:left w:val="none" w:sz="0" w:space="0" w:color="auto"/>
        <w:bottom w:val="none" w:sz="0" w:space="0" w:color="auto"/>
        <w:right w:val="none" w:sz="0" w:space="0" w:color="auto"/>
      </w:divBdr>
    </w:div>
    <w:div w:id="517079830">
      <w:bodyDiv w:val="1"/>
      <w:marLeft w:val="0"/>
      <w:marRight w:val="0"/>
      <w:marTop w:val="0"/>
      <w:marBottom w:val="0"/>
      <w:divBdr>
        <w:top w:val="none" w:sz="0" w:space="0" w:color="auto"/>
        <w:left w:val="none" w:sz="0" w:space="0" w:color="auto"/>
        <w:bottom w:val="none" w:sz="0" w:space="0" w:color="auto"/>
        <w:right w:val="none" w:sz="0" w:space="0" w:color="auto"/>
      </w:divBdr>
      <w:divsChild>
        <w:div w:id="2107654690">
          <w:marLeft w:val="0"/>
          <w:marRight w:val="0"/>
          <w:marTop w:val="0"/>
          <w:marBottom w:val="0"/>
          <w:divBdr>
            <w:top w:val="none" w:sz="0" w:space="0" w:color="auto"/>
            <w:left w:val="none" w:sz="0" w:space="0" w:color="auto"/>
            <w:bottom w:val="none" w:sz="0" w:space="0" w:color="auto"/>
            <w:right w:val="none" w:sz="0" w:space="0" w:color="auto"/>
          </w:divBdr>
          <w:divsChild>
            <w:div w:id="1905874006">
              <w:marLeft w:val="0"/>
              <w:marRight w:val="0"/>
              <w:marTop w:val="0"/>
              <w:marBottom w:val="0"/>
              <w:divBdr>
                <w:top w:val="none" w:sz="0" w:space="0" w:color="auto"/>
                <w:left w:val="none" w:sz="0" w:space="0" w:color="auto"/>
                <w:bottom w:val="none" w:sz="0" w:space="0" w:color="auto"/>
                <w:right w:val="none" w:sz="0" w:space="0" w:color="auto"/>
              </w:divBdr>
              <w:divsChild>
                <w:div w:id="11023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506557">
      <w:bodyDiv w:val="1"/>
      <w:marLeft w:val="0"/>
      <w:marRight w:val="0"/>
      <w:marTop w:val="0"/>
      <w:marBottom w:val="0"/>
      <w:divBdr>
        <w:top w:val="none" w:sz="0" w:space="0" w:color="auto"/>
        <w:left w:val="none" w:sz="0" w:space="0" w:color="auto"/>
        <w:bottom w:val="none" w:sz="0" w:space="0" w:color="auto"/>
        <w:right w:val="none" w:sz="0" w:space="0" w:color="auto"/>
      </w:divBdr>
    </w:div>
    <w:div w:id="641690714">
      <w:bodyDiv w:val="1"/>
      <w:marLeft w:val="0"/>
      <w:marRight w:val="0"/>
      <w:marTop w:val="0"/>
      <w:marBottom w:val="0"/>
      <w:divBdr>
        <w:top w:val="none" w:sz="0" w:space="0" w:color="auto"/>
        <w:left w:val="none" w:sz="0" w:space="0" w:color="auto"/>
        <w:bottom w:val="none" w:sz="0" w:space="0" w:color="auto"/>
        <w:right w:val="none" w:sz="0" w:space="0" w:color="auto"/>
      </w:divBdr>
    </w:div>
    <w:div w:id="653918266">
      <w:bodyDiv w:val="1"/>
      <w:marLeft w:val="0"/>
      <w:marRight w:val="0"/>
      <w:marTop w:val="0"/>
      <w:marBottom w:val="0"/>
      <w:divBdr>
        <w:top w:val="none" w:sz="0" w:space="0" w:color="auto"/>
        <w:left w:val="none" w:sz="0" w:space="0" w:color="auto"/>
        <w:bottom w:val="none" w:sz="0" w:space="0" w:color="auto"/>
        <w:right w:val="none" w:sz="0" w:space="0" w:color="auto"/>
      </w:divBdr>
    </w:div>
    <w:div w:id="677268424">
      <w:bodyDiv w:val="1"/>
      <w:marLeft w:val="0"/>
      <w:marRight w:val="0"/>
      <w:marTop w:val="0"/>
      <w:marBottom w:val="0"/>
      <w:divBdr>
        <w:top w:val="none" w:sz="0" w:space="0" w:color="auto"/>
        <w:left w:val="none" w:sz="0" w:space="0" w:color="auto"/>
        <w:bottom w:val="none" w:sz="0" w:space="0" w:color="auto"/>
        <w:right w:val="none" w:sz="0" w:space="0" w:color="auto"/>
      </w:divBdr>
    </w:div>
    <w:div w:id="710805928">
      <w:bodyDiv w:val="1"/>
      <w:marLeft w:val="0"/>
      <w:marRight w:val="0"/>
      <w:marTop w:val="0"/>
      <w:marBottom w:val="0"/>
      <w:divBdr>
        <w:top w:val="none" w:sz="0" w:space="0" w:color="auto"/>
        <w:left w:val="none" w:sz="0" w:space="0" w:color="auto"/>
        <w:bottom w:val="none" w:sz="0" w:space="0" w:color="auto"/>
        <w:right w:val="none" w:sz="0" w:space="0" w:color="auto"/>
      </w:divBdr>
      <w:divsChild>
        <w:div w:id="1716271529">
          <w:marLeft w:val="0"/>
          <w:marRight w:val="0"/>
          <w:marTop w:val="0"/>
          <w:marBottom w:val="0"/>
          <w:divBdr>
            <w:top w:val="none" w:sz="0" w:space="0" w:color="auto"/>
            <w:left w:val="none" w:sz="0" w:space="0" w:color="auto"/>
            <w:bottom w:val="none" w:sz="0" w:space="0" w:color="auto"/>
            <w:right w:val="none" w:sz="0" w:space="0" w:color="auto"/>
          </w:divBdr>
          <w:divsChild>
            <w:div w:id="451170779">
              <w:marLeft w:val="0"/>
              <w:marRight w:val="0"/>
              <w:marTop w:val="0"/>
              <w:marBottom w:val="0"/>
              <w:divBdr>
                <w:top w:val="none" w:sz="0" w:space="0" w:color="auto"/>
                <w:left w:val="none" w:sz="0" w:space="0" w:color="auto"/>
                <w:bottom w:val="none" w:sz="0" w:space="0" w:color="auto"/>
                <w:right w:val="none" w:sz="0" w:space="0" w:color="auto"/>
              </w:divBdr>
              <w:divsChild>
                <w:div w:id="7064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87264">
      <w:bodyDiv w:val="1"/>
      <w:marLeft w:val="0"/>
      <w:marRight w:val="0"/>
      <w:marTop w:val="0"/>
      <w:marBottom w:val="0"/>
      <w:divBdr>
        <w:top w:val="none" w:sz="0" w:space="0" w:color="auto"/>
        <w:left w:val="none" w:sz="0" w:space="0" w:color="auto"/>
        <w:bottom w:val="none" w:sz="0" w:space="0" w:color="auto"/>
        <w:right w:val="none" w:sz="0" w:space="0" w:color="auto"/>
      </w:divBdr>
    </w:div>
    <w:div w:id="774179325">
      <w:bodyDiv w:val="1"/>
      <w:marLeft w:val="0"/>
      <w:marRight w:val="0"/>
      <w:marTop w:val="0"/>
      <w:marBottom w:val="0"/>
      <w:divBdr>
        <w:top w:val="none" w:sz="0" w:space="0" w:color="auto"/>
        <w:left w:val="none" w:sz="0" w:space="0" w:color="auto"/>
        <w:bottom w:val="none" w:sz="0" w:space="0" w:color="auto"/>
        <w:right w:val="none" w:sz="0" w:space="0" w:color="auto"/>
      </w:divBdr>
    </w:div>
    <w:div w:id="777600831">
      <w:bodyDiv w:val="1"/>
      <w:marLeft w:val="0"/>
      <w:marRight w:val="0"/>
      <w:marTop w:val="0"/>
      <w:marBottom w:val="0"/>
      <w:divBdr>
        <w:top w:val="none" w:sz="0" w:space="0" w:color="auto"/>
        <w:left w:val="none" w:sz="0" w:space="0" w:color="auto"/>
        <w:bottom w:val="none" w:sz="0" w:space="0" w:color="auto"/>
        <w:right w:val="none" w:sz="0" w:space="0" w:color="auto"/>
      </w:divBdr>
    </w:div>
    <w:div w:id="809902670">
      <w:bodyDiv w:val="1"/>
      <w:marLeft w:val="0"/>
      <w:marRight w:val="0"/>
      <w:marTop w:val="0"/>
      <w:marBottom w:val="0"/>
      <w:divBdr>
        <w:top w:val="none" w:sz="0" w:space="0" w:color="auto"/>
        <w:left w:val="none" w:sz="0" w:space="0" w:color="auto"/>
        <w:bottom w:val="none" w:sz="0" w:space="0" w:color="auto"/>
        <w:right w:val="none" w:sz="0" w:space="0" w:color="auto"/>
      </w:divBdr>
    </w:div>
    <w:div w:id="894119119">
      <w:bodyDiv w:val="1"/>
      <w:marLeft w:val="0"/>
      <w:marRight w:val="0"/>
      <w:marTop w:val="0"/>
      <w:marBottom w:val="0"/>
      <w:divBdr>
        <w:top w:val="none" w:sz="0" w:space="0" w:color="auto"/>
        <w:left w:val="none" w:sz="0" w:space="0" w:color="auto"/>
        <w:bottom w:val="none" w:sz="0" w:space="0" w:color="auto"/>
        <w:right w:val="none" w:sz="0" w:space="0" w:color="auto"/>
      </w:divBdr>
    </w:div>
    <w:div w:id="1018777777">
      <w:bodyDiv w:val="1"/>
      <w:marLeft w:val="0"/>
      <w:marRight w:val="0"/>
      <w:marTop w:val="0"/>
      <w:marBottom w:val="0"/>
      <w:divBdr>
        <w:top w:val="none" w:sz="0" w:space="0" w:color="auto"/>
        <w:left w:val="none" w:sz="0" w:space="0" w:color="auto"/>
        <w:bottom w:val="none" w:sz="0" w:space="0" w:color="auto"/>
        <w:right w:val="none" w:sz="0" w:space="0" w:color="auto"/>
      </w:divBdr>
    </w:div>
    <w:div w:id="1098284889">
      <w:bodyDiv w:val="1"/>
      <w:marLeft w:val="0"/>
      <w:marRight w:val="0"/>
      <w:marTop w:val="0"/>
      <w:marBottom w:val="0"/>
      <w:divBdr>
        <w:top w:val="none" w:sz="0" w:space="0" w:color="auto"/>
        <w:left w:val="none" w:sz="0" w:space="0" w:color="auto"/>
        <w:bottom w:val="none" w:sz="0" w:space="0" w:color="auto"/>
        <w:right w:val="none" w:sz="0" w:space="0" w:color="auto"/>
      </w:divBdr>
    </w:div>
    <w:div w:id="1146553643">
      <w:bodyDiv w:val="1"/>
      <w:marLeft w:val="0"/>
      <w:marRight w:val="0"/>
      <w:marTop w:val="0"/>
      <w:marBottom w:val="0"/>
      <w:divBdr>
        <w:top w:val="none" w:sz="0" w:space="0" w:color="auto"/>
        <w:left w:val="none" w:sz="0" w:space="0" w:color="auto"/>
        <w:bottom w:val="none" w:sz="0" w:space="0" w:color="auto"/>
        <w:right w:val="none" w:sz="0" w:space="0" w:color="auto"/>
      </w:divBdr>
      <w:divsChild>
        <w:div w:id="1652754468">
          <w:marLeft w:val="0"/>
          <w:marRight w:val="0"/>
          <w:marTop w:val="0"/>
          <w:marBottom w:val="0"/>
          <w:divBdr>
            <w:top w:val="none" w:sz="0" w:space="0" w:color="auto"/>
            <w:left w:val="none" w:sz="0" w:space="0" w:color="auto"/>
            <w:bottom w:val="none" w:sz="0" w:space="0" w:color="auto"/>
            <w:right w:val="none" w:sz="0" w:space="0" w:color="auto"/>
          </w:divBdr>
          <w:divsChild>
            <w:div w:id="1561011956">
              <w:marLeft w:val="0"/>
              <w:marRight w:val="0"/>
              <w:marTop w:val="0"/>
              <w:marBottom w:val="0"/>
              <w:divBdr>
                <w:top w:val="none" w:sz="0" w:space="0" w:color="auto"/>
                <w:left w:val="none" w:sz="0" w:space="0" w:color="auto"/>
                <w:bottom w:val="none" w:sz="0" w:space="0" w:color="auto"/>
                <w:right w:val="none" w:sz="0" w:space="0" w:color="auto"/>
              </w:divBdr>
              <w:divsChild>
                <w:div w:id="3740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14776">
      <w:bodyDiv w:val="1"/>
      <w:marLeft w:val="0"/>
      <w:marRight w:val="0"/>
      <w:marTop w:val="0"/>
      <w:marBottom w:val="0"/>
      <w:divBdr>
        <w:top w:val="none" w:sz="0" w:space="0" w:color="auto"/>
        <w:left w:val="none" w:sz="0" w:space="0" w:color="auto"/>
        <w:bottom w:val="none" w:sz="0" w:space="0" w:color="auto"/>
        <w:right w:val="none" w:sz="0" w:space="0" w:color="auto"/>
      </w:divBdr>
      <w:divsChild>
        <w:div w:id="1762025407">
          <w:marLeft w:val="0"/>
          <w:marRight w:val="0"/>
          <w:marTop w:val="0"/>
          <w:marBottom w:val="0"/>
          <w:divBdr>
            <w:top w:val="none" w:sz="0" w:space="0" w:color="auto"/>
            <w:left w:val="none" w:sz="0" w:space="0" w:color="auto"/>
            <w:bottom w:val="none" w:sz="0" w:space="0" w:color="auto"/>
            <w:right w:val="none" w:sz="0" w:space="0" w:color="auto"/>
          </w:divBdr>
          <w:divsChild>
            <w:div w:id="1702166941">
              <w:marLeft w:val="0"/>
              <w:marRight w:val="0"/>
              <w:marTop w:val="0"/>
              <w:marBottom w:val="0"/>
              <w:divBdr>
                <w:top w:val="none" w:sz="0" w:space="0" w:color="auto"/>
                <w:left w:val="none" w:sz="0" w:space="0" w:color="auto"/>
                <w:bottom w:val="none" w:sz="0" w:space="0" w:color="auto"/>
                <w:right w:val="none" w:sz="0" w:space="0" w:color="auto"/>
              </w:divBdr>
              <w:divsChild>
                <w:div w:id="25417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384783">
      <w:bodyDiv w:val="1"/>
      <w:marLeft w:val="0"/>
      <w:marRight w:val="0"/>
      <w:marTop w:val="0"/>
      <w:marBottom w:val="0"/>
      <w:divBdr>
        <w:top w:val="none" w:sz="0" w:space="0" w:color="auto"/>
        <w:left w:val="none" w:sz="0" w:space="0" w:color="auto"/>
        <w:bottom w:val="none" w:sz="0" w:space="0" w:color="auto"/>
        <w:right w:val="none" w:sz="0" w:space="0" w:color="auto"/>
      </w:divBdr>
    </w:div>
    <w:div w:id="1423067648">
      <w:bodyDiv w:val="1"/>
      <w:marLeft w:val="0"/>
      <w:marRight w:val="0"/>
      <w:marTop w:val="0"/>
      <w:marBottom w:val="0"/>
      <w:divBdr>
        <w:top w:val="none" w:sz="0" w:space="0" w:color="auto"/>
        <w:left w:val="none" w:sz="0" w:space="0" w:color="auto"/>
        <w:bottom w:val="none" w:sz="0" w:space="0" w:color="auto"/>
        <w:right w:val="none" w:sz="0" w:space="0" w:color="auto"/>
      </w:divBdr>
    </w:div>
    <w:div w:id="1427920450">
      <w:bodyDiv w:val="1"/>
      <w:marLeft w:val="0"/>
      <w:marRight w:val="0"/>
      <w:marTop w:val="0"/>
      <w:marBottom w:val="0"/>
      <w:divBdr>
        <w:top w:val="none" w:sz="0" w:space="0" w:color="auto"/>
        <w:left w:val="none" w:sz="0" w:space="0" w:color="auto"/>
        <w:bottom w:val="none" w:sz="0" w:space="0" w:color="auto"/>
        <w:right w:val="none" w:sz="0" w:space="0" w:color="auto"/>
      </w:divBdr>
    </w:div>
    <w:div w:id="1456362818">
      <w:bodyDiv w:val="1"/>
      <w:marLeft w:val="0"/>
      <w:marRight w:val="0"/>
      <w:marTop w:val="0"/>
      <w:marBottom w:val="0"/>
      <w:divBdr>
        <w:top w:val="none" w:sz="0" w:space="0" w:color="auto"/>
        <w:left w:val="none" w:sz="0" w:space="0" w:color="auto"/>
        <w:bottom w:val="none" w:sz="0" w:space="0" w:color="auto"/>
        <w:right w:val="none" w:sz="0" w:space="0" w:color="auto"/>
      </w:divBdr>
    </w:div>
    <w:div w:id="1542550191">
      <w:bodyDiv w:val="1"/>
      <w:marLeft w:val="0"/>
      <w:marRight w:val="0"/>
      <w:marTop w:val="0"/>
      <w:marBottom w:val="0"/>
      <w:divBdr>
        <w:top w:val="none" w:sz="0" w:space="0" w:color="auto"/>
        <w:left w:val="none" w:sz="0" w:space="0" w:color="auto"/>
        <w:bottom w:val="none" w:sz="0" w:space="0" w:color="auto"/>
        <w:right w:val="none" w:sz="0" w:space="0" w:color="auto"/>
      </w:divBdr>
      <w:divsChild>
        <w:div w:id="1859343995">
          <w:marLeft w:val="0"/>
          <w:marRight w:val="0"/>
          <w:marTop w:val="0"/>
          <w:marBottom w:val="0"/>
          <w:divBdr>
            <w:top w:val="none" w:sz="0" w:space="0" w:color="auto"/>
            <w:left w:val="none" w:sz="0" w:space="0" w:color="auto"/>
            <w:bottom w:val="none" w:sz="0" w:space="0" w:color="auto"/>
            <w:right w:val="none" w:sz="0" w:space="0" w:color="auto"/>
          </w:divBdr>
          <w:divsChild>
            <w:div w:id="45759241">
              <w:marLeft w:val="0"/>
              <w:marRight w:val="0"/>
              <w:marTop w:val="0"/>
              <w:marBottom w:val="0"/>
              <w:divBdr>
                <w:top w:val="none" w:sz="0" w:space="0" w:color="auto"/>
                <w:left w:val="none" w:sz="0" w:space="0" w:color="auto"/>
                <w:bottom w:val="none" w:sz="0" w:space="0" w:color="auto"/>
                <w:right w:val="none" w:sz="0" w:space="0" w:color="auto"/>
              </w:divBdr>
              <w:divsChild>
                <w:div w:id="5499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90312">
      <w:bodyDiv w:val="1"/>
      <w:marLeft w:val="0"/>
      <w:marRight w:val="0"/>
      <w:marTop w:val="0"/>
      <w:marBottom w:val="0"/>
      <w:divBdr>
        <w:top w:val="none" w:sz="0" w:space="0" w:color="auto"/>
        <w:left w:val="none" w:sz="0" w:space="0" w:color="auto"/>
        <w:bottom w:val="none" w:sz="0" w:space="0" w:color="auto"/>
        <w:right w:val="none" w:sz="0" w:space="0" w:color="auto"/>
      </w:divBdr>
    </w:div>
    <w:div w:id="1670868610">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772581444">
      <w:bodyDiv w:val="1"/>
      <w:marLeft w:val="0"/>
      <w:marRight w:val="0"/>
      <w:marTop w:val="0"/>
      <w:marBottom w:val="0"/>
      <w:divBdr>
        <w:top w:val="none" w:sz="0" w:space="0" w:color="auto"/>
        <w:left w:val="none" w:sz="0" w:space="0" w:color="auto"/>
        <w:bottom w:val="none" w:sz="0" w:space="0" w:color="auto"/>
        <w:right w:val="none" w:sz="0" w:space="0" w:color="auto"/>
      </w:divBdr>
      <w:divsChild>
        <w:div w:id="1317798891">
          <w:marLeft w:val="0"/>
          <w:marRight w:val="0"/>
          <w:marTop w:val="0"/>
          <w:marBottom w:val="0"/>
          <w:divBdr>
            <w:top w:val="none" w:sz="0" w:space="0" w:color="auto"/>
            <w:left w:val="none" w:sz="0" w:space="0" w:color="auto"/>
            <w:bottom w:val="none" w:sz="0" w:space="0" w:color="auto"/>
            <w:right w:val="none" w:sz="0" w:space="0" w:color="auto"/>
          </w:divBdr>
          <w:divsChild>
            <w:div w:id="184710398">
              <w:marLeft w:val="0"/>
              <w:marRight w:val="0"/>
              <w:marTop w:val="0"/>
              <w:marBottom w:val="0"/>
              <w:divBdr>
                <w:top w:val="none" w:sz="0" w:space="0" w:color="auto"/>
                <w:left w:val="none" w:sz="0" w:space="0" w:color="auto"/>
                <w:bottom w:val="none" w:sz="0" w:space="0" w:color="auto"/>
                <w:right w:val="none" w:sz="0" w:space="0" w:color="auto"/>
              </w:divBdr>
              <w:divsChild>
                <w:div w:id="11416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989110">
      <w:bodyDiv w:val="1"/>
      <w:marLeft w:val="0"/>
      <w:marRight w:val="0"/>
      <w:marTop w:val="0"/>
      <w:marBottom w:val="0"/>
      <w:divBdr>
        <w:top w:val="none" w:sz="0" w:space="0" w:color="auto"/>
        <w:left w:val="none" w:sz="0" w:space="0" w:color="auto"/>
        <w:bottom w:val="none" w:sz="0" w:space="0" w:color="auto"/>
        <w:right w:val="none" w:sz="0" w:space="0" w:color="auto"/>
      </w:divBdr>
    </w:div>
    <w:div w:id="1797749916">
      <w:bodyDiv w:val="1"/>
      <w:marLeft w:val="0"/>
      <w:marRight w:val="0"/>
      <w:marTop w:val="0"/>
      <w:marBottom w:val="0"/>
      <w:divBdr>
        <w:top w:val="none" w:sz="0" w:space="0" w:color="auto"/>
        <w:left w:val="none" w:sz="0" w:space="0" w:color="auto"/>
        <w:bottom w:val="none" w:sz="0" w:space="0" w:color="auto"/>
        <w:right w:val="none" w:sz="0" w:space="0" w:color="auto"/>
      </w:divBdr>
      <w:divsChild>
        <w:div w:id="657154932">
          <w:marLeft w:val="0"/>
          <w:marRight w:val="0"/>
          <w:marTop w:val="0"/>
          <w:marBottom w:val="0"/>
          <w:divBdr>
            <w:top w:val="none" w:sz="0" w:space="0" w:color="auto"/>
            <w:left w:val="none" w:sz="0" w:space="0" w:color="auto"/>
            <w:bottom w:val="none" w:sz="0" w:space="0" w:color="auto"/>
            <w:right w:val="none" w:sz="0" w:space="0" w:color="auto"/>
          </w:divBdr>
          <w:divsChild>
            <w:div w:id="404037725">
              <w:marLeft w:val="0"/>
              <w:marRight w:val="0"/>
              <w:marTop w:val="0"/>
              <w:marBottom w:val="0"/>
              <w:divBdr>
                <w:top w:val="none" w:sz="0" w:space="0" w:color="auto"/>
                <w:left w:val="none" w:sz="0" w:space="0" w:color="auto"/>
                <w:bottom w:val="none" w:sz="0" w:space="0" w:color="auto"/>
                <w:right w:val="none" w:sz="0" w:space="0" w:color="auto"/>
              </w:divBdr>
              <w:divsChild>
                <w:div w:id="73022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932">
          <w:marLeft w:val="0"/>
          <w:marRight w:val="0"/>
          <w:marTop w:val="0"/>
          <w:marBottom w:val="0"/>
          <w:divBdr>
            <w:top w:val="none" w:sz="0" w:space="0" w:color="auto"/>
            <w:left w:val="none" w:sz="0" w:space="0" w:color="auto"/>
            <w:bottom w:val="none" w:sz="0" w:space="0" w:color="auto"/>
            <w:right w:val="none" w:sz="0" w:space="0" w:color="auto"/>
          </w:divBdr>
          <w:divsChild>
            <w:div w:id="93601786">
              <w:marLeft w:val="0"/>
              <w:marRight w:val="0"/>
              <w:marTop w:val="0"/>
              <w:marBottom w:val="0"/>
              <w:divBdr>
                <w:top w:val="none" w:sz="0" w:space="0" w:color="auto"/>
                <w:left w:val="none" w:sz="0" w:space="0" w:color="auto"/>
                <w:bottom w:val="none" w:sz="0" w:space="0" w:color="auto"/>
                <w:right w:val="none" w:sz="0" w:space="0" w:color="auto"/>
              </w:divBdr>
              <w:divsChild>
                <w:div w:id="2701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70163">
      <w:bodyDiv w:val="1"/>
      <w:marLeft w:val="0"/>
      <w:marRight w:val="0"/>
      <w:marTop w:val="0"/>
      <w:marBottom w:val="0"/>
      <w:divBdr>
        <w:top w:val="none" w:sz="0" w:space="0" w:color="auto"/>
        <w:left w:val="none" w:sz="0" w:space="0" w:color="auto"/>
        <w:bottom w:val="none" w:sz="0" w:space="0" w:color="auto"/>
        <w:right w:val="none" w:sz="0" w:space="0" w:color="auto"/>
      </w:divBdr>
    </w:div>
    <w:div w:id="1926064802">
      <w:bodyDiv w:val="1"/>
      <w:marLeft w:val="0"/>
      <w:marRight w:val="0"/>
      <w:marTop w:val="0"/>
      <w:marBottom w:val="0"/>
      <w:divBdr>
        <w:top w:val="none" w:sz="0" w:space="0" w:color="auto"/>
        <w:left w:val="none" w:sz="0" w:space="0" w:color="auto"/>
        <w:bottom w:val="none" w:sz="0" w:space="0" w:color="auto"/>
        <w:right w:val="none" w:sz="0" w:space="0" w:color="auto"/>
      </w:divBdr>
      <w:divsChild>
        <w:div w:id="351807570">
          <w:marLeft w:val="0"/>
          <w:marRight w:val="0"/>
          <w:marTop w:val="0"/>
          <w:marBottom w:val="0"/>
          <w:divBdr>
            <w:top w:val="none" w:sz="0" w:space="0" w:color="auto"/>
            <w:left w:val="none" w:sz="0" w:space="0" w:color="auto"/>
            <w:bottom w:val="none" w:sz="0" w:space="0" w:color="auto"/>
            <w:right w:val="none" w:sz="0" w:space="0" w:color="auto"/>
          </w:divBdr>
          <w:divsChild>
            <w:div w:id="767585328">
              <w:marLeft w:val="0"/>
              <w:marRight w:val="0"/>
              <w:marTop w:val="0"/>
              <w:marBottom w:val="0"/>
              <w:divBdr>
                <w:top w:val="none" w:sz="0" w:space="0" w:color="auto"/>
                <w:left w:val="none" w:sz="0" w:space="0" w:color="auto"/>
                <w:bottom w:val="none" w:sz="0" w:space="0" w:color="auto"/>
                <w:right w:val="none" w:sz="0" w:space="0" w:color="auto"/>
              </w:divBdr>
              <w:divsChild>
                <w:div w:id="15005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340501">
      <w:bodyDiv w:val="1"/>
      <w:marLeft w:val="0"/>
      <w:marRight w:val="0"/>
      <w:marTop w:val="0"/>
      <w:marBottom w:val="0"/>
      <w:divBdr>
        <w:top w:val="none" w:sz="0" w:space="0" w:color="auto"/>
        <w:left w:val="none" w:sz="0" w:space="0" w:color="auto"/>
        <w:bottom w:val="none" w:sz="0" w:space="0" w:color="auto"/>
        <w:right w:val="none" w:sz="0" w:space="0" w:color="auto"/>
      </w:divBdr>
    </w:div>
    <w:div w:id="1976985054">
      <w:bodyDiv w:val="1"/>
      <w:marLeft w:val="0"/>
      <w:marRight w:val="0"/>
      <w:marTop w:val="0"/>
      <w:marBottom w:val="0"/>
      <w:divBdr>
        <w:top w:val="none" w:sz="0" w:space="0" w:color="auto"/>
        <w:left w:val="none" w:sz="0" w:space="0" w:color="auto"/>
        <w:bottom w:val="none" w:sz="0" w:space="0" w:color="auto"/>
        <w:right w:val="none" w:sz="0" w:space="0" w:color="auto"/>
      </w:divBdr>
      <w:divsChild>
        <w:div w:id="515995549">
          <w:marLeft w:val="0"/>
          <w:marRight w:val="0"/>
          <w:marTop w:val="0"/>
          <w:marBottom w:val="0"/>
          <w:divBdr>
            <w:top w:val="none" w:sz="0" w:space="0" w:color="auto"/>
            <w:left w:val="none" w:sz="0" w:space="0" w:color="auto"/>
            <w:bottom w:val="none" w:sz="0" w:space="0" w:color="auto"/>
            <w:right w:val="none" w:sz="0" w:space="0" w:color="auto"/>
          </w:divBdr>
          <w:divsChild>
            <w:div w:id="1648052113">
              <w:marLeft w:val="0"/>
              <w:marRight w:val="0"/>
              <w:marTop w:val="0"/>
              <w:marBottom w:val="0"/>
              <w:divBdr>
                <w:top w:val="none" w:sz="0" w:space="0" w:color="auto"/>
                <w:left w:val="none" w:sz="0" w:space="0" w:color="auto"/>
                <w:bottom w:val="none" w:sz="0" w:space="0" w:color="auto"/>
                <w:right w:val="none" w:sz="0" w:space="0" w:color="auto"/>
              </w:divBdr>
              <w:divsChild>
                <w:div w:id="4653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14820">
      <w:bodyDiv w:val="1"/>
      <w:marLeft w:val="0"/>
      <w:marRight w:val="0"/>
      <w:marTop w:val="0"/>
      <w:marBottom w:val="0"/>
      <w:divBdr>
        <w:top w:val="none" w:sz="0" w:space="0" w:color="auto"/>
        <w:left w:val="none" w:sz="0" w:space="0" w:color="auto"/>
        <w:bottom w:val="none" w:sz="0" w:space="0" w:color="auto"/>
        <w:right w:val="none" w:sz="0" w:space="0" w:color="auto"/>
      </w:divBdr>
    </w:div>
    <w:div w:id="2063291231">
      <w:bodyDiv w:val="1"/>
      <w:marLeft w:val="0"/>
      <w:marRight w:val="0"/>
      <w:marTop w:val="0"/>
      <w:marBottom w:val="0"/>
      <w:divBdr>
        <w:top w:val="none" w:sz="0" w:space="0" w:color="auto"/>
        <w:left w:val="none" w:sz="0" w:space="0" w:color="auto"/>
        <w:bottom w:val="none" w:sz="0" w:space="0" w:color="auto"/>
        <w:right w:val="none" w:sz="0" w:space="0" w:color="auto"/>
      </w:divBdr>
    </w:div>
    <w:div w:id="212908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117" Type="http://schemas.openxmlformats.org/officeDocument/2006/relationships/image" Target="media/image100.sv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7.svg"/><Relationship Id="rId89" Type="http://schemas.openxmlformats.org/officeDocument/2006/relationships/image" Target="media/image72.png"/><Relationship Id="rId112" Type="http://schemas.openxmlformats.org/officeDocument/2006/relationships/image" Target="media/image95.png"/><Relationship Id="rId16" Type="http://schemas.microsoft.com/office/2016/09/relationships/commentsIds" Target="commentsIds.xml"/><Relationship Id="rId107" Type="http://schemas.openxmlformats.org/officeDocument/2006/relationships/image" Target="media/image90.sv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chart" Target="charts/chart5.xml"/><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sv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svg"/><Relationship Id="rId95" Type="http://schemas.openxmlformats.org/officeDocument/2006/relationships/image" Target="media/image78.svg"/><Relationship Id="rId19" Type="http://schemas.openxmlformats.org/officeDocument/2006/relationships/image" Target="media/image8.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4.svg"/><Relationship Id="rId56" Type="http://schemas.openxmlformats.org/officeDocument/2006/relationships/image" Target="media/image41.png"/><Relationship Id="rId64" Type="http://schemas.openxmlformats.org/officeDocument/2006/relationships/image" Target="media/image48.sv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svg"/><Relationship Id="rId113" Type="http://schemas.openxmlformats.org/officeDocument/2006/relationships/image" Target="media/image96.svg"/><Relationship Id="rId118" Type="http://schemas.openxmlformats.org/officeDocument/2006/relationships/image" Target="media/image101.png"/><Relationship Id="rId126" Type="http://schemas.openxmlformats.org/officeDocument/2006/relationships/image" Target="media/image108.svg"/><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svg"/><Relationship Id="rId85" Type="http://schemas.openxmlformats.org/officeDocument/2006/relationships/image" Target="media/image68.png"/><Relationship Id="rId93" Type="http://schemas.openxmlformats.org/officeDocument/2006/relationships/image" Target="media/image76.svg"/><Relationship Id="rId98" Type="http://schemas.openxmlformats.org/officeDocument/2006/relationships/image" Target="media/image81.png"/><Relationship Id="rId121" Type="http://schemas.openxmlformats.org/officeDocument/2006/relationships/image" Target="media/image104.sv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chart" Target="charts/chart4.xml"/><Relationship Id="rId59" Type="http://schemas.openxmlformats.org/officeDocument/2006/relationships/image" Target="media/image44.svg"/><Relationship Id="rId67" Type="http://schemas.openxmlformats.org/officeDocument/2006/relationships/image" Target="media/image51.png"/><Relationship Id="rId103" Type="http://schemas.openxmlformats.org/officeDocument/2006/relationships/image" Target="media/image86.sv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chart" Target="charts/chart8.xml"/><Relationship Id="rId129" Type="http://schemas.openxmlformats.org/officeDocument/2006/relationships/fontTable" Target="fontTable.xml"/><Relationship Id="rId20" Type="http://schemas.openxmlformats.org/officeDocument/2006/relationships/image" Target="media/image9.svg"/><Relationship Id="rId41" Type="http://schemas.openxmlformats.org/officeDocument/2006/relationships/image" Target="media/image28.svg"/><Relationship Id="rId54" Type="http://schemas.openxmlformats.org/officeDocument/2006/relationships/image" Target="media/image39.png"/><Relationship Id="rId62" Type="http://schemas.openxmlformats.org/officeDocument/2006/relationships/image" Target="media/image46.svg"/><Relationship Id="rId70" Type="http://schemas.openxmlformats.org/officeDocument/2006/relationships/image" Target="media/image54.svg"/><Relationship Id="rId75" Type="http://schemas.openxmlformats.org/officeDocument/2006/relationships/image" Target="media/image58.svg"/><Relationship Id="rId83" Type="http://schemas.openxmlformats.org/officeDocument/2006/relationships/image" Target="media/image66.png"/><Relationship Id="rId88" Type="http://schemas.openxmlformats.org/officeDocument/2006/relationships/image" Target="media/image71.sv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sv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2.svg"/><Relationship Id="rId28" Type="http://schemas.openxmlformats.org/officeDocument/2006/relationships/image" Target="media/image16.sv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sv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svg"/><Relationship Id="rId127" Type="http://schemas.openxmlformats.org/officeDocument/2006/relationships/chart" Target="charts/chart9.xml"/><Relationship Id="rId10" Type="http://schemas.openxmlformats.org/officeDocument/2006/relationships/image" Target="media/image3.svg"/><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8.svg"/><Relationship Id="rId60" Type="http://schemas.openxmlformats.org/officeDocument/2006/relationships/chart" Target="charts/chart6.xml"/><Relationship Id="rId65" Type="http://schemas.openxmlformats.org/officeDocument/2006/relationships/image" Target="media/image49.png"/><Relationship Id="rId73" Type="http://schemas.openxmlformats.org/officeDocument/2006/relationships/image" Target="media/image56.svg"/><Relationship Id="rId78" Type="http://schemas.openxmlformats.org/officeDocument/2006/relationships/image" Target="media/image61.svg"/><Relationship Id="rId81" Type="http://schemas.openxmlformats.org/officeDocument/2006/relationships/image" Target="media/image64.png"/><Relationship Id="rId86" Type="http://schemas.openxmlformats.org/officeDocument/2006/relationships/image" Target="media/image69.svg"/><Relationship Id="rId94" Type="http://schemas.openxmlformats.org/officeDocument/2006/relationships/image" Target="media/image77.png"/><Relationship Id="rId99" Type="http://schemas.openxmlformats.org/officeDocument/2006/relationships/image" Target="media/image82.svg"/><Relationship Id="rId101" Type="http://schemas.openxmlformats.org/officeDocument/2006/relationships/image" Target="media/image84.svg"/><Relationship Id="rId122" Type="http://schemas.openxmlformats.org/officeDocument/2006/relationships/image" Target="media/image105.png"/><Relationship Id="rId13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7.svg"/><Relationship Id="rId39" Type="http://schemas.openxmlformats.org/officeDocument/2006/relationships/image" Target="media/image26.svg"/><Relationship Id="rId109" Type="http://schemas.openxmlformats.org/officeDocument/2006/relationships/image" Target="media/image92.svg"/><Relationship Id="rId34" Type="http://schemas.openxmlformats.org/officeDocument/2006/relationships/image" Target="media/image21.png"/><Relationship Id="rId50" Type="http://schemas.openxmlformats.org/officeDocument/2006/relationships/image" Target="media/image36.svg"/><Relationship Id="rId55" Type="http://schemas.openxmlformats.org/officeDocument/2006/relationships/image" Target="media/image40.svg"/><Relationship Id="rId76" Type="http://schemas.openxmlformats.org/officeDocument/2006/relationships/image" Target="media/image59.png"/><Relationship Id="rId97" Type="http://schemas.openxmlformats.org/officeDocument/2006/relationships/image" Target="media/image80.sv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chart" Target="charts/chart7.xm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chart" Target="charts/chart3.xm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0.sv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sv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5.svg"/></Relationships>
</file>

<file path=word/charts/_rels/chart1.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9873638248494242"/>
          <c:y val="4.4715432841869011E-2"/>
          <c:w val="0.5618301279645711"/>
          <c:h val="0.73462943005267589"/>
        </c:manualLayout>
      </c:layout>
      <c:barChart>
        <c:barDir val="bar"/>
        <c:grouping val="stacked"/>
        <c:varyColors val="0"/>
        <c:ser>
          <c:idx val="0"/>
          <c:order val="0"/>
          <c:tx>
            <c:strRef>
              <c:f>'0.2'!$A$2</c:f>
              <c:strCache>
                <c:ptCount val="1"/>
                <c:pt idx="0">
                  <c:v>N/A</c:v>
                </c:pt>
              </c:strCache>
            </c:strRef>
          </c:tx>
          <c:spPr>
            <a:solidFill>
              <a:schemeClr val="bg1">
                <a:lumMod val="75000"/>
              </a:schemeClr>
            </a:solidFill>
            <a:ln>
              <a:noFill/>
            </a:ln>
            <a:effectLst/>
          </c:spPr>
          <c:invertIfNegative val="0"/>
          <c:cat>
            <c:strRef>
              <c:f>'0.2'!$B$1:$D$1</c:f>
              <c:strCache>
                <c:ptCount val="3"/>
                <c:pt idx="0">
                  <c:v>Heads/Senior managers in other agencies of the NSS</c:v>
                </c:pt>
                <c:pt idx="1">
                  <c:v>The head of the NSO/ Chief statistician</c:v>
                </c:pt>
                <c:pt idx="2">
                  <c:v>Line ministry or Department to which the NSO reports</c:v>
                </c:pt>
              </c:strCache>
            </c:strRef>
          </c:cat>
          <c:val>
            <c:numRef>
              <c:f>'0.2'!$B$2:$D$2</c:f>
              <c:numCache>
                <c:formatCode>General</c:formatCode>
                <c:ptCount val="3"/>
                <c:pt idx="0">
                  <c:v>0.13978494623655913</c:v>
                </c:pt>
                <c:pt idx="1">
                  <c:v>0</c:v>
                </c:pt>
                <c:pt idx="2">
                  <c:v>0.30107526881720431</c:v>
                </c:pt>
              </c:numCache>
            </c:numRef>
          </c:val>
          <c:extLst>
            <c:ext xmlns:c16="http://schemas.microsoft.com/office/drawing/2014/chart" uri="{C3380CC4-5D6E-409C-BE32-E72D297353CC}">
              <c16:uniqueId val="{00000000-0476-4B97-BB62-D43DC430B715}"/>
            </c:ext>
          </c:extLst>
        </c:ser>
        <c:ser>
          <c:idx val="1"/>
          <c:order val="1"/>
          <c:tx>
            <c:strRef>
              <c:f>'0.2'!$A$3</c:f>
              <c:strCache>
                <c:ptCount val="1"/>
                <c:pt idx="0">
                  <c:v>No</c:v>
                </c:pt>
              </c:strCache>
            </c:strRef>
          </c:tx>
          <c:spPr>
            <a:pattFill prst="ltUpDiag">
              <a:fgClr>
                <a:srgbClr val="FF0000"/>
              </a:fgClr>
              <a:bgClr>
                <a:schemeClr val="bg1"/>
              </a:bgClr>
            </a:pattFill>
            <a:ln>
              <a:noFill/>
            </a:ln>
            <a:effectLst/>
          </c:spPr>
          <c:invertIfNegative val="0"/>
          <c:cat>
            <c:strRef>
              <c:f>'0.2'!$B$1:$D$1</c:f>
              <c:strCache>
                <c:ptCount val="3"/>
                <c:pt idx="0">
                  <c:v>Heads/Senior managers in other agencies of the NSS</c:v>
                </c:pt>
                <c:pt idx="1">
                  <c:v>The head of the NSO/ Chief statistician</c:v>
                </c:pt>
                <c:pt idx="2">
                  <c:v>Line ministry or Department to which the NSO reports</c:v>
                </c:pt>
              </c:strCache>
            </c:strRef>
          </c:cat>
          <c:val>
            <c:numRef>
              <c:f>'0.2'!$B$3:$D$3</c:f>
              <c:numCache>
                <c:formatCode>General</c:formatCode>
                <c:ptCount val="3"/>
                <c:pt idx="0">
                  <c:v>0.11827956989247312</c:v>
                </c:pt>
                <c:pt idx="1">
                  <c:v>0</c:v>
                </c:pt>
                <c:pt idx="2">
                  <c:v>0.13978494623655913</c:v>
                </c:pt>
              </c:numCache>
            </c:numRef>
          </c:val>
          <c:extLst>
            <c:ext xmlns:c16="http://schemas.microsoft.com/office/drawing/2014/chart" uri="{C3380CC4-5D6E-409C-BE32-E72D297353CC}">
              <c16:uniqueId val="{00000001-0476-4B97-BB62-D43DC430B715}"/>
            </c:ext>
          </c:extLst>
        </c:ser>
        <c:ser>
          <c:idx val="2"/>
          <c:order val="2"/>
          <c:tx>
            <c:strRef>
              <c:f>'0.2'!$A$4</c:f>
              <c:strCache>
                <c:ptCount val="1"/>
                <c:pt idx="0">
                  <c:v>Yes</c:v>
                </c:pt>
              </c:strCache>
            </c:strRef>
          </c:tx>
          <c:spPr>
            <a:solidFill>
              <a:srgbClr val="00B050"/>
            </a:solidFill>
            <a:ln>
              <a:noFill/>
            </a:ln>
            <a:effectLst/>
          </c:spPr>
          <c:invertIfNegative val="0"/>
          <c:cat>
            <c:strRef>
              <c:f>'0.2'!$B$1:$D$1</c:f>
              <c:strCache>
                <c:ptCount val="3"/>
                <c:pt idx="0">
                  <c:v>Heads/Senior managers in other agencies of the NSS</c:v>
                </c:pt>
                <c:pt idx="1">
                  <c:v>The head of the NSO/ Chief statistician</c:v>
                </c:pt>
                <c:pt idx="2">
                  <c:v>Line ministry or Department to which the NSO reports</c:v>
                </c:pt>
              </c:strCache>
            </c:strRef>
          </c:cat>
          <c:val>
            <c:numRef>
              <c:f>'0.2'!$B$4:$D$4</c:f>
              <c:numCache>
                <c:formatCode>General</c:formatCode>
                <c:ptCount val="3"/>
                <c:pt idx="0">
                  <c:v>0.74193548387096764</c:v>
                </c:pt>
                <c:pt idx="1">
                  <c:v>1</c:v>
                </c:pt>
                <c:pt idx="2">
                  <c:v>0.55913978494623651</c:v>
                </c:pt>
              </c:numCache>
            </c:numRef>
          </c:val>
          <c:extLst>
            <c:ext xmlns:c16="http://schemas.microsoft.com/office/drawing/2014/chart" uri="{C3380CC4-5D6E-409C-BE32-E72D297353CC}">
              <c16:uniqueId val="{00000002-0476-4B97-BB62-D43DC430B715}"/>
            </c:ext>
          </c:extLst>
        </c:ser>
        <c:dLbls>
          <c:showLegendKey val="0"/>
          <c:showVal val="0"/>
          <c:showCatName val="0"/>
          <c:showSerName val="0"/>
          <c:showPercent val="0"/>
          <c:showBubbleSize val="0"/>
        </c:dLbls>
        <c:gapWidth val="150"/>
        <c:overlap val="100"/>
        <c:axId val="866637872"/>
        <c:axId val="866638200"/>
      </c:barChart>
      <c:catAx>
        <c:axId val="866637872"/>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38200"/>
        <c:crosses val="autoZero"/>
        <c:auto val="1"/>
        <c:lblAlgn val="ctr"/>
        <c:lblOffset val="100"/>
        <c:noMultiLvlLbl val="0"/>
      </c:catAx>
      <c:valAx>
        <c:axId val="866638200"/>
        <c:scaling>
          <c:orientation val="minMax"/>
          <c:max val="1"/>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37872"/>
        <c:crosses val="autoZero"/>
        <c:crossBetween val="between"/>
        <c:majorUnit val="0.2"/>
      </c:valAx>
      <c:spPr>
        <a:noFill/>
        <a:ln w="25400">
          <a:noFill/>
        </a:ln>
        <a:effectLst/>
      </c:spPr>
    </c:plotArea>
    <c:legend>
      <c:legendPos val="b"/>
      <c:layout>
        <c:manualLayout>
          <c:xMode val="edge"/>
          <c:yMode val="edge"/>
          <c:x val="0.71537670166868705"/>
          <c:y val="0.87518600755841258"/>
          <c:w val="0.26575647553105008"/>
          <c:h val="9.4391173935351791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1844575001966938"/>
          <c:y val="4.0968342644320296E-2"/>
          <c:w val="0.55232597278225892"/>
          <c:h val="0.87263215003152539"/>
        </c:manualLayout>
      </c:layout>
      <c:barChart>
        <c:barDir val="bar"/>
        <c:grouping val="clustered"/>
        <c:varyColors val="0"/>
        <c:ser>
          <c:idx val="0"/>
          <c:order val="0"/>
          <c:spPr>
            <a:solidFill>
              <a:schemeClr val="accent1">
                <a:lumMod val="60000"/>
                <a:lumOff val="40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'1.6'!$B$2:$B$8</c:f>
              <c:strCache>
                <c:ptCount val="7"/>
                <c:pt idx="0">
                  <c:v>None of the above</c:v>
                </c:pt>
                <c:pt idx="1">
                  <c:v>Workers` unions </c:v>
                </c:pt>
                <c:pt idx="2">
                  <c:v>Chamber of commerce or other business networks </c:v>
                </c:pt>
                <c:pt idx="3">
                  <c:v>International organizations, including IFIs  </c:v>
                </c:pt>
                <c:pt idx="4">
                  <c:v>Media</c:v>
                </c:pt>
                <c:pt idx="5">
                  <c:v>Other</c:v>
                </c:pt>
                <c:pt idx="6">
                  <c:v>Government departments/policy-makers </c:v>
                </c:pt>
              </c:strCache>
            </c:strRef>
          </c:cat>
          <c:val>
            <c:numRef>
              <c:f>'1.6'!$D$2:$D$8</c:f>
              <c:numCache>
                <c:formatCode>0.0</c:formatCode>
                <c:ptCount val="7"/>
                <c:pt idx="0">
                  <c:v>0.4731182795698925</c:v>
                </c:pt>
                <c:pt idx="1">
                  <c:v>2.1505376344086023E-2</c:v>
                </c:pt>
                <c:pt idx="2">
                  <c:v>3.2258064516129031E-2</c:v>
                </c:pt>
                <c:pt idx="3">
                  <c:v>8.6021505376344093E-2</c:v>
                </c:pt>
                <c:pt idx="4">
                  <c:v>0.13978494623655913</c:v>
                </c:pt>
                <c:pt idx="5">
                  <c:v>0.15053763440860216</c:v>
                </c:pt>
                <c:pt idx="6">
                  <c:v>0.44086021505376344</c:v>
                </c:pt>
              </c:numCache>
            </c:numRef>
          </c:val>
          <c:extLst>
            <c:ext xmlns:c16="http://schemas.microsoft.com/office/drawing/2014/chart" uri="{C3380CC4-5D6E-409C-BE32-E72D297353CC}">
              <c16:uniqueId val="{00000000-A2F0-404F-8E2B-24905E293BC7}"/>
            </c:ext>
          </c:extLst>
        </c:ser>
        <c:dLbls>
          <c:showLegendKey val="0"/>
          <c:showVal val="0"/>
          <c:showCatName val="0"/>
          <c:showSerName val="0"/>
          <c:showPercent val="0"/>
          <c:showBubbleSize val="0"/>
        </c:dLbls>
        <c:gapWidth val="50"/>
        <c:axId val="425028696"/>
        <c:axId val="425028368"/>
      </c:barChart>
      <c:catAx>
        <c:axId val="425028696"/>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028368"/>
        <c:crosses val="autoZero"/>
        <c:auto val="1"/>
        <c:lblAlgn val="ctr"/>
        <c:lblOffset val="100"/>
        <c:noMultiLvlLbl val="0"/>
      </c:catAx>
      <c:valAx>
        <c:axId val="425028368"/>
        <c:scaling>
          <c:orientation val="minMax"/>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028696"/>
        <c:crosses val="autoZero"/>
        <c:crossBetween val="between"/>
        <c:majorUnit val="0.1"/>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781746561558266E-2"/>
          <c:y val="6.6662572470920251E-2"/>
          <c:w val="0.58364210336865829"/>
          <c:h val="0.86962699662542164"/>
        </c:manualLayout>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2621967435355572"/>
          <c:y val="0.12307221597300332"/>
          <c:w val="0.24919348340472636"/>
          <c:h val="0.2149935297085078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dLbls>
          <c:showLegendKey val="0"/>
          <c:showVal val="0"/>
          <c:showCatName val="0"/>
          <c:showSerName val="0"/>
          <c:showPercent val="0"/>
          <c:showBubbleSize val="0"/>
        </c:dLbls>
        <c:gapWidth val="100"/>
        <c:axId val="835097144"/>
        <c:axId val="835095832"/>
      </c:barChart>
      <c:catAx>
        <c:axId val="835097144"/>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35095832"/>
        <c:crosses val="autoZero"/>
        <c:auto val="1"/>
        <c:lblAlgn val="ctr"/>
        <c:lblOffset val="100"/>
        <c:noMultiLvlLbl val="0"/>
      </c:catAx>
      <c:valAx>
        <c:axId val="835095832"/>
        <c:scaling>
          <c:orientation val="minMax"/>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097144"/>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7042580203790312"/>
          <c:y val="0.40507618839311754"/>
          <c:w val="0.1393486340523224"/>
          <c:h val="0.1898476232137649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168953754634588E-2"/>
          <c:y val="9.7737239366818274E-2"/>
          <c:w val="0.50888331308766477"/>
          <c:h val="0.76885639295088115"/>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691-476C-A071-A0251C0DE1B8}"/>
              </c:ext>
            </c:extLst>
          </c:dPt>
          <c:dPt>
            <c:idx val="1"/>
            <c:bubble3D val="0"/>
            <c:spPr>
              <a:pattFill prst="ltUpDiag">
                <a:fgClr>
                  <a:schemeClr val="accent2"/>
                </a:fgClr>
                <a:bgClr>
                  <a:schemeClr val="bg1"/>
                </a:bgClr>
              </a:pattFill>
              <a:ln w="19050">
                <a:solidFill>
                  <a:schemeClr val="lt1"/>
                </a:solidFill>
              </a:ln>
              <a:effectLst/>
            </c:spPr>
            <c:extLst>
              <c:ext xmlns:c16="http://schemas.microsoft.com/office/drawing/2014/chart" uri="{C3380CC4-5D6E-409C-BE32-E72D297353CC}">
                <c16:uniqueId val="{00000003-8691-476C-A071-A0251C0DE1B8}"/>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'3.3c'!$B$2:$B$3</c:f>
              <c:strCache>
                <c:ptCount val="2"/>
                <c:pt idx="0">
                  <c:v>50% or more</c:v>
                </c:pt>
                <c:pt idx="1">
                  <c:v>Less than 50%</c:v>
                </c:pt>
              </c:strCache>
            </c:strRef>
          </c:cat>
          <c:val>
            <c:numRef>
              <c:f>'3.3c'!$D$2:$D$3</c:f>
              <c:numCache>
                <c:formatCode>General</c:formatCode>
                <c:ptCount val="2"/>
                <c:pt idx="0">
                  <c:v>0.89500000000000002</c:v>
                </c:pt>
                <c:pt idx="1">
                  <c:v>0.105</c:v>
                </c:pt>
              </c:numCache>
            </c:numRef>
          </c:val>
          <c:extLst>
            <c:ext xmlns:c16="http://schemas.microsoft.com/office/drawing/2014/chart" uri="{C3380CC4-5D6E-409C-BE32-E72D297353CC}">
              <c16:uniqueId val="{00000004-8691-476C-A071-A0251C0DE1B8}"/>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1309076990376197"/>
          <c:y val="0.32733486439195103"/>
          <c:w val="0.21917707299653469"/>
          <c:h val="0.16130131069039566"/>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'4.3'!$B$2:$B$11</c:f>
              <c:strCache>
                <c:ptCount val="10"/>
                <c:pt idx="0">
                  <c:v>None of the above</c:v>
                </c:pt>
                <c:pt idx="1">
                  <c:v>Other</c:v>
                </c:pt>
                <c:pt idx="2">
                  <c:v>Specific sections for different types of users (e.g. students) on the website</c:v>
                </c:pt>
                <c:pt idx="3">
                  <c:v>Seminars -including e-learning-, live chat sessions, podcasts</c:v>
                </c:pt>
                <c:pt idx="4">
                  <c:v>Awareness campaigns</c:v>
                </c:pt>
                <c:pt idx="5">
                  <c:v>Publications and booklets tailored for specific groups</c:v>
                </c:pt>
                <c:pt idx="6">
                  <c:v>Appearance of senior management (Director General, Chief Statistician, etc.) in mass media (TV, radio, print)</c:v>
                </c:pt>
                <c:pt idx="7">
                  <c:v>Use of social media (including publishing videos)</c:v>
                </c:pt>
                <c:pt idx="8">
                  <c:v>Participation in external events, such as conferences, book fairs, etc.</c:v>
                </c:pt>
                <c:pt idx="9">
                  <c:v>Press conferences or press releases with specific contacts for questions</c:v>
                </c:pt>
              </c:strCache>
            </c:strRef>
          </c:cat>
          <c:val>
            <c:numRef>
              <c:f>'4.3'!$D$2:$D$11</c:f>
              <c:numCache>
                <c:formatCode>0.00</c:formatCode>
                <c:ptCount val="10"/>
                <c:pt idx="0">
                  <c:v>1.0752688172043012E-2</c:v>
                </c:pt>
                <c:pt idx="1">
                  <c:v>7.5268817204301078E-2</c:v>
                </c:pt>
                <c:pt idx="2">
                  <c:v>0.45161290322580644</c:v>
                </c:pt>
                <c:pt idx="3">
                  <c:v>0.54838709677419351</c:v>
                </c:pt>
                <c:pt idx="4">
                  <c:v>0.55913978494623651</c:v>
                </c:pt>
                <c:pt idx="5">
                  <c:v>0.67741935483870963</c:v>
                </c:pt>
                <c:pt idx="6">
                  <c:v>0.80645161290322576</c:v>
                </c:pt>
                <c:pt idx="7">
                  <c:v>0.82795698924731187</c:v>
                </c:pt>
                <c:pt idx="8">
                  <c:v>0.83870967741935487</c:v>
                </c:pt>
                <c:pt idx="9">
                  <c:v>0.84946236559139787</c:v>
                </c:pt>
              </c:numCache>
            </c:numRef>
          </c:val>
          <c:extLst>
            <c:ext xmlns:c16="http://schemas.microsoft.com/office/drawing/2014/chart" uri="{C3380CC4-5D6E-409C-BE32-E72D297353CC}">
              <c16:uniqueId val="{00000000-1F0F-4F54-A80A-30D3C306409B}"/>
            </c:ext>
          </c:extLst>
        </c:ser>
        <c:dLbls>
          <c:showLegendKey val="0"/>
          <c:showVal val="0"/>
          <c:showCatName val="0"/>
          <c:showSerName val="0"/>
          <c:showPercent val="0"/>
          <c:showBubbleSize val="0"/>
        </c:dLbls>
        <c:gapWidth val="100"/>
        <c:axId val="770586440"/>
        <c:axId val="770586112"/>
      </c:barChart>
      <c:catAx>
        <c:axId val="770586440"/>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586112"/>
        <c:crosses val="autoZero"/>
        <c:auto val="1"/>
        <c:lblAlgn val="ctr"/>
        <c:lblOffset val="100"/>
        <c:noMultiLvlLbl val="0"/>
      </c:catAx>
      <c:valAx>
        <c:axId val="770586112"/>
        <c:scaling>
          <c:orientation val="minMax"/>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586440"/>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8008221813324901E-2"/>
          <c:y val="0.11465224316556319"/>
          <c:w val="0.57558941822451914"/>
          <c:h val="0.71724361918141077"/>
        </c:manualLayout>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1637202166613689"/>
          <c:y val="0.28767486515379531"/>
          <c:w val="0.26932949888895935"/>
          <c:h val="0.48998064873954916"/>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493930483815842E-2"/>
          <c:y val="7.1221949346363861E-2"/>
          <c:w val="0.59378798983339798"/>
          <c:h val="0.8486777898743364"/>
        </c:manualLayout>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808555746607314"/>
          <c:y val="0.31594743365412659"/>
          <c:w val="0.17181235408114207"/>
          <c:h val="0.32643810148731406"/>
        </c:manualLayout>
      </c:layout>
      <c:overlay val="0"/>
      <c:spPr>
        <a:noFill/>
        <a:ln>
          <a:noFill/>
        </a:ln>
        <a:effectLst>
          <a:outerShdw blurRad="50800" dist="50800" dir="5400000" sx="1000" sy="1000" algn="ctr" rotWithShape="0">
            <a:srgbClr val="000000">
              <a:alpha val="43137"/>
            </a:srgbClr>
          </a:outerShdw>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14B43-515E-4942-ABA5-426D79BBC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40</Pages>
  <Words>11417</Words>
  <Characters>65078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Page</dc:creator>
  <cp:keywords/>
  <dc:description/>
  <cp:lastModifiedBy>Luis Gerardo Gonzalez Morales</cp:lastModifiedBy>
  <cp:revision>40</cp:revision>
  <cp:lastPrinted>2019-02-01T20:06:00Z</cp:lastPrinted>
  <dcterms:created xsi:type="dcterms:W3CDTF">2019-02-05T20:00:00Z</dcterms:created>
  <dcterms:modified xsi:type="dcterms:W3CDTF">2019-02-17T17:09:00Z</dcterms:modified>
</cp:coreProperties>
</file>